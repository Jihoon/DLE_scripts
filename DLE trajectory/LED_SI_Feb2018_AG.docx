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8A2B3A" w14:textId="77777777" w:rsidR="00B44320" w:rsidRPr="003C445D" w:rsidRDefault="00B44320" w:rsidP="007D1114">
      <w:pPr>
        <w:spacing w:line="276" w:lineRule="auto"/>
        <w:rPr>
          <w:b/>
        </w:rPr>
      </w:pPr>
      <w:r w:rsidRPr="00E13734">
        <w:rPr>
          <w:b/>
        </w:rPr>
        <w:t>Supporting Information (SI).</w:t>
      </w:r>
    </w:p>
    <w:p w14:paraId="38A93AB2" w14:textId="77777777" w:rsidR="00B44320" w:rsidRPr="009F46CE" w:rsidRDefault="00B44320" w:rsidP="007D1114">
      <w:pPr>
        <w:spacing w:line="276" w:lineRule="auto"/>
      </w:pPr>
    </w:p>
    <w:p w14:paraId="4F3D846C" w14:textId="77777777" w:rsidR="00B44320" w:rsidRPr="002E52BD" w:rsidRDefault="00B44320" w:rsidP="007D1114">
      <w:pPr>
        <w:spacing w:line="276" w:lineRule="auto"/>
      </w:pPr>
      <w:r w:rsidRPr="002E52BD">
        <w:t>This Supporting Information is organised in numbered sections corresponding to those in the main manuscript:</w:t>
      </w:r>
    </w:p>
    <w:p w14:paraId="060E0133" w14:textId="77777777" w:rsidR="00B44320" w:rsidRPr="00670A69" w:rsidRDefault="00B44320" w:rsidP="007D1114">
      <w:pPr>
        <w:spacing w:line="276" w:lineRule="auto"/>
      </w:pPr>
    </w:p>
    <w:p w14:paraId="6250AC76" w14:textId="77777777" w:rsidR="00B44320" w:rsidRPr="009F46CE" w:rsidRDefault="00B44320" w:rsidP="007D1114">
      <w:pPr>
        <w:spacing w:line="276" w:lineRule="auto"/>
      </w:pPr>
      <w:r>
        <w:t xml:space="preserve">p. 2     </w:t>
      </w:r>
      <w:r w:rsidRPr="003C445D">
        <w:t>SI-1.</w:t>
      </w:r>
      <w:r w:rsidRPr="003C445D">
        <w:tab/>
      </w:r>
      <w:r w:rsidRPr="009F46CE">
        <w:t>Introduction: How Low Can We Go?</w:t>
      </w:r>
    </w:p>
    <w:p w14:paraId="4BF507C7" w14:textId="77777777" w:rsidR="00B44320" w:rsidRPr="003C445D" w:rsidRDefault="00B44320" w:rsidP="007D1114">
      <w:pPr>
        <w:spacing w:line="276" w:lineRule="auto"/>
      </w:pPr>
      <w:r>
        <w:t xml:space="preserve">p. 3     </w:t>
      </w:r>
      <w:r w:rsidRPr="003C445D">
        <w:t>SI-2.</w:t>
      </w:r>
      <w:r w:rsidRPr="003C445D">
        <w:tab/>
        <w:t>The Low Energy Demand (LED) Scenario Narrative</w:t>
      </w:r>
    </w:p>
    <w:p w14:paraId="12384020" w14:textId="77777777" w:rsidR="00B44320" w:rsidRPr="009F46CE" w:rsidRDefault="00B44320" w:rsidP="007D1114">
      <w:pPr>
        <w:spacing w:line="276" w:lineRule="auto"/>
      </w:pPr>
      <w:r>
        <w:t xml:space="preserve">p. </w:t>
      </w:r>
      <w:proofErr w:type="gramStart"/>
      <w:r>
        <w:t xml:space="preserve">13  </w:t>
      </w:r>
      <w:r w:rsidRPr="003C445D">
        <w:t>SI</w:t>
      </w:r>
      <w:proofErr w:type="gramEnd"/>
      <w:r w:rsidRPr="003C445D">
        <w:t>-3a.</w:t>
      </w:r>
      <w:r w:rsidRPr="003C445D">
        <w:tab/>
        <w:t>Final Energy Dema</w:t>
      </w:r>
      <w:r w:rsidRPr="009F46CE">
        <w:t>nd by End-Use Service: Thermal comfort</w:t>
      </w:r>
    </w:p>
    <w:p w14:paraId="1300D582" w14:textId="77777777" w:rsidR="00B44320" w:rsidRPr="00CC3ACE" w:rsidRDefault="00B44320" w:rsidP="007D1114">
      <w:pPr>
        <w:spacing w:line="276" w:lineRule="auto"/>
      </w:pPr>
      <w:r w:rsidRPr="00CC3ACE">
        <w:t xml:space="preserve">p. </w:t>
      </w:r>
      <w:proofErr w:type="gramStart"/>
      <w:r w:rsidRPr="00CC3ACE">
        <w:t>18  SI</w:t>
      </w:r>
      <w:proofErr w:type="gramEnd"/>
      <w:r w:rsidRPr="00CC3ACE">
        <w:t>-3b.</w:t>
      </w:r>
      <w:r w:rsidRPr="00CC3ACE">
        <w:tab/>
        <w:t>Final Energy Demand by End-Use Service: Consumer goods</w:t>
      </w:r>
    </w:p>
    <w:p w14:paraId="220B9373" w14:textId="77777777" w:rsidR="00B44320" w:rsidRPr="00CC3ACE" w:rsidRDefault="00B44320" w:rsidP="007D1114">
      <w:pPr>
        <w:spacing w:line="276" w:lineRule="auto"/>
      </w:pPr>
      <w:r w:rsidRPr="00CC3ACE">
        <w:t xml:space="preserve">p. </w:t>
      </w:r>
      <w:proofErr w:type="gramStart"/>
      <w:r>
        <w:t>34</w:t>
      </w:r>
      <w:r w:rsidRPr="00CC3ACE">
        <w:t xml:space="preserve">  SI</w:t>
      </w:r>
      <w:proofErr w:type="gramEnd"/>
      <w:r w:rsidRPr="00CC3ACE">
        <w:t>-3c.</w:t>
      </w:r>
      <w:r w:rsidRPr="00CC3ACE">
        <w:tab/>
        <w:t>Final Energy Demand by End-Use Service: Mobility</w:t>
      </w:r>
    </w:p>
    <w:p w14:paraId="31247799" w14:textId="77777777" w:rsidR="00B44320" w:rsidRPr="00CC3ACE" w:rsidRDefault="00B44320" w:rsidP="007D1114">
      <w:pPr>
        <w:spacing w:line="276" w:lineRule="auto"/>
      </w:pPr>
      <w:r w:rsidRPr="00CC3ACE">
        <w:t xml:space="preserve">p. </w:t>
      </w:r>
      <w:proofErr w:type="gramStart"/>
      <w:r>
        <w:t>46</w:t>
      </w:r>
      <w:r w:rsidRPr="00CC3ACE">
        <w:t xml:space="preserve">  SI</w:t>
      </w:r>
      <w:proofErr w:type="gramEnd"/>
      <w:r w:rsidRPr="00CC3ACE">
        <w:t>-3d.</w:t>
      </w:r>
      <w:r w:rsidRPr="00CC3ACE">
        <w:tab/>
        <w:t>Final Energy Demand by End-Use Service: Food</w:t>
      </w:r>
    </w:p>
    <w:p w14:paraId="5F0CF3BC" w14:textId="77777777" w:rsidR="00B44320" w:rsidRPr="00CC3ACE" w:rsidRDefault="00B44320" w:rsidP="007D1114">
      <w:pPr>
        <w:spacing w:line="276" w:lineRule="auto"/>
        <w:ind w:left="1440" w:hanging="1440"/>
      </w:pPr>
      <w:r w:rsidRPr="00CC3ACE">
        <w:t xml:space="preserve">p. </w:t>
      </w:r>
      <w:proofErr w:type="gramStart"/>
      <w:r>
        <w:t>48</w:t>
      </w:r>
      <w:r w:rsidRPr="00CC3ACE">
        <w:t xml:space="preserve">  SI</w:t>
      </w:r>
      <w:proofErr w:type="gramEnd"/>
      <w:r w:rsidRPr="00CC3ACE">
        <w:t>-4a.</w:t>
      </w:r>
      <w:r w:rsidRPr="00CC3ACE">
        <w:tab/>
        <w:t>Energy Used in Intermediate and Upstream Sectors:</w:t>
      </w:r>
      <w:r w:rsidRPr="00CC3ACE">
        <w:br/>
        <w:t>Commercial and Public Buildings</w:t>
      </w:r>
    </w:p>
    <w:p w14:paraId="0EEF5442" w14:textId="77777777" w:rsidR="00B44320" w:rsidRPr="00CC3ACE" w:rsidRDefault="00B44320" w:rsidP="007D1114">
      <w:pPr>
        <w:spacing w:line="276" w:lineRule="auto"/>
      </w:pPr>
      <w:r w:rsidRPr="00CC3ACE">
        <w:t xml:space="preserve">p. </w:t>
      </w:r>
      <w:proofErr w:type="gramStart"/>
      <w:r>
        <w:t>50</w:t>
      </w:r>
      <w:r w:rsidRPr="00CC3ACE">
        <w:t xml:space="preserve">  SI</w:t>
      </w:r>
      <w:proofErr w:type="gramEnd"/>
      <w:r w:rsidRPr="00CC3ACE">
        <w:t>-4b.</w:t>
      </w:r>
      <w:r w:rsidRPr="00CC3ACE">
        <w:tab/>
        <w:t>Energy Used in Intermediate and Upstream Sectors: Industry</w:t>
      </w:r>
    </w:p>
    <w:p w14:paraId="0E801D1B" w14:textId="77777777" w:rsidR="00B44320" w:rsidRPr="00CC3ACE" w:rsidRDefault="00B44320" w:rsidP="007D1114">
      <w:pPr>
        <w:spacing w:line="276" w:lineRule="auto"/>
      </w:pPr>
      <w:r w:rsidRPr="00CC3ACE">
        <w:t xml:space="preserve">p. </w:t>
      </w:r>
      <w:proofErr w:type="gramStart"/>
      <w:r>
        <w:t>56</w:t>
      </w:r>
      <w:r w:rsidRPr="00CC3ACE">
        <w:t xml:space="preserve">  SI</w:t>
      </w:r>
      <w:proofErr w:type="gramEnd"/>
      <w:r w:rsidRPr="00CC3ACE">
        <w:t>-4c.</w:t>
      </w:r>
      <w:r w:rsidRPr="00CC3ACE">
        <w:tab/>
        <w:t>Energy Used in Intermediate and Upstream Sectors: Freight Transportation</w:t>
      </w:r>
    </w:p>
    <w:p w14:paraId="63E93FF7" w14:textId="77777777" w:rsidR="00B44320" w:rsidRPr="00CC3ACE" w:rsidRDefault="00B44320" w:rsidP="007D1114">
      <w:pPr>
        <w:spacing w:line="276" w:lineRule="auto"/>
      </w:pPr>
      <w:r w:rsidRPr="00CC3ACE">
        <w:t xml:space="preserve">p. </w:t>
      </w:r>
      <w:proofErr w:type="gramStart"/>
      <w:r>
        <w:t>58</w:t>
      </w:r>
      <w:r w:rsidRPr="00CC3ACE">
        <w:t xml:space="preserve">  SI</w:t>
      </w:r>
      <w:proofErr w:type="gramEnd"/>
      <w:r w:rsidRPr="00CC3ACE">
        <w:t>-5.</w:t>
      </w:r>
      <w:r w:rsidRPr="00CC3ACE">
        <w:tab/>
        <w:t>Summary of Energy Demand in the LED Scenario</w:t>
      </w:r>
    </w:p>
    <w:p w14:paraId="0647D88D" w14:textId="77777777" w:rsidR="00B44320" w:rsidRPr="00CC3ACE" w:rsidRDefault="00B44320" w:rsidP="007D1114">
      <w:pPr>
        <w:spacing w:line="276" w:lineRule="auto"/>
      </w:pPr>
      <w:r w:rsidRPr="00CC3ACE">
        <w:t xml:space="preserve">p. </w:t>
      </w:r>
      <w:proofErr w:type="gramStart"/>
      <w:r>
        <w:t>65</w:t>
      </w:r>
      <w:r w:rsidRPr="00CC3ACE">
        <w:t xml:space="preserve">  SI</w:t>
      </w:r>
      <w:proofErr w:type="gramEnd"/>
      <w:r w:rsidRPr="00CC3ACE">
        <w:t>-6.</w:t>
      </w:r>
      <w:r w:rsidRPr="00CC3ACE">
        <w:tab/>
        <w:t>Supply-Side Transformation</w:t>
      </w:r>
    </w:p>
    <w:p w14:paraId="0D4B4954" w14:textId="77777777" w:rsidR="00B44320" w:rsidRDefault="00B44320" w:rsidP="007D1114">
      <w:pPr>
        <w:spacing w:line="276" w:lineRule="auto"/>
      </w:pPr>
      <w:r w:rsidRPr="00CC3ACE">
        <w:t xml:space="preserve">p. </w:t>
      </w:r>
      <w:proofErr w:type="gramStart"/>
      <w:r>
        <w:t>81</w:t>
      </w:r>
      <w:r w:rsidRPr="00CC3ACE">
        <w:t xml:space="preserve">  SI</w:t>
      </w:r>
      <w:proofErr w:type="gramEnd"/>
      <w:r w:rsidRPr="00CC3ACE">
        <w:t>-7.</w:t>
      </w:r>
      <w:r w:rsidRPr="00CC3ACE">
        <w:tab/>
        <w:t>Implications of the LED Scenario for Sustainable Development Goals</w:t>
      </w:r>
    </w:p>
    <w:p w14:paraId="1C48E685" w14:textId="77777777" w:rsidR="00B44320" w:rsidRPr="00E13734" w:rsidRDefault="00B44320" w:rsidP="007D1114">
      <w:pPr>
        <w:spacing w:line="276" w:lineRule="auto"/>
      </w:pPr>
      <w:r>
        <w:t>p. 90                  References SI</w:t>
      </w:r>
    </w:p>
    <w:p w14:paraId="33C04F57" w14:textId="77777777" w:rsidR="00B44320" w:rsidRPr="00E13734" w:rsidRDefault="00B44320" w:rsidP="007D1114">
      <w:pPr>
        <w:spacing w:line="276" w:lineRule="auto"/>
        <w:rPr>
          <w:b/>
        </w:rPr>
      </w:pPr>
    </w:p>
    <w:p w14:paraId="73B079F8" w14:textId="77777777" w:rsidR="00B44320" w:rsidRPr="00E13734" w:rsidRDefault="00B44320" w:rsidP="007D1114">
      <w:pPr>
        <w:spacing w:line="276" w:lineRule="auto"/>
        <w:rPr>
          <w:b/>
        </w:rPr>
      </w:pPr>
    </w:p>
    <w:p w14:paraId="5444163B" w14:textId="77777777" w:rsidR="00B44320" w:rsidRPr="00E13734" w:rsidRDefault="00B44320" w:rsidP="007D1114">
      <w:pPr>
        <w:spacing w:line="276" w:lineRule="auto"/>
        <w:rPr>
          <w:b/>
        </w:rPr>
      </w:pPr>
      <w:r w:rsidRPr="00E13734">
        <w:rPr>
          <w:b/>
        </w:rPr>
        <w:br w:type="page"/>
      </w:r>
    </w:p>
    <w:p w14:paraId="5315A814" w14:textId="77777777" w:rsidR="00B44320" w:rsidRPr="00E13734" w:rsidRDefault="00B44320" w:rsidP="007D1114">
      <w:pPr>
        <w:spacing w:line="276" w:lineRule="auto"/>
        <w:rPr>
          <w:b/>
        </w:rPr>
      </w:pPr>
      <w:r w:rsidRPr="00E13734">
        <w:rPr>
          <w:b/>
        </w:rPr>
        <w:lastRenderedPageBreak/>
        <w:t>Supporting Information 1 (SI-1). Introduction: How Low Can We Go?</w:t>
      </w:r>
    </w:p>
    <w:p w14:paraId="00DDEE85" w14:textId="77777777" w:rsidR="00B44320" w:rsidRPr="00E13734" w:rsidRDefault="00B44320" w:rsidP="007D1114">
      <w:pPr>
        <w:spacing w:line="276" w:lineRule="auto"/>
      </w:pPr>
    </w:p>
    <w:p w14:paraId="5D142354" w14:textId="2496A626" w:rsidR="00B44320" w:rsidRDefault="00B44320" w:rsidP="007D1114">
      <w:pPr>
        <w:pStyle w:val="ListParagraph"/>
        <w:ind w:left="0"/>
        <w:rPr>
          <w:ins w:id="0" w:author="GRUEBLER Arnulf" w:date="2018-02-13T16:04:00Z"/>
          <w:sz w:val="24"/>
          <w:szCs w:val="24"/>
          <w:lang w:val="en-GB"/>
        </w:rPr>
      </w:pPr>
      <w:r w:rsidRPr="00E13734">
        <w:rPr>
          <w:sz w:val="24"/>
          <w:szCs w:val="24"/>
          <w:lang w:val="en-GB"/>
        </w:rPr>
        <w:t>The structure of our paper is as follows. First, we develop a scenario narrative or storyline of secular trends shaping energy end-use globally to 2050. Second, we map the storyline down onto four main energy services comprising daily life in the Global North and South: thermal comfort, consumer goods, mobility, and food. Third, we build quantitative estimates of how our scenario narrative affects final energy demand. We also estimate the implications of resulting changes in energy-service quality and quantity on intermediate and upstream sectors including public and commercial buildings, manufacturing, construction, freight transport, agriculture and the energy supply. Fourth, we use a global integrated assessment framework, MESSAGE-GLOBIOM, to evaluate the consequences of our low energy demand scenario on energy supply and land-use</w:t>
      </w:r>
      <w:del w:id="1" w:author="GRUEBLER Arnulf" w:date="2018-02-13T16:26:00Z">
        <w:r w:rsidRPr="00E13734" w:rsidDel="009760DE">
          <w:rPr>
            <w:sz w:val="24"/>
            <w:szCs w:val="24"/>
            <w:lang w:val="en-GB"/>
          </w:rPr>
          <w:delText xml:space="preserve"> in eleven world regions</w:delText>
        </w:r>
      </w:del>
      <w:r w:rsidRPr="00E13734">
        <w:rPr>
          <w:sz w:val="24"/>
          <w:szCs w:val="24"/>
          <w:lang w:val="en-GB"/>
        </w:rPr>
        <w:t xml:space="preserve">. We also show that our scenario limits warming to 1.5°C with no </w:t>
      </w:r>
      <w:proofErr w:type="gramStart"/>
      <w:r w:rsidRPr="00E13734">
        <w:rPr>
          <w:sz w:val="24"/>
          <w:szCs w:val="24"/>
          <w:lang w:val="en-GB"/>
        </w:rPr>
        <w:t>overshoot, and</w:t>
      </w:r>
      <w:proofErr w:type="gramEnd"/>
      <w:r w:rsidRPr="00E13734">
        <w:rPr>
          <w:sz w:val="24"/>
          <w:szCs w:val="24"/>
          <w:lang w:val="en-GB"/>
        </w:rPr>
        <w:t xml:space="preserve"> has numerous other health and sustainable development benefits.</w:t>
      </w:r>
      <w:ins w:id="2" w:author="GRUEBLER Arnulf" w:date="2018-02-15T15:17:00Z">
        <w:r w:rsidR="00834010">
          <w:rPr>
            <w:sz w:val="24"/>
            <w:szCs w:val="24"/>
            <w:lang w:val="en-GB"/>
          </w:rPr>
          <w:t xml:space="preserve"> We document our scenario </w:t>
        </w:r>
      </w:ins>
      <w:ins w:id="3" w:author="GRUEBLER Arnulf" w:date="2018-02-15T15:18:00Z">
        <w:r w:rsidR="00F5318A">
          <w:rPr>
            <w:sz w:val="24"/>
            <w:szCs w:val="24"/>
            <w:lang w:val="en-GB"/>
          </w:rPr>
          <w:t xml:space="preserve">in greater </w:t>
        </w:r>
        <w:proofErr w:type="gramStart"/>
        <w:r w:rsidR="00F5318A">
          <w:rPr>
            <w:sz w:val="24"/>
            <w:szCs w:val="24"/>
            <w:lang w:val="en-GB"/>
          </w:rPr>
          <w:t xml:space="preserve">detail </w:t>
        </w:r>
      </w:ins>
      <w:ins w:id="4" w:author="GRUEBLER Arnulf" w:date="2018-02-15T15:17:00Z">
        <w:r w:rsidR="00834010">
          <w:rPr>
            <w:sz w:val="24"/>
            <w:szCs w:val="24"/>
            <w:lang w:val="en-GB"/>
          </w:rPr>
          <w:t xml:space="preserve"> in</w:t>
        </w:r>
        <w:proofErr w:type="gramEnd"/>
        <w:r w:rsidR="00834010">
          <w:rPr>
            <w:sz w:val="24"/>
            <w:szCs w:val="24"/>
            <w:lang w:val="en-GB"/>
          </w:rPr>
          <w:t xml:space="preserve"> the following Sections </w:t>
        </w:r>
      </w:ins>
      <w:ins w:id="5" w:author="GRUEBLER Arnulf" w:date="2018-02-15T15:18:00Z">
        <w:r w:rsidR="00F5318A">
          <w:rPr>
            <w:sz w:val="24"/>
            <w:szCs w:val="24"/>
            <w:lang w:val="en-GB"/>
          </w:rPr>
          <w:t>of this Supporting Information and also provide an onl</w:t>
        </w:r>
      </w:ins>
      <w:ins w:id="6" w:author="GRUEBLER Arnulf" w:date="2018-02-15T15:19:00Z">
        <w:r w:rsidR="00F5318A">
          <w:rPr>
            <w:sz w:val="24"/>
            <w:szCs w:val="24"/>
            <w:lang w:val="en-GB"/>
          </w:rPr>
          <w:t>ine data base with all numerical model results available under the following link:</w:t>
        </w:r>
        <w:r w:rsidR="00F5318A">
          <w:rPr>
            <w:sz w:val="24"/>
            <w:szCs w:val="24"/>
            <w:lang w:val="en-GB"/>
          </w:rPr>
          <w:br/>
        </w:r>
        <w:r w:rsidR="00F5318A" w:rsidRPr="00F5318A">
          <w:rPr>
            <w:sz w:val="24"/>
            <w:szCs w:val="24"/>
            <w:highlight w:val="yellow"/>
            <w:lang w:val="en-GB"/>
            <w:rPrChange w:id="7" w:author="GRUEBLER Arnulf" w:date="2018-02-15T15:19:00Z">
              <w:rPr>
                <w:sz w:val="24"/>
                <w:szCs w:val="24"/>
                <w:lang w:val="en-GB"/>
              </w:rPr>
            </w:rPrChange>
          </w:rPr>
          <w:t>www.xxxxxxxxxxxxxxxxxxxxxxxxxxxxxxxxxxxxxxxxxxxxxxxxx</w:t>
        </w:r>
        <w:r w:rsidR="00F5318A">
          <w:rPr>
            <w:sz w:val="24"/>
            <w:szCs w:val="24"/>
            <w:highlight w:val="yellow"/>
            <w:lang w:val="en-GB"/>
          </w:rPr>
          <w:t>_FROM_PETER</w:t>
        </w:r>
      </w:ins>
    </w:p>
    <w:p w14:paraId="689C4480" w14:textId="77777777" w:rsidR="002E7EF4" w:rsidRDefault="002E7EF4" w:rsidP="007D1114">
      <w:pPr>
        <w:pStyle w:val="ListParagraph"/>
        <w:ind w:left="0"/>
        <w:rPr>
          <w:ins w:id="8" w:author="GRUEBLER Arnulf" w:date="2018-02-13T16:04:00Z"/>
          <w:sz w:val="24"/>
          <w:szCs w:val="24"/>
          <w:lang w:val="en-GB"/>
        </w:rPr>
      </w:pPr>
    </w:p>
    <w:p w14:paraId="09B7C44A" w14:textId="6511FC11" w:rsidR="00193599" w:rsidRDefault="002E7EF4" w:rsidP="009760DE">
      <w:pPr>
        <w:pStyle w:val="ListParagraph"/>
        <w:ind w:left="0"/>
        <w:rPr>
          <w:ins w:id="9" w:author="GRUEBLER Arnulf" w:date="2018-02-15T09:34:00Z"/>
          <w:sz w:val="24"/>
          <w:szCs w:val="24"/>
          <w:lang w:val="en-GB"/>
        </w:rPr>
      </w:pPr>
      <w:ins w:id="10" w:author="GRUEBLER Arnulf" w:date="2018-02-13T16:05:00Z">
        <w:r>
          <w:rPr>
            <w:sz w:val="24"/>
            <w:szCs w:val="24"/>
            <w:lang w:val="en-GB"/>
          </w:rPr>
          <w:t>The motivation for the end-use and efficiency focus of our</w:t>
        </w:r>
      </w:ins>
      <w:ins w:id="11" w:author="GRUEBLER Arnulf" w:date="2018-02-13T16:06:00Z">
        <w:r>
          <w:rPr>
            <w:sz w:val="24"/>
            <w:szCs w:val="24"/>
            <w:lang w:val="en-GB"/>
          </w:rPr>
          <w:t xml:space="preserve"> scenario is twofold:</w:t>
        </w:r>
      </w:ins>
      <w:ins w:id="12" w:author="GRUEBLER Arnulf" w:date="2018-02-13T16:21:00Z">
        <w:r w:rsidR="009760DE">
          <w:rPr>
            <w:sz w:val="24"/>
            <w:szCs w:val="24"/>
            <w:lang w:val="en-GB"/>
          </w:rPr>
          <w:br/>
        </w:r>
      </w:ins>
      <w:ins w:id="13" w:author="GRUEBLER Arnulf" w:date="2018-02-13T16:06:00Z">
        <w:r>
          <w:rPr>
            <w:sz w:val="24"/>
            <w:szCs w:val="24"/>
            <w:lang w:val="en-GB"/>
          </w:rPr>
          <w:t>First energy end-use has been identified to be the least efficient part of the global energy system with also the largest im</w:t>
        </w:r>
      </w:ins>
      <w:ins w:id="14" w:author="GRUEBLER Arnulf" w:date="2018-02-13T16:07:00Z">
        <w:r>
          <w:rPr>
            <w:sz w:val="24"/>
            <w:szCs w:val="24"/>
            <w:lang w:val="en-GB"/>
          </w:rPr>
          <w:t>provement potential</w:t>
        </w:r>
      </w:ins>
      <w:ins w:id="15" w:author="GRUEBLER Arnulf" w:date="2018-02-13T16:19:00Z">
        <w:r w:rsidR="009760DE">
          <w:rPr>
            <w:sz w:val="24"/>
            <w:szCs w:val="24"/>
            <w:lang w:val="en-GB"/>
          </w:rPr>
          <w:t>s</w:t>
        </w:r>
      </w:ins>
      <w:ins w:id="16" w:author="GRUEBLER Arnulf" w:date="2018-02-13T16:07:00Z">
        <w:r>
          <w:rPr>
            <w:sz w:val="24"/>
            <w:szCs w:val="24"/>
            <w:lang w:val="en-GB"/>
          </w:rPr>
          <w:t xml:space="preserve"> </w:t>
        </w:r>
      </w:ins>
      <w:ins w:id="17" w:author="GRUEBLER Arnulf" w:date="2018-02-13T16:06:00Z">
        <w:r w:rsidRPr="009760DE">
          <w:rPr>
            <w:sz w:val="24"/>
            <w:szCs w:val="24"/>
            <w:highlight w:val="yellow"/>
            <w:lang w:val="en-GB"/>
            <w:rPrChange w:id="18" w:author="GRUEBLER Arnulf" w:date="2018-02-13T16:21:00Z">
              <w:rPr>
                <w:sz w:val="24"/>
                <w:szCs w:val="24"/>
                <w:lang w:val="en-GB"/>
              </w:rPr>
            </w:rPrChange>
          </w:rPr>
          <w:t>(</w:t>
        </w:r>
      </w:ins>
      <w:commentRangeStart w:id="19"/>
      <w:proofErr w:type="spellStart"/>
      <w:ins w:id="20" w:author="GRUEBLER Arnulf" w:date="2018-02-15T09:15:00Z">
        <w:r w:rsidR="00635181">
          <w:rPr>
            <w:sz w:val="24"/>
            <w:szCs w:val="24"/>
            <w:highlight w:val="yellow"/>
            <w:lang w:val="en-GB"/>
          </w:rPr>
          <w:t>Nakicenovic</w:t>
        </w:r>
      </w:ins>
      <w:proofErr w:type="spellEnd"/>
      <w:ins w:id="21" w:author="GRUEBLER Arnulf" w:date="2018-02-13T16:06:00Z">
        <w:r w:rsidRPr="009760DE">
          <w:rPr>
            <w:sz w:val="24"/>
            <w:szCs w:val="24"/>
            <w:highlight w:val="yellow"/>
            <w:lang w:val="en-GB"/>
            <w:rPrChange w:id="22" w:author="GRUEBLER Arnulf" w:date="2018-02-13T16:21:00Z">
              <w:rPr>
                <w:sz w:val="24"/>
                <w:szCs w:val="24"/>
                <w:lang w:val="en-GB"/>
              </w:rPr>
            </w:rPrChange>
          </w:rPr>
          <w:t xml:space="preserve"> et al., 19</w:t>
        </w:r>
      </w:ins>
      <w:ins w:id="23" w:author="GRUEBLER Arnulf" w:date="2018-02-13T16:07:00Z">
        <w:r w:rsidRPr="009760DE">
          <w:rPr>
            <w:sz w:val="24"/>
            <w:szCs w:val="24"/>
            <w:highlight w:val="yellow"/>
            <w:lang w:val="en-GB"/>
            <w:rPrChange w:id="24" w:author="GRUEBLER Arnulf" w:date="2018-02-13T16:21:00Z">
              <w:rPr>
                <w:sz w:val="24"/>
                <w:szCs w:val="24"/>
                <w:lang w:val="en-GB"/>
              </w:rPr>
            </w:rPrChange>
          </w:rPr>
          <w:t>90)</w:t>
        </w:r>
        <w:r>
          <w:rPr>
            <w:sz w:val="24"/>
            <w:szCs w:val="24"/>
            <w:lang w:val="en-GB"/>
          </w:rPr>
          <w:t xml:space="preserve"> </w:t>
        </w:r>
      </w:ins>
      <w:commentRangeEnd w:id="19"/>
      <w:ins w:id="25" w:author="GRUEBLER Arnulf" w:date="2018-02-15T09:19:00Z">
        <w:r w:rsidR="00635181">
          <w:rPr>
            <w:rStyle w:val="CommentReference"/>
          </w:rPr>
          <w:commentReference w:id="19"/>
        </w:r>
      </w:ins>
      <w:ins w:id="26" w:author="GRUEBLER Arnulf" w:date="2018-02-13T16:07:00Z">
        <w:r>
          <w:rPr>
            <w:sz w:val="24"/>
            <w:szCs w:val="24"/>
            <w:lang w:val="en-GB"/>
          </w:rPr>
          <w:t>that translate into significant upstream (energy supply) leverage effects</w:t>
        </w:r>
      </w:ins>
      <w:ins w:id="27" w:author="GRUEBLER Arnulf" w:date="2018-02-13T16:18:00Z">
        <w:r w:rsidR="00FD304B">
          <w:rPr>
            <w:sz w:val="24"/>
            <w:szCs w:val="24"/>
            <w:lang w:val="en-GB"/>
          </w:rPr>
          <w:t xml:space="preserve"> (Figure SI</w:t>
        </w:r>
      </w:ins>
      <w:ins w:id="28" w:author="GRUEBLER Arnulf" w:date="2018-02-13T16:19:00Z">
        <w:r w:rsidR="00FD304B">
          <w:rPr>
            <w:sz w:val="24"/>
            <w:szCs w:val="24"/>
            <w:lang w:val="en-GB"/>
          </w:rPr>
          <w:t>-1-1)</w:t>
        </w:r>
      </w:ins>
      <w:ins w:id="29" w:author="GRUEBLER Arnulf" w:date="2018-02-13T16:07:00Z">
        <w:r>
          <w:rPr>
            <w:sz w:val="24"/>
            <w:szCs w:val="24"/>
            <w:lang w:val="en-GB"/>
          </w:rPr>
          <w:t xml:space="preserve">. </w:t>
        </w:r>
      </w:ins>
      <w:ins w:id="30" w:author="GRUEBLER Arnulf" w:date="2018-02-13T16:09:00Z">
        <w:r>
          <w:rPr>
            <w:sz w:val="24"/>
            <w:szCs w:val="24"/>
            <w:lang w:val="en-GB"/>
          </w:rPr>
          <w:t xml:space="preserve">For </w:t>
        </w:r>
        <w:proofErr w:type="gramStart"/>
        <w:r>
          <w:rPr>
            <w:sz w:val="24"/>
            <w:szCs w:val="24"/>
            <w:lang w:val="en-GB"/>
          </w:rPr>
          <w:t>instance</w:t>
        </w:r>
        <w:proofErr w:type="gramEnd"/>
        <w:r>
          <w:rPr>
            <w:sz w:val="24"/>
            <w:szCs w:val="24"/>
            <w:lang w:val="en-GB"/>
          </w:rPr>
          <w:t xml:space="preserve"> based on current global</w:t>
        </w:r>
      </w:ins>
      <w:ins w:id="31" w:author="GRUEBLER Arnulf" w:date="2018-02-13T16:10:00Z">
        <w:r>
          <w:rPr>
            <w:sz w:val="24"/>
            <w:szCs w:val="24"/>
            <w:lang w:val="en-GB"/>
          </w:rPr>
          <w:t xml:space="preserve"> energy systems efficiencies (primary to useful energy</w:t>
        </w:r>
      </w:ins>
      <w:ins w:id="32" w:author="GRUEBLER Arnulf" w:date="2018-02-13T16:19:00Z">
        <w:r w:rsidR="009760DE">
          <w:rPr>
            <w:sz w:val="24"/>
            <w:szCs w:val="24"/>
            <w:lang w:val="en-GB"/>
          </w:rPr>
          <w:t xml:space="preserve"> of </w:t>
        </w:r>
      </w:ins>
      <w:ins w:id="33" w:author="GRUEBLER Arnulf" w:date="2018-02-15T09:15:00Z">
        <w:r w:rsidR="00635181">
          <w:rPr>
            <w:sz w:val="24"/>
            <w:szCs w:val="24"/>
            <w:lang w:val="en-GB"/>
          </w:rPr>
          <w:t xml:space="preserve">some </w:t>
        </w:r>
        <w:r w:rsidR="00635181" w:rsidRPr="00635181">
          <w:rPr>
            <w:sz w:val="24"/>
            <w:szCs w:val="24"/>
            <w:lang w:val="en-GB"/>
            <w:rPrChange w:id="34" w:author="GRUEBLER Arnulf" w:date="2018-02-15T09:15:00Z">
              <w:rPr>
                <w:sz w:val="24"/>
                <w:szCs w:val="24"/>
                <w:highlight w:val="yellow"/>
                <w:lang w:val="en-GB"/>
              </w:rPr>
            </w:rPrChange>
          </w:rPr>
          <w:t>40</w:t>
        </w:r>
      </w:ins>
      <w:ins w:id="35" w:author="GRUEBLER Arnulf" w:date="2018-02-13T16:19:00Z">
        <w:r w:rsidR="009760DE" w:rsidRPr="00635181">
          <w:rPr>
            <w:sz w:val="24"/>
            <w:szCs w:val="24"/>
            <w:lang w:val="en-GB"/>
          </w:rPr>
          <w:t>%</w:t>
        </w:r>
      </w:ins>
      <w:ins w:id="36" w:author="GRUEBLER Arnulf" w:date="2018-02-13T16:10:00Z">
        <w:r w:rsidRPr="00635181">
          <w:rPr>
            <w:sz w:val="24"/>
            <w:szCs w:val="24"/>
            <w:lang w:val="en-GB"/>
          </w:rPr>
          <w:t xml:space="preserve">), </w:t>
        </w:r>
        <w:r>
          <w:rPr>
            <w:sz w:val="24"/>
            <w:szCs w:val="24"/>
            <w:lang w:val="en-GB"/>
          </w:rPr>
          <w:t xml:space="preserve">a unit useful energy conserved via efficiency improvements translates into a reduction of </w:t>
        </w:r>
      </w:ins>
      <w:ins w:id="37" w:author="GRUEBLER Arnulf" w:date="2018-02-15T09:16:00Z">
        <w:r w:rsidR="00635181">
          <w:rPr>
            <w:sz w:val="24"/>
            <w:szCs w:val="24"/>
            <w:lang w:val="en-GB"/>
          </w:rPr>
          <w:t>2.5</w:t>
        </w:r>
      </w:ins>
      <w:ins w:id="38" w:author="GRUEBLER Arnulf" w:date="2018-02-18T14:09:00Z">
        <w:r w:rsidR="00987B11">
          <w:rPr>
            <w:sz w:val="24"/>
            <w:szCs w:val="24"/>
            <w:lang w:val="en-GB"/>
          </w:rPr>
          <w:t xml:space="preserve"> </w:t>
        </w:r>
      </w:ins>
      <w:ins w:id="39" w:author="GRUEBLER Arnulf" w:date="2018-02-13T16:10:00Z">
        <w:r>
          <w:rPr>
            <w:sz w:val="24"/>
            <w:szCs w:val="24"/>
            <w:lang w:val="en-GB"/>
          </w:rPr>
          <w:t>units of primary energy</w:t>
        </w:r>
      </w:ins>
      <w:ins w:id="40" w:author="GRUEBLER Arnulf" w:date="2018-02-13T16:19:00Z">
        <w:r w:rsidR="009760DE">
          <w:rPr>
            <w:sz w:val="24"/>
            <w:szCs w:val="24"/>
            <w:lang w:val="en-GB"/>
          </w:rPr>
          <w:t>.</w:t>
        </w:r>
      </w:ins>
      <w:ins w:id="41" w:author="GRUEBLER Arnulf" w:date="2018-02-13T16:20:00Z">
        <w:r w:rsidR="009760DE">
          <w:rPr>
            <w:sz w:val="24"/>
            <w:szCs w:val="24"/>
            <w:lang w:val="en-GB"/>
          </w:rPr>
          <w:t xml:space="preserve"> Likewise, </w:t>
        </w:r>
      </w:ins>
      <w:ins w:id="42" w:author="GRUEBLER Arnulf" w:date="2018-02-13T16:07:00Z">
        <w:r w:rsidRPr="009760DE">
          <w:rPr>
            <w:sz w:val="24"/>
            <w:szCs w:val="24"/>
            <w:highlight w:val="yellow"/>
            <w:lang w:val="en-GB"/>
            <w:rPrChange w:id="43" w:author="GRUEBLER Arnulf" w:date="2018-02-13T16:21:00Z">
              <w:rPr>
                <w:sz w:val="24"/>
                <w:szCs w:val="24"/>
                <w:lang w:val="en-GB"/>
              </w:rPr>
            </w:rPrChange>
          </w:rPr>
          <w:t>Cullen and Allwood (2010)</w:t>
        </w:r>
        <w:r>
          <w:rPr>
            <w:sz w:val="24"/>
            <w:szCs w:val="24"/>
            <w:lang w:val="en-GB"/>
          </w:rPr>
          <w:t xml:space="preserve"> have estimated</w:t>
        </w:r>
      </w:ins>
      <w:ins w:id="44" w:author="GRUEBLER Arnulf" w:date="2018-02-13T16:09:00Z">
        <w:r>
          <w:rPr>
            <w:sz w:val="24"/>
            <w:szCs w:val="24"/>
            <w:lang w:val="en-GB"/>
          </w:rPr>
          <w:t xml:space="preserve"> the emission reduction potential f</w:t>
        </w:r>
      </w:ins>
      <w:ins w:id="45" w:author="GRUEBLER Arnulf" w:date="2018-02-13T16:21:00Z">
        <w:r w:rsidR="009760DE">
          <w:rPr>
            <w:sz w:val="24"/>
            <w:szCs w:val="24"/>
            <w:lang w:val="en-GB"/>
          </w:rPr>
          <w:t>ro</w:t>
        </w:r>
      </w:ins>
      <w:ins w:id="46" w:author="GRUEBLER Arnulf" w:date="2018-02-13T16:09:00Z">
        <w:r>
          <w:rPr>
            <w:sz w:val="24"/>
            <w:szCs w:val="24"/>
            <w:lang w:val="en-GB"/>
          </w:rPr>
          <w:t>m improvements in energy end-use efficiency to be four times larger than efficiency improvement potentials</w:t>
        </w:r>
      </w:ins>
      <w:ins w:id="47" w:author="GRUEBLER Arnulf" w:date="2018-02-13T16:21:00Z">
        <w:r w:rsidR="009760DE">
          <w:rPr>
            <w:sz w:val="24"/>
            <w:szCs w:val="24"/>
            <w:lang w:val="en-GB"/>
          </w:rPr>
          <w:t xml:space="preserve"> in upstream energy supply.</w:t>
        </w:r>
      </w:ins>
      <w:ins w:id="48" w:author="GRUEBLER Arnulf" w:date="2018-02-15T09:16:00Z">
        <w:r w:rsidR="00635181">
          <w:rPr>
            <w:sz w:val="24"/>
            <w:szCs w:val="24"/>
            <w:lang w:val="en-GB"/>
          </w:rPr>
          <w:t xml:space="preserve"> </w:t>
        </w:r>
        <w:proofErr w:type="spellStart"/>
        <w:r w:rsidR="00635181">
          <w:rPr>
            <w:sz w:val="24"/>
            <w:szCs w:val="24"/>
            <w:lang w:val="en-GB"/>
          </w:rPr>
          <w:t>Nakicenovic</w:t>
        </w:r>
        <w:proofErr w:type="spellEnd"/>
        <w:r w:rsidR="00635181">
          <w:rPr>
            <w:sz w:val="24"/>
            <w:szCs w:val="24"/>
            <w:lang w:val="en-GB"/>
          </w:rPr>
          <w:t xml:space="preserve"> et al., 1990 have </w:t>
        </w:r>
      </w:ins>
      <w:ins w:id="49" w:author="GRUEBLER Arnulf" w:date="2018-02-15T09:22:00Z">
        <w:r w:rsidR="00635181">
          <w:rPr>
            <w:sz w:val="24"/>
            <w:szCs w:val="24"/>
            <w:lang w:val="en-GB"/>
          </w:rPr>
          <w:t xml:space="preserve">complemented traditional </w:t>
        </w:r>
      </w:ins>
      <w:ins w:id="50" w:author="GRUEBLER Arnulf" w:date="2018-02-15T09:17:00Z">
        <w:r w:rsidR="00635181">
          <w:rPr>
            <w:sz w:val="24"/>
            <w:szCs w:val="24"/>
            <w:lang w:val="en-GB"/>
          </w:rPr>
          <w:t>energy efficiency calculation</w:t>
        </w:r>
      </w:ins>
      <w:ins w:id="51" w:author="GRUEBLER Arnulf" w:date="2018-02-15T15:40:00Z">
        <w:r w:rsidR="007753BD">
          <w:rPr>
            <w:sz w:val="24"/>
            <w:szCs w:val="24"/>
            <w:lang w:val="en-GB"/>
          </w:rPr>
          <w:t>s</w:t>
        </w:r>
      </w:ins>
      <w:ins w:id="52" w:author="GRUEBLER Arnulf" w:date="2018-02-15T09:17:00Z">
        <w:r w:rsidR="00635181">
          <w:rPr>
            <w:sz w:val="24"/>
            <w:szCs w:val="24"/>
            <w:lang w:val="en-GB"/>
          </w:rPr>
          <w:t xml:space="preserve"> by corresponding exergy analysis, extended also to the level of energy service provision</w:t>
        </w:r>
      </w:ins>
      <w:ins w:id="53" w:author="GRUEBLER Arnulf" w:date="2018-02-15T09:34:00Z">
        <w:r w:rsidR="00193599">
          <w:rPr>
            <w:sz w:val="24"/>
            <w:szCs w:val="24"/>
            <w:lang w:val="en-GB"/>
          </w:rPr>
          <w:t xml:space="preserve"> which we have also adopted for Figure SI-1-1</w:t>
        </w:r>
      </w:ins>
      <w:ins w:id="54" w:author="GRUEBLER Arnulf" w:date="2018-02-15T09:25:00Z">
        <w:r w:rsidR="00635181">
          <w:rPr>
            <w:rStyle w:val="FootnoteReference"/>
            <w:sz w:val="24"/>
            <w:szCs w:val="24"/>
            <w:lang w:val="en-GB"/>
          </w:rPr>
          <w:footnoteReference w:id="1"/>
        </w:r>
      </w:ins>
      <w:ins w:id="94" w:author="GRUEBLER Arnulf" w:date="2018-02-15T09:34:00Z">
        <w:r w:rsidR="00193599">
          <w:rPr>
            <w:sz w:val="24"/>
            <w:szCs w:val="24"/>
            <w:lang w:val="en-GB"/>
          </w:rPr>
          <w:t>.</w:t>
        </w:r>
      </w:ins>
      <w:ins w:id="95" w:author="GRUEBLER Arnulf" w:date="2018-02-15T09:35:00Z">
        <w:r w:rsidR="00193599">
          <w:rPr>
            <w:sz w:val="24"/>
            <w:szCs w:val="24"/>
            <w:lang w:val="en-GB"/>
          </w:rPr>
          <w:t xml:space="preserve"> The corresponding aggregate primary input to services delivered systems efficiency</w:t>
        </w:r>
      </w:ins>
      <w:ins w:id="96" w:author="GRUEBLER Arnulf" w:date="2018-02-15T09:36:00Z">
        <w:r w:rsidR="001A43C0">
          <w:rPr>
            <w:sz w:val="24"/>
            <w:szCs w:val="24"/>
            <w:lang w:val="en-GB"/>
          </w:rPr>
          <w:t xml:space="preserve"> is conservatively estimated at 14%</w:t>
        </w:r>
      </w:ins>
      <w:ins w:id="97" w:author="GRUEBLER Arnulf" w:date="2018-02-15T15:41:00Z">
        <w:r w:rsidR="00D17946">
          <w:rPr>
            <w:sz w:val="24"/>
            <w:szCs w:val="24"/>
            <w:lang w:val="en-GB"/>
          </w:rPr>
          <w:t xml:space="preserve"> at the global level in 2020</w:t>
        </w:r>
      </w:ins>
      <w:ins w:id="98" w:author="GRUEBLER Arnulf" w:date="2018-02-15T09:36:00Z">
        <w:r w:rsidR="001A43C0">
          <w:rPr>
            <w:sz w:val="24"/>
            <w:szCs w:val="24"/>
            <w:lang w:val="en-GB"/>
          </w:rPr>
          <w:t>, i.e. improv</w:t>
        </w:r>
      </w:ins>
      <w:ins w:id="99" w:author="GRUEBLER Arnulf" w:date="2018-02-15T09:37:00Z">
        <w:r w:rsidR="001A43C0">
          <w:rPr>
            <w:sz w:val="24"/>
            <w:szCs w:val="24"/>
            <w:lang w:val="en-GB"/>
          </w:rPr>
          <w:t>ing energy efficiency at the service level by one unit yields a reduction in primary inputs by a factor of seven.</w:t>
        </w:r>
      </w:ins>
    </w:p>
    <w:p w14:paraId="4DFCD8E3" w14:textId="64E1BED4" w:rsidR="002E7EF4" w:rsidRPr="00E13734" w:rsidDel="00283993" w:rsidRDefault="002E7EF4" w:rsidP="009760DE">
      <w:pPr>
        <w:pStyle w:val="ListParagraph"/>
        <w:ind w:left="0"/>
        <w:rPr>
          <w:del w:id="100" w:author="GRUEBLER Arnulf" w:date="2018-02-15T10:28:00Z"/>
          <w:sz w:val="24"/>
          <w:szCs w:val="24"/>
          <w:lang w:val="en-GB"/>
        </w:rPr>
      </w:pPr>
    </w:p>
    <w:p w14:paraId="4692411B" w14:textId="20F6ADBE" w:rsidR="00073313" w:rsidRDefault="006C0A2F" w:rsidP="0094602C">
      <w:pPr>
        <w:spacing w:line="276" w:lineRule="auto"/>
        <w:rPr>
          <w:ins w:id="101" w:author="GRUEBLER Arnulf" w:date="2018-02-19T11:30:00Z"/>
          <w:b/>
        </w:rPr>
        <w:pPrChange w:id="102" w:author="GRUEBLER Arnulf" w:date="2018-02-19T11:31:00Z">
          <w:pPr>
            <w:spacing w:line="276" w:lineRule="auto"/>
            <w:jc w:val="center"/>
          </w:pPr>
        </w:pPrChange>
      </w:pPr>
      <w:ins w:id="103" w:author="GRUEBLER Arnulf" w:date="2018-02-19T11:30:00Z">
        <w:r>
          <w:rPr>
            <w:noProof/>
          </w:rPr>
          <w:drawing>
            <wp:inline distT="0" distB="0" distL="0" distR="0" wp14:anchorId="24C33D9F" wp14:editId="223FA70B">
              <wp:extent cx="5733415" cy="2867025"/>
              <wp:effectExtent l="0" t="0" r="6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2867025"/>
                      </a:xfrm>
                      <a:prstGeom prst="rect">
                        <a:avLst/>
                      </a:prstGeom>
                    </pic:spPr>
                  </pic:pic>
                </a:graphicData>
              </a:graphic>
            </wp:inline>
          </w:drawing>
        </w:r>
      </w:ins>
    </w:p>
    <w:p w14:paraId="7F054086" w14:textId="6537B2BD" w:rsidR="007726DD" w:rsidRDefault="0094602C" w:rsidP="0094602C">
      <w:pPr>
        <w:spacing w:line="276" w:lineRule="auto"/>
        <w:jc w:val="center"/>
        <w:rPr>
          <w:ins w:id="104" w:author="GRUEBLER Arnulf" w:date="2018-02-15T11:09:00Z"/>
          <w:b/>
        </w:rPr>
        <w:pPrChange w:id="105" w:author="GRUEBLER Arnulf" w:date="2018-02-19T11:31:00Z">
          <w:pPr>
            <w:spacing w:line="276" w:lineRule="auto"/>
          </w:pPr>
        </w:pPrChange>
      </w:pPr>
      <w:ins w:id="106" w:author="GRUEBLER Arnulf" w:date="2018-02-19T11:30:00Z">
        <w:r>
          <w:rPr>
            <w:noProof/>
          </w:rPr>
          <w:drawing>
            <wp:inline distT="0" distB="0" distL="0" distR="0" wp14:anchorId="61F02B19" wp14:editId="5B01195E">
              <wp:extent cx="5733415" cy="2870835"/>
              <wp:effectExtent l="0" t="0" r="63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2870835"/>
                      </a:xfrm>
                      <a:prstGeom prst="rect">
                        <a:avLst/>
                      </a:prstGeom>
                    </pic:spPr>
                  </pic:pic>
                </a:graphicData>
              </a:graphic>
            </wp:inline>
          </w:drawing>
        </w:r>
      </w:ins>
    </w:p>
    <w:p w14:paraId="4B60DA62" w14:textId="192DD327" w:rsidR="00446B1D" w:rsidRDefault="00D17946">
      <w:pPr>
        <w:spacing w:line="276" w:lineRule="auto"/>
        <w:jc w:val="center"/>
        <w:rPr>
          <w:ins w:id="107" w:author="GRUEBLER Arnulf" w:date="2018-02-13T16:30:00Z"/>
          <w:b/>
        </w:rPr>
        <w:pPrChange w:id="108" w:author="GRUEBLER Arnulf" w:date="2018-02-15T15:43:00Z">
          <w:pPr>
            <w:spacing w:line="276" w:lineRule="auto"/>
          </w:pPr>
        </w:pPrChange>
      </w:pPr>
      <w:ins w:id="109" w:author="GRUEBLER Arnulf" w:date="2018-02-15T15:52:00Z">
        <w:r>
          <w:rPr>
            <w:rStyle w:val="CommentReference"/>
            <w:lang w:val="en-US"/>
          </w:rPr>
          <w:commentReference w:id="110"/>
        </w:r>
        <w:r>
          <w:rPr>
            <w:rStyle w:val="CommentReference"/>
            <w:lang w:val="en-US"/>
          </w:rPr>
          <w:commentReference w:id="111"/>
        </w:r>
      </w:ins>
    </w:p>
    <w:p w14:paraId="07893EB5" w14:textId="6C6AF3C9" w:rsidR="007726DD" w:rsidRPr="00D17946" w:rsidRDefault="007726DD">
      <w:pPr>
        <w:rPr>
          <w:ins w:id="112" w:author="GRUEBLER Arnulf" w:date="2018-02-13T16:30:00Z"/>
          <w:u w:val="single"/>
        </w:rPr>
        <w:pPrChange w:id="113" w:author="GRUEBLER Arnulf" w:date="2018-02-15T15:53:00Z">
          <w:pPr>
            <w:spacing w:line="276" w:lineRule="auto"/>
          </w:pPr>
        </w:pPrChange>
      </w:pPr>
      <w:commentRangeStart w:id="114"/>
      <w:ins w:id="115" w:author="GRUEBLER Arnulf" w:date="2018-02-13T16:30:00Z">
        <w:r w:rsidRPr="002E52BD">
          <w:rPr>
            <w:b/>
            <w:i/>
          </w:rPr>
          <w:t xml:space="preserve">Figure </w:t>
        </w:r>
        <w:r>
          <w:rPr>
            <w:b/>
            <w:i/>
          </w:rPr>
          <w:t>SI-</w:t>
        </w:r>
      </w:ins>
      <w:ins w:id="116" w:author="GRUEBLER Arnulf" w:date="2018-02-13T16:31:00Z">
        <w:r>
          <w:rPr>
            <w:b/>
            <w:i/>
          </w:rPr>
          <w:t>1</w:t>
        </w:r>
      </w:ins>
      <w:ins w:id="117" w:author="GRUEBLER Arnulf" w:date="2018-02-13T16:30:00Z">
        <w:r>
          <w:rPr>
            <w:b/>
            <w:i/>
          </w:rPr>
          <w:t>-1</w:t>
        </w:r>
      </w:ins>
      <w:commentRangeEnd w:id="114"/>
      <w:ins w:id="118" w:author="GRUEBLER Arnulf" w:date="2018-02-15T15:52:00Z">
        <w:r w:rsidR="00D17946">
          <w:rPr>
            <w:rStyle w:val="CommentReference"/>
            <w:lang w:val="en-US"/>
          </w:rPr>
          <w:commentReference w:id="114"/>
        </w:r>
      </w:ins>
      <w:ins w:id="119" w:author="GRUEBLER Arnulf" w:date="2018-02-13T16:30:00Z">
        <w:r w:rsidRPr="003C445D">
          <w:rPr>
            <w:b/>
            <w:i/>
          </w:rPr>
          <w:t xml:space="preserve">. </w:t>
        </w:r>
      </w:ins>
      <w:ins w:id="120" w:author="GRUEBLER Arnulf" w:date="2018-02-15T11:10:00Z">
        <w:r w:rsidR="00446B1D">
          <w:rPr>
            <w:b/>
            <w:i/>
          </w:rPr>
          <w:t xml:space="preserve">Global Energy </w:t>
        </w:r>
      </w:ins>
      <w:ins w:id="121" w:author="GRUEBLER Arnulf" w:date="2018-02-13T16:31:00Z">
        <w:r>
          <w:rPr>
            <w:b/>
            <w:i/>
          </w:rPr>
          <w:t>Efficiency Cascade (percent or primary energy delivered as final</w:t>
        </w:r>
      </w:ins>
      <w:ins w:id="122" w:author="GRUEBLER Arnulf" w:date="2018-02-15T09:38:00Z">
        <w:r w:rsidR="001A43C0">
          <w:rPr>
            <w:b/>
            <w:i/>
          </w:rPr>
          <w:t xml:space="preserve">, </w:t>
        </w:r>
      </w:ins>
      <w:ins w:id="123" w:author="GRUEBLER Arnulf" w:date="2018-02-13T16:31:00Z">
        <w:r>
          <w:rPr>
            <w:b/>
            <w:i/>
          </w:rPr>
          <w:t xml:space="preserve">useful </w:t>
        </w:r>
      </w:ins>
      <w:ins w:id="124" w:author="GRUEBLER Arnulf" w:date="2018-02-15T09:38:00Z">
        <w:r w:rsidR="001A43C0">
          <w:rPr>
            <w:b/>
            <w:i/>
          </w:rPr>
          <w:t>and service</w:t>
        </w:r>
      </w:ins>
      <w:ins w:id="125" w:author="GRUEBLER Arnulf" w:date="2018-02-13T16:31:00Z">
        <w:r>
          <w:rPr>
            <w:b/>
            <w:i/>
          </w:rPr>
          <w:t xml:space="preserve"> respectively) by main energy end-use sector </w:t>
        </w:r>
      </w:ins>
      <w:ins w:id="126" w:author="GRUEBLER Arnulf" w:date="2018-02-13T16:32:00Z">
        <w:r>
          <w:rPr>
            <w:b/>
            <w:i/>
          </w:rPr>
          <w:t xml:space="preserve">(transport, industry, </w:t>
        </w:r>
      </w:ins>
      <w:ins w:id="127" w:author="GRUEBLER Arnulf" w:date="2018-02-15T09:38:00Z">
        <w:r w:rsidR="001A43C0">
          <w:rPr>
            <w:b/>
            <w:i/>
          </w:rPr>
          <w:t>residen</w:t>
        </w:r>
      </w:ins>
      <w:ins w:id="128" w:author="GRUEBLER Arnulf" w:date="2018-02-15T09:39:00Z">
        <w:r w:rsidR="001A43C0">
          <w:rPr>
            <w:b/>
            <w:i/>
          </w:rPr>
          <w:t xml:space="preserve">tial/commercial </w:t>
        </w:r>
      </w:ins>
      <w:ins w:id="129" w:author="GRUEBLER Arnulf" w:date="2018-02-13T16:32:00Z">
        <w:r>
          <w:rPr>
            <w:b/>
            <w:i/>
          </w:rPr>
          <w:t xml:space="preserve">and total) </w:t>
        </w:r>
      </w:ins>
      <w:ins w:id="130" w:author="GRUEBLER Arnulf" w:date="2018-02-15T11:11:00Z">
        <w:r w:rsidR="00446B1D">
          <w:rPr>
            <w:b/>
            <w:i/>
          </w:rPr>
          <w:t xml:space="preserve">for </w:t>
        </w:r>
      </w:ins>
      <w:ins w:id="131" w:author="GRUEBLER Arnulf" w:date="2018-02-13T16:32:00Z">
        <w:r>
          <w:rPr>
            <w:b/>
            <w:i/>
          </w:rPr>
          <w:t>LED base year 2020 (</w:t>
        </w:r>
      </w:ins>
      <w:ins w:id="132" w:author="GRUEBLER Arnulf" w:date="2018-02-15T11:11:00Z">
        <w:r w:rsidR="00446B1D">
          <w:rPr>
            <w:b/>
            <w:i/>
          </w:rPr>
          <w:t>top</w:t>
        </w:r>
      </w:ins>
      <w:ins w:id="133" w:author="GRUEBLER Arnulf" w:date="2018-02-13T16:32:00Z">
        <w:r>
          <w:rPr>
            <w:b/>
            <w:i/>
          </w:rPr>
          <w:t xml:space="preserve"> panel) and LED Scenario in 2050 (</w:t>
        </w:r>
      </w:ins>
      <w:ins w:id="134" w:author="GRUEBLER Arnulf" w:date="2018-02-15T11:11:00Z">
        <w:r w:rsidR="00446B1D">
          <w:rPr>
            <w:b/>
            <w:i/>
          </w:rPr>
          <w:t>bottom</w:t>
        </w:r>
      </w:ins>
      <w:ins w:id="135" w:author="GRUEBLER Arnulf" w:date="2018-02-13T16:32:00Z">
        <w:r>
          <w:rPr>
            <w:b/>
            <w:i/>
          </w:rPr>
          <w:t xml:space="preserve"> panel). </w:t>
        </w:r>
      </w:ins>
      <w:ins w:id="136" w:author="GRUEBLER Arnulf" w:date="2018-02-15T09:45:00Z">
        <w:r w:rsidR="001A43C0">
          <w:rPr>
            <w:b/>
            <w:i/>
          </w:rPr>
          <w:t>Energy flows</w:t>
        </w:r>
        <w:r w:rsidR="00241B2C">
          <w:rPr>
            <w:b/>
            <w:i/>
          </w:rPr>
          <w:t xml:space="preserve"> exclude non</w:t>
        </w:r>
      </w:ins>
      <w:ins w:id="137" w:author="GRUEBLER Arnulf" w:date="2018-02-15T09:46:00Z">
        <w:r w:rsidR="00241B2C">
          <w:rPr>
            <w:b/>
            <w:i/>
          </w:rPr>
          <w:t>-energy feedstock uses of energy</w:t>
        </w:r>
      </w:ins>
      <w:ins w:id="138" w:author="GRUEBLER Arnulf" w:date="2018-02-15T11:10:00Z">
        <w:r w:rsidR="00446B1D">
          <w:rPr>
            <w:b/>
            <w:i/>
          </w:rPr>
          <w:t xml:space="preserve"> and are </w:t>
        </w:r>
      </w:ins>
      <w:ins w:id="139" w:author="GRUEBLER Arnulf" w:date="2018-02-15T11:11:00Z">
        <w:r w:rsidR="00446B1D">
          <w:rPr>
            <w:b/>
            <w:i/>
          </w:rPr>
          <w:t xml:space="preserve">also </w:t>
        </w:r>
      </w:ins>
      <w:ins w:id="140" w:author="GRUEBLER Arnulf" w:date="2018-02-15T11:10:00Z">
        <w:r w:rsidR="00446B1D">
          <w:rPr>
            <w:b/>
            <w:i/>
          </w:rPr>
          <w:t>quantified (EJ)</w:t>
        </w:r>
      </w:ins>
      <w:ins w:id="141" w:author="GRUEBLER Arnulf" w:date="2018-02-15T11:11:00Z">
        <w:r w:rsidR="00446B1D">
          <w:rPr>
            <w:b/>
            <w:i/>
          </w:rPr>
          <w:t xml:space="preserve"> for totals</w:t>
        </w:r>
      </w:ins>
      <w:ins w:id="142" w:author="GRUEBLER Arnulf" w:date="2018-02-15T15:45:00Z">
        <w:r w:rsidR="00D17946">
          <w:rPr>
            <w:b/>
            <w:i/>
          </w:rPr>
          <w:t xml:space="preserve"> flows at each stage of the conversion cascade.</w:t>
        </w:r>
      </w:ins>
      <w:ins w:id="143" w:author="GRUEBLER Arnulf" w:date="2018-02-15T09:43:00Z">
        <w:r w:rsidR="001A43C0">
          <w:rPr>
            <w:b/>
            <w:i/>
          </w:rPr>
          <w:br/>
        </w:r>
      </w:ins>
      <w:ins w:id="144" w:author="GRUEBLER Arnulf" w:date="2018-02-13T16:32:00Z">
        <w:r w:rsidRPr="001A43C0">
          <w:rPr>
            <w:i/>
            <w:rPrChange w:id="145" w:author="GRUEBLER Arnulf" w:date="2018-02-15T09:43:00Z">
              <w:rPr>
                <w:b/>
                <w:i/>
              </w:rPr>
            </w:rPrChange>
          </w:rPr>
          <w:t>Data source</w:t>
        </w:r>
      </w:ins>
      <w:ins w:id="146" w:author="GRUEBLER Arnulf" w:date="2018-02-13T16:33:00Z">
        <w:r w:rsidRPr="001A43C0">
          <w:rPr>
            <w:i/>
            <w:rPrChange w:id="147" w:author="GRUEBLER Arnulf" w:date="2018-02-15T09:43:00Z">
              <w:rPr>
                <w:b/>
                <w:i/>
              </w:rPr>
            </w:rPrChange>
          </w:rPr>
          <w:t xml:space="preserve">s: </w:t>
        </w:r>
      </w:ins>
      <w:ins w:id="148" w:author="GRUEBLER Arnulf" w:date="2018-02-15T09:40:00Z">
        <w:r w:rsidR="001A43C0" w:rsidRPr="001A43C0">
          <w:rPr>
            <w:i/>
            <w:rPrChange w:id="149" w:author="GRUEBLER Arnulf" w:date="2018-02-15T09:43:00Z">
              <w:rPr>
                <w:b/>
                <w:i/>
              </w:rPr>
            </w:rPrChange>
          </w:rPr>
          <w:t>Current primary, final, and useful energy levels and corresponding efficiencies</w:t>
        </w:r>
      </w:ins>
      <w:ins w:id="150" w:author="GRUEBLER Arnulf" w:date="2018-02-15T09:41:00Z">
        <w:r w:rsidR="001A43C0" w:rsidRPr="001A43C0">
          <w:rPr>
            <w:i/>
            <w:rPrChange w:id="151" w:author="GRUEBLER Arnulf" w:date="2018-02-15T09:43:00Z">
              <w:rPr>
                <w:b/>
                <w:i/>
              </w:rPr>
            </w:rPrChange>
          </w:rPr>
          <w:t xml:space="preserve"> from the MESSAGE model calibrated to 2020 base year </w:t>
        </w:r>
      </w:ins>
      <w:ins w:id="152" w:author="GRUEBLER Arnulf" w:date="2018-02-15T09:42:00Z">
        <w:r w:rsidR="001A43C0" w:rsidRPr="001A43C0">
          <w:rPr>
            <w:i/>
            <w:rPrChange w:id="153" w:author="GRUEBLER Arnulf" w:date="2018-02-15T09:43:00Z">
              <w:rPr>
                <w:b/>
                <w:i/>
              </w:rPr>
            </w:rPrChange>
          </w:rPr>
          <w:t>data</w:t>
        </w:r>
      </w:ins>
      <w:ins w:id="154" w:author="GRUEBLER Arnulf" w:date="2018-02-15T10:05:00Z">
        <w:r w:rsidR="00073313">
          <w:rPr>
            <w:i/>
          </w:rPr>
          <w:t xml:space="preserve"> (</w:t>
        </w:r>
        <w:r w:rsidR="00073313" w:rsidRPr="00DF7AD7">
          <w:rPr>
            <w:i/>
          </w:rPr>
          <w:t>see SI-5 and SI-6</w:t>
        </w:r>
        <w:r w:rsidR="00073313">
          <w:rPr>
            <w:i/>
          </w:rPr>
          <w:t>)</w:t>
        </w:r>
      </w:ins>
      <w:ins w:id="155" w:author="GRUEBLER Arnulf" w:date="2018-02-15T09:42:00Z">
        <w:r w:rsidR="001A43C0" w:rsidRPr="001A43C0">
          <w:rPr>
            <w:i/>
            <w:rPrChange w:id="156" w:author="GRUEBLER Arnulf" w:date="2018-02-15T09:43:00Z">
              <w:rPr>
                <w:b/>
                <w:i/>
              </w:rPr>
            </w:rPrChange>
          </w:rPr>
          <w:t xml:space="preserve">; </w:t>
        </w:r>
      </w:ins>
      <w:ins w:id="157" w:author="GRUEBLER Arnulf" w:date="2018-02-15T09:40:00Z">
        <w:r w:rsidR="001A43C0" w:rsidRPr="001A43C0">
          <w:rPr>
            <w:i/>
            <w:rPrChange w:id="158" w:author="GRUEBLER Arnulf" w:date="2018-02-15T09:43:00Z">
              <w:rPr>
                <w:b/>
                <w:i/>
              </w:rPr>
            </w:rPrChange>
          </w:rPr>
          <w:t>s</w:t>
        </w:r>
      </w:ins>
      <w:ins w:id="159" w:author="GRUEBLER Arnulf" w:date="2018-02-15T09:39:00Z">
        <w:r w:rsidR="001A43C0" w:rsidRPr="001A43C0">
          <w:rPr>
            <w:i/>
            <w:rPrChange w:id="160" w:author="GRUEBLER Arnulf" w:date="2018-02-15T09:43:00Z">
              <w:rPr>
                <w:b/>
                <w:i/>
              </w:rPr>
            </w:rPrChange>
          </w:rPr>
          <w:t xml:space="preserve">ervice efficiencies are </w:t>
        </w:r>
      </w:ins>
      <w:ins w:id="161" w:author="GRUEBLER Arnulf" w:date="2018-02-15T09:42:00Z">
        <w:r w:rsidR="001A43C0" w:rsidRPr="001A43C0">
          <w:rPr>
            <w:i/>
            <w:rPrChange w:id="162" w:author="GRUEBLER Arnulf" w:date="2018-02-15T09:43:00Z">
              <w:rPr>
                <w:b/>
                <w:i/>
              </w:rPr>
            </w:rPrChange>
          </w:rPr>
          <w:t xml:space="preserve">first-order (conservative) </w:t>
        </w:r>
      </w:ins>
      <w:ins w:id="163" w:author="GRUEBLER Arnulf" w:date="2018-02-15T09:39:00Z">
        <w:r w:rsidR="001A43C0" w:rsidRPr="001A43C0">
          <w:rPr>
            <w:i/>
            <w:rPrChange w:id="164" w:author="GRUEBLER Arnulf" w:date="2018-02-15T09:43:00Z">
              <w:rPr>
                <w:b/>
                <w:i/>
              </w:rPr>
            </w:rPrChange>
          </w:rPr>
          <w:t xml:space="preserve">estimates based on </w:t>
        </w:r>
        <w:proofErr w:type="spellStart"/>
        <w:r w:rsidR="001A43C0" w:rsidRPr="001A43C0">
          <w:rPr>
            <w:i/>
            <w:rPrChange w:id="165" w:author="GRUEBLER Arnulf" w:date="2018-02-15T09:43:00Z">
              <w:rPr>
                <w:b/>
                <w:i/>
              </w:rPr>
            </w:rPrChange>
          </w:rPr>
          <w:t>Nakicenovic</w:t>
        </w:r>
        <w:proofErr w:type="spellEnd"/>
        <w:r w:rsidR="001A43C0" w:rsidRPr="001A43C0">
          <w:rPr>
            <w:i/>
            <w:rPrChange w:id="166" w:author="GRUEBLER Arnulf" w:date="2018-02-15T09:43:00Z">
              <w:rPr>
                <w:b/>
                <w:i/>
              </w:rPr>
            </w:rPrChange>
          </w:rPr>
          <w:t xml:space="preserve"> et al., 1990, and </w:t>
        </w:r>
        <w:proofErr w:type="spellStart"/>
        <w:r w:rsidR="001A43C0" w:rsidRPr="001A43C0">
          <w:rPr>
            <w:i/>
            <w:rPrChange w:id="167" w:author="GRUEBLER Arnulf" w:date="2018-02-15T09:43:00Z">
              <w:rPr>
                <w:b/>
                <w:i/>
              </w:rPr>
            </w:rPrChange>
          </w:rPr>
          <w:t>Nakicenovic</w:t>
        </w:r>
        <w:proofErr w:type="spellEnd"/>
        <w:r w:rsidR="001A43C0" w:rsidRPr="001A43C0">
          <w:rPr>
            <w:i/>
            <w:rPrChange w:id="168" w:author="GRUEBLER Arnulf" w:date="2018-02-15T09:43:00Z">
              <w:rPr>
                <w:b/>
                <w:i/>
              </w:rPr>
            </w:rPrChange>
          </w:rPr>
          <w:t xml:space="preserve"> and </w:t>
        </w:r>
        <w:proofErr w:type="spellStart"/>
        <w:r w:rsidR="001A43C0" w:rsidRPr="001A43C0">
          <w:rPr>
            <w:i/>
            <w:rPrChange w:id="169" w:author="GRUEBLER Arnulf" w:date="2018-02-15T09:43:00Z">
              <w:rPr>
                <w:b/>
                <w:i/>
              </w:rPr>
            </w:rPrChange>
          </w:rPr>
          <w:t>Grubler</w:t>
        </w:r>
        <w:proofErr w:type="spellEnd"/>
        <w:r w:rsidR="001A43C0" w:rsidRPr="001A43C0">
          <w:rPr>
            <w:i/>
            <w:rPrChange w:id="170" w:author="GRUEBLER Arnulf" w:date="2018-02-15T09:43:00Z">
              <w:rPr>
                <w:b/>
                <w:i/>
              </w:rPr>
            </w:rPrChange>
          </w:rPr>
          <w:t>, 1993</w:t>
        </w:r>
      </w:ins>
      <w:ins w:id="171" w:author="GRUEBLER Arnulf" w:date="2018-02-15T09:42:00Z">
        <w:r w:rsidR="001A43C0" w:rsidRPr="001A43C0">
          <w:rPr>
            <w:i/>
            <w:rPrChange w:id="172" w:author="GRUEBLER Arnulf" w:date="2018-02-15T09:43:00Z">
              <w:rPr>
                <w:b/>
                <w:i/>
              </w:rPr>
            </w:rPrChange>
          </w:rPr>
          <w:t xml:space="preserve">. </w:t>
        </w:r>
      </w:ins>
      <w:ins w:id="173" w:author="GRUEBLER Arnulf" w:date="2018-02-15T10:05:00Z">
        <w:r w:rsidR="00073313">
          <w:rPr>
            <w:i/>
          </w:rPr>
          <w:t xml:space="preserve">LED </w:t>
        </w:r>
      </w:ins>
      <w:ins w:id="174" w:author="GRUEBLER Arnulf" w:date="2018-02-15T09:42:00Z">
        <w:r w:rsidR="001A43C0" w:rsidRPr="001A43C0">
          <w:rPr>
            <w:i/>
            <w:rPrChange w:id="175" w:author="GRUEBLER Arnulf" w:date="2018-02-15T09:43:00Z">
              <w:rPr>
                <w:b/>
                <w:i/>
              </w:rPr>
            </w:rPrChange>
          </w:rPr>
          <w:t>2050 energy flows and efficiencies as</w:t>
        </w:r>
      </w:ins>
      <w:ins w:id="176" w:author="GRUEBLER Arnulf" w:date="2018-02-15T09:40:00Z">
        <w:r w:rsidR="001A43C0" w:rsidRPr="001A43C0">
          <w:rPr>
            <w:i/>
            <w:rPrChange w:id="177" w:author="GRUEBLER Arnulf" w:date="2018-02-15T09:43:00Z">
              <w:rPr>
                <w:b/>
                <w:i/>
              </w:rPr>
            </w:rPrChange>
          </w:rPr>
          <w:t xml:space="preserve"> </w:t>
        </w:r>
      </w:ins>
      <w:ins w:id="178" w:author="GRUEBLER Arnulf" w:date="2018-02-15T10:05:00Z">
        <w:r w:rsidR="00073313">
          <w:rPr>
            <w:i/>
          </w:rPr>
          <w:t>modelled b</w:t>
        </w:r>
      </w:ins>
      <w:ins w:id="179" w:author="GRUEBLER Arnulf" w:date="2018-02-15T10:06:00Z">
        <w:r w:rsidR="00073313">
          <w:rPr>
            <w:i/>
          </w:rPr>
          <w:t>y MESSAGE</w:t>
        </w:r>
      </w:ins>
      <w:ins w:id="180" w:author="GRUEBLER Arnulf" w:date="2018-02-15T10:08:00Z">
        <w:r w:rsidR="00073313">
          <w:rPr>
            <w:i/>
          </w:rPr>
          <w:t>;</w:t>
        </w:r>
      </w:ins>
      <w:ins w:id="181" w:author="GRUEBLER Arnulf" w:date="2018-02-15T10:06:00Z">
        <w:r w:rsidR="00073313">
          <w:rPr>
            <w:i/>
          </w:rPr>
          <w:t xml:space="preserve"> </w:t>
        </w:r>
      </w:ins>
      <w:ins w:id="182" w:author="GRUEBLER Arnulf" w:date="2018-02-15T10:08:00Z">
        <w:r w:rsidR="00073313">
          <w:rPr>
            <w:i/>
          </w:rPr>
          <w:t>s</w:t>
        </w:r>
      </w:ins>
      <w:ins w:id="183" w:author="GRUEBLER Arnulf" w:date="2018-02-15T10:06:00Z">
        <w:r w:rsidR="00073313">
          <w:rPr>
            <w:i/>
          </w:rPr>
          <w:t xml:space="preserve">ervice efficiencies </w:t>
        </w:r>
      </w:ins>
      <w:ins w:id="184" w:author="GRUEBLER Arnulf" w:date="2018-02-15T10:08:00Z">
        <w:r w:rsidR="00073313">
          <w:rPr>
            <w:i/>
          </w:rPr>
          <w:t xml:space="preserve">derived from tables </w:t>
        </w:r>
      </w:ins>
      <w:ins w:id="185" w:author="GRUEBLER Arnulf" w:date="2018-02-15T10:09:00Z">
        <w:r w:rsidR="00073313">
          <w:rPr>
            <w:i/>
          </w:rPr>
          <w:t xml:space="preserve">SI-3a-1, SI-3c-5, </w:t>
        </w:r>
      </w:ins>
      <w:ins w:id="186" w:author="GRUEBLER Arnulf" w:date="2018-02-15T10:08:00Z">
        <w:r w:rsidR="00073313">
          <w:rPr>
            <w:i/>
          </w:rPr>
          <w:t>SI-</w:t>
        </w:r>
      </w:ins>
      <w:ins w:id="187" w:author="GRUEBLER Arnulf" w:date="2018-02-15T10:09:00Z">
        <w:r w:rsidR="00073313">
          <w:rPr>
            <w:i/>
          </w:rPr>
          <w:t>4a-1, and SI-4b-1.</w:t>
        </w:r>
      </w:ins>
    </w:p>
    <w:p w14:paraId="5A4EA7FF" w14:textId="77777777" w:rsidR="00D17946" w:rsidRDefault="00D17946" w:rsidP="007D1114">
      <w:pPr>
        <w:spacing w:line="276" w:lineRule="auto"/>
        <w:rPr>
          <w:ins w:id="188" w:author="GRUEBLER Arnulf" w:date="2018-02-15T15:43:00Z"/>
          <w:b/>
        </w:rPr>
      </w:pPr>
    </w:p>
    <w:p w14:paraId="080B0626" w14:textId="77777777" w:rsidR="00D17946" w:rsidRDefault="00D17946" w:rsidP="00D17946">
      <w:pPr>
        <w:spacing w:line="276" w:lineRule="auto"/>
        <w:rPr>
          <w:ins w:id="189" w:author="GRUEBLER Arnulf" w:date="2018-02-15T15:43:00Z"/>
          <w:b/>
        </w:rPr>
      </w:pPr>
      <w:ins w:id="190" w:author="GRUEBLER Arnulf" w:date="2018-02-15T15:43:00Z">
        <w:r>
          <w:t xml:space="preserve">Second, we wanted to explore a scenario of rapid transitions and emissions reductions. End-use technologies and user behaviour tend to change more rapidly than capital intensive supply side technologies and </w:t>
        </w:r>
        <w:commentRangeStart w:id="191"/>
        <w:r>
          <w:t>infrastructures</w:t>
        </w:r>
        <w:commentRangeEnd w:id="191"/>
        <w:r>
          <w:rPr>
            <w:rStyle w:val="CommentReference"/>
          </w:rPr>
          <w:commentReference w:id="191"/>
        </w:r>
        <w:r>
          <w:t xml:space="preserve"> </w:t>
        </w:r>
        <w:r w:rsidRPr="00DF7AD7">
          <w:rPr>
            <w:highlight w:val="yellow"/>
          </w:rPr>
          <w:t>(</w:t>
        </w:r>
        <w:proofErr w:type="spellStart"/>
        <w:r w:rsidRPr="00DF7AD7">
          <w:rPr>
            <w:highlight w:val="yellow"/>
          </w:rPr>
          <w:t>Grubler</w:t>
        </w:r>
        <w:proofErr w:type="spellEnd"/>
        <w:r w:rsidRPr="00DF7AD7">
          <w:rPr>
            <w:highlight w:val="yellow"/>
          </w:rPr>
          <w:t xml:space="preserve"> et al., 2016</w:t>
        </w:r>
        <w:r w:rsidRPr="009760DE">
          <w:t>)</w:t>
        </w:r>
        <w:r w:rsidRPr="00DF7AD7">
          <w:t xml:space="preserve"> and offer therefore of logical entry point.</w:t>
        </w:r>
        <w:r>
          <w:t xml:space="preserve"> The use of an Integrated Assessment </w:t>
        </w:r>
        <w:proofErr w:type="spellStart"/>
        <w:r>
          <w:t>Modeling</w:t>
        </w:r>
        <w:proofErr w:type="spellEnd"/>
        <w:r>
          <w:t xml:space="preserve"> framework allows us to track the systemic interdependencies between end-use and supply and between energy demand quantities and qualities required for the provision of energy services and the corresponding upstream energy conversion chains and efficiencies.</w:t>
        </w:r>
      </w:ins>
    </w:p>
    <w:p w14:paraId="37375A21" w14:textId="74FE494B" w:rsidR="00B44320" w:rsidRPr="00E13734" w:rsidRDefault="00B44320" w:rsidP="007D1114">
      <w:pPr>
        <w:spacing w:line="276" w:lineRule="auto"/>
        <w:rPr>
          <w:b/>
        </w:rPr>
      </w:pPr>
      <w:r w:rsidRPr="00E13734">
        <w:rPr>
          <w:b/>
        </w:rPr>
        <w:br w:type="page"/>
      </w:r>
    </w:p>
    <w:p w14:paraId="61897C8D" w14:textId="77777777" w:rsidR="00B44320" w:rsidRPr="003E6F14" w:rsidRDefault="00B44320" w:rsidP="007D1114">
      <w:pPr>
        <w:spacing w:line="276" w:lineRule="auto"/>
      </w:pPr>
      <w:r w:rsidRPr="00E13734">
        <w:rPr>
          <w:b/>
        </w:rPr>
        <w:t xml:space="preserve">Supporting Information </w:t>
      </w:r>
      <w:r>
        <w:rPr>
          <w:b/>
        </w:rPr>
        <w:t xml:space="preserve">2 </w:t>
      </w:r>
      <w:r w:rsidRPr="00670A69">
        <w:rPr>
          <w:b/>
        </w:rPr>
        <w:t>(SI-2). The Low Energy Demand (LED) Scenario Narrative</w:t>
      </w:r>
    </w:p>
    <w:p w14:paraId="727C21E2" w14:textId="77777777" w:rsidR="00B44320" w:rsidRPr="00E13734" w:rsidRDefault="00B44320" w:rsidP="007D1114">
      <w:pPr>
        <w:spacing w:line="276" w:lineRule="auto"/>
      </w:pPr>
    </w:p>
    <w:p w14:paraId="1F2CD430" w14:textId="77777777" w:rsidR="00B44320" w:rsidRPr="00E13734" w:rsidRDefault="00B44320" w:rsidP="007D1114">
      <w:pPr>
        <w:spacing w:line="276" w:lineRule="auto"/>
      </w:pPr>
      <w:r w:rsidRPr="00E13734">
        <w:t>The main text summarises the LED scenario narrative in brief. Here we provide further information on:</w:t>
      </w:r>
    </w:p>
    <w:p w14:paraId="15D4FD4C" w14:textId="77777777" w:rsidR="00B44320" w:rsidRPr="004F6D70" w:rsidRDefault="00B44320" w:rsidP="007D1114">
      <w:pPr>
        <w:pStyle w:val="ListParagraph"/>
        <w:numPr>
          <w:ilvl w:val="0"/>
          <w:numId w:val="2"/>
        </w:numPr>
        <w:spacing w:after="160"/>
        <w:rPr>
          <w:sz w:val="24"/>
          <w:szCs w:val="24"/>
          <w:lang w:val="en-GB"/>
        </w:rPr>
      </w:pPr>
      <w:r w:rsidRPr="004F6D70">
        <w:rPr>
          <w:sz w:val="24"/>
          <w:szCs w:val="24"/>
          <w:lang w:val="en-GB"/>
        </w:rPr>
        <w:t>LED scenario drivers</w:t>
      </w:r>
    </w:p>
    <w:p w14:paraId="27060781" w14:textId="77777777" w:rsidR="00B44320" w:rsidRPr="009161E0" w:rsidRDefault="00B44320" w:rsidP="007D1114">
      <w:pPr>
        <w:pStyle w:val="ListParagraph"/>
        <w:numPr>
          <w:ilvl w:val="0"/>
          <w:numId w:val="2"/>
        </w:numPr>
        <w:spacing w:after="160"/>
        <w:rPr>
          <w:sz w:val="24"/>
          <w:szCs w:val="24"/>
          <w:lang w:val="en-GB"/>
        </w:rPr>
      </w:pPr>
      <w:r w:rsidRPr="009161E0">
        <w:rPr>
          <w:sz w:val="24"/>
          <w:szCs w:val="24"/>
          <w:lang w:val="en-GB"/>
        </w:rPr>
        <w:t>Additional features of the LED scenario narrative</w:t>
      </w:r>
    </w:p>
    <w:p w14:paraId="2D5AB0DD" w14:textId="77777777" w:rsidR="00B44320" w:rsidRPr="00E1024C" w:rsidRDefault="00B44320" w:rsidP="007D1114">
      <w:pPr>
        <w:pStyle w:val="ListParagraph"/>
        <w:numPr>
          <w:ilvl w:val="0"/>
          <w:numId w:val="2"/>
        </w:numPr>
        <w:spacing w:after="160"/>
        <w:rPr>
          <w:sz w:val="24"/>
          <w:szCs w:val="24"/>
          <w:lang w:val="en-GB"/>
        </w:rPr>
      </w:pPr>
      <w:r w:rsidRPr="00E1024C">
        <w:rPr>
          <w:sz w:val="24"/>
          <w:szCs w:val="24"/>
          <w:lang w:val="en-GB"/>
        </w:rPr>
        <w:t>Key characteristics of the LED scenario</w:t>
      </w:r>
    </w:p>
    <w:p w14:paraId="0B3FCF54" w14:textId="77777777" w:rsidR="00B44320" w:rsidRPr="00D304E0" w:rsidRDefault="00B44320" w:rsidP="007D1114">
      <w:pPr>
        <w:pStyle w:val="ListParagraph"/>
        <w:numPr>
          <w:ilvl w:val="0"/>
          <w:numId w:val="2"/>
        </w:numPr>
        <w:spacing w:after="160"/>
        <w:rPr>
          <w:sz w:val="24"/>
          <w:szCs w:val="24"/>
          <w:lang w:val="en-GB"/>
        </w:rPr>
      </w:pPr>
      <w:r w:rsidRPr="00E1024C">
        <w:rPr>
          <w:sz w:val="24"/>
          <w:szCs w:val="24"/>
          <w:lang w:val="en-GB"/>
        </w:rPr>
        <w:t>Decent living standards in the LED scenario</w:t>
      </w:r>
    </w:p>
    <w:p w14:paraId="2A01701B" w14:textId="77777777" w:rsidR="00B44320" w:rsidRPr="003C445D" w:rsidRDefault="00B44320" w:rsidP="007D1114">
      <w:pPr>
        <w:spacing w:line="276" w:lineRule="auto"/>
      </w:pPr>
    </w:p>
    <w:p w14:paraId="14368431" w14:textId="77777777" w:rsidR="00B44320" w:rsidRPr="009F46CE" w:rsidRDefault="00B44320" w:rsidP="007D1114">
      <w:pPr>
        <w:spacing w:line="276" w:lineRule="auto"/>
        <w:outlineLvl w:val="0"/>
        <w:rPr>
          <w:b/>
        </w:rPr>
      </w:pPr>
      <w:r w:rsidRPr="009F46CE">
        <w:rPr>
          <w:b/>
        </w:rPr>
        <w:t>LED scenario drivers</w:t>
      </w:r>
    </w:p>
    <w:p w14:paraId="0A7A111D" w14:textId="77777777" w:rsidR="00B44320" w:rsidRPr="002E52BD" w:rsidRDefault="00B44320" w:rsidP="007D1114">
      <w:pPr>
        <w:spacing w:line="276" w:lineRule="auto"/>
      </w:pPr>
    </w:p>
    <w:p w14:paraId="07EF39B0" w14:textId="77777777" w:rsidR="00B44320" w:rsidRPr="003C445D" w:rsidRDefault="00B44320" w:rsidP="007D1114">
      <w:pPr>
        <w:spacing w:line="276" w:lineRule="auto"/>
      </w:pPr>
      <w:r w:rsidRPr="00670A69">
        <w:t>The Low Energy Demand (LED) Scenario has five drivers and five additional features which are derived from or generated by the driv</w:t>
      </w:r>
      <w:r w:rsidRPr="003E6F14">
        <w:t xml:space="preserve">ers (Figure </w:t>
      </w:r>
      <w:r>
        <w:t>SI-2-1</w:t>
      </w:r>
      <w:r w:rsidRPr="003C445D">
        <w:t>).</w:t>
      </w:r>
    </w:p>
    <w:p w14:paraId="7F84D898" w14:textId="77777777" w:rsidR="00B44320" w:rsidRPr="009F46CE" w:rsidRDefault="00B44320" w:rsidP="007D1114">
      <w:pPr>
        <w:spacing w:line="276" w:lineRule="auto"/>
      </w:pPr>
    </w:p>
    <w:p w14:paraId="2676403F" w14:textId="77777777" w:rsidR="00B44320" w:rsidRPr="00670A69" w:rsidRDefault="00B44320" w:rsidP="007D1114">
      <w:pPr>
        <w:spacing w:line="276" w:lineRule="auto"/>
      </w:pPr>
      <w:r w:rsidRPr="002E52BD">
        <w:t>Each driver is a clearly observable 'mega-trend' that has, is still, and will continue to drive change in energy end-use (Table 1). These mega-trends are secular in being persistent and not reliant on normative assumptions nor</w:t>
      </w:r>
      <w:r w:rsidRPr="00670A69">
        <w:t xml:space="preserve"> strong climate policy. Rather our scenario narrative is driven by assumptions about behavioural, technological and institutional change in market contexts which are already changing and will continue to reshape energy end-use.</w:t>
      </w:r>
    </w:p>
    <w:p w14:paraId="218B82A3" w14:textId="77777777" w:rsidR="00B44320" w:rsidRPr="003E6F14" w:rsidRDefault="00B44320" w:rsidP="007D1114">
      <w:pPr>
        <w:spacing w:line="276" w:lineRule="auto"/>
      </w:pPr>
    </w:p>
    <w:p w14:paraId="001F6137" w14:textId="77777777" w:rsidR="00B44320" w:rsidRPr="00E13734" w:rsidRDefault="00B44320" w:rsidP="007D1114">
      <w:pPr>
        <w:spacing w:line="276" w:lineRule="auto"/>
      </w:pPr>
      <w:r w:rsidRPr="00E13734">
        <w:t>The five scenario drivers are: Quality of Life; Urbanisation; Novel Energy Services; End-User Roles; Information Innovation.</w:t>
      </w:r>
    </w:p>
    <w:p w14:paraId="4EE11EB8" w14:textId="77777777" w:rsidR="00B44320" w:rsidRPr="00E13734" w:rsidRDefault="00B44320" w:rsidP="007D1114">
      <w:pPr>
        <w:spacing w:line="276" w:lineRule="auto"/>
      </w:pPr>
    </w:p>
    <w:p w14:paraId="2D646B56" w14:textId="77777777" w:rsidR="00B44320" w:rsidRPr="00E13734" w:rsidRDefault="00B44320" w:rsidP="007D1114">
      <w:pPr>
        <w:spacing w:line="276" w:lineRule="auto"/>
      </w:pPr>
      <w:r w:rsidRPr="00E13734">
        <w:rPr>
          <w:i/>
          <w:u w:val="single"/>
        </w:rPr>
        <w:t>Quality of Life [QOL]</w:t>
      </w:r>
      <w:r w:rsidRPr="00E13734">
        <w:t>. Continued push for higher living standards, clean local environments, and widely accessible services, particularly in developing countries as incomes and aspirational living standards rise, supported by policy efforts to ensure a decent living for all. Note that decent living standards are addressed in detail in a dedicated section at the end of this SI-2.</w:t>
      </w:r>
    </w:p>
    <w:p w14:paraId="00769917" w14:textId="77777777" w:rsidR="00B44320" w:rsidRPr="00E13734" w:rsidRDefault="00B44320" w:rsidP="007D1114">
      <w:pPr>
        <w:spacing w:line="276" w:lineRule="auto"/>
      </w:pPr>
    </w:p>
    <w:p w14:paraId="60DBA879" w14:textId="77777777" w:rsidR="00B44320" w:rsidRPr="00E13734" w:rsidRDefault="00B44320" w:rsidP="007D1114">
      <w:pPr>
        <w:spacing w:line="276" w:lineRule="auto"/>
      </w:pPr>
      <w:r w:rsidRPr="00E13734">
        <w:rPr>
          <w:i/>
          <w:u w:val="single"/>
        </w:rPr>
        <w:t>Urbanisation [URB]</w:t>
      </w:r>
      <w:r w:rsidRPr="00E13734">
        <w:t>. Continued rapid urbanisation from a combination of population growth, internal migration and demographic shifts, particularly in mid-size cities in developing countries.</w:t>
      </w:r>
    </w:p>
    <w:p w14:paraId="65DB0EBC" w14:textId="77777777" w:rsidR="00B44320" w:rsidRPr="00E13734" w:rsidRDefault="00B44320" w:rsidP="007D1114">
      <w:pPr>
        <w:spacing w:line="276" w:lineRule="auto"/>
      </w:pPr>
    </w:p>
    <w:p w14:paraId="1FD1335E" w14:textId="77777777" w:rsidR="00B44320" w:rsidRPr="00E13734" w:rsidRDefault="00B44320" w:rsidP="007D1114">
      <w:pPr>
        <w:spacing w:line="276" w:lineRule="auto"/>
      </w:pPr>
      <w:r w:rsidRPr="00E13734">
        <w:rPr>
          <w:i/>
          <w:u w:val="single"/>
        </w:rPr>
        <w:t>Novel Energy Services [SER]</w:t>
      </w:r>
      <w:r w:rsidRPr="00E13734">
        <w:t>. Continued end-user demands for qualitative performance improvements in energy services including new functionality, new features, and new forms of service provision, consistent with quality of life improvements.</w:t>
      </w:r>
    </w:p>
    <w:p w14:paraId="37AC544C" w14:textId="77777777" w:rsidR="00B44320" w:rsidRPr="00E13734" w:rsidRDefault="00B44320" w:rsidP="007D1114">
      <w:pPr>
        <w:spacing w:line="276" w:lineRule="auto"/>
      </w:pPr>
    </w:p>
    <w:p w14:paraId="692AB575" w14:textId="77777777" w:rsidR="00B44320" w:rsidRPr="00E13734" w:rsidRDefault="00B44320" w:rsidP="007D1114">
      <w:pPr>
        <w:spacing w:line="276" w:lineRule="auto"/>
      </w:pPr>
      <w:r w:rsidRPr="00E13734">
        <w:rPr>
          <w:i/>
          <w:u w:val="single"/>
        </w:rPr>
        <w:t>End-User Roles [USR]</w:t>
      </w:r>
      <w:r w:rsidRPr="00E13734">
        <w:t>. Continued shift in end-user roles from passive consumer of centrally-provided services to multiple novel way of interaction, shifting engagement with energy production, trade, design, community and networks.</w:t>
      </w:r>
    </w:p>
    <w:p w14:paraId="26803F25" w14:textId="77777777" w:rsidR="00B44320" w:rsidRPr="00E13734" w:rsidRDefault="00B44320" w:rsidP="007D1114">
      <w:pPr>
        <w:spacing w:line="276" w:lineRule="auto"/>
      </w:pPr>
    </w:p>
    <w:p w14:paraId="210328AA" w14:textId="77777777" w:rsidR="00B44320" w:rsidRPr="00E13734" w:rsidRDefault="00B44320" w:rsidP="007D1114">
      <w:pPr>
        <w:spacing w:line="276" w:lineRule="auto"/>
      </w:pPr>
      <w:r w:rsidRPr="00E13734">
        <w:rPr>
          <w:i/>
          <w:u w:val="single"/>
        </w:rPr>
        <w:t>Information Innovation [INF]</w:t>
      </w:r>
      <w:r w:rsidRPr="00E13734">
        <w:t>. Continued rapid improvements in information and communication technologies (ICTs) and applications of micro-processors, sensors, and wireless transmitters, enabling data-harvesting and analytics to improve system performance and energy service provision.</w:t>
      </w:r>
    </w:p>
    <w:p w14:paraId="113BBA68" w14:textId="77777777" w:rsidR="00B44320" w:rsidRDefault="00B44320" w:rsidP="007D1114">
      <w:pPr>
        <w:spacing w:line="276" w:lineRule="auto"/>
      </w:pPr>
    </w:p>
    <w:p w14:paraId="3B6AE78C" w14:textId="77777777" w:rsidR="00B44320" w:rsidRPr="0059455F" w:rsidRDefault="00B44320" w:rsidP="007D1114">
      <w:pPr>
        <w:spacing w:line="276" w:lineRule="auto"/>
      </w:pPr>
      <w:r w:rsidRPr="0059455F">
        <w:t>We use the following working definitions of these key terms:</w:t>
      </w:r>
    </w:p>
    <w:p w14:paraId="0F41AF71" w14:textId="77777777" w:rsidR="00B44320" w:rsidRPr="0059455F" w:rsidRDefault="00B44320" w:rsidP="007D1114">
      <w:pPr>
        <w:pStyle w:val="ListParagraph"/>
        <w:numPr>
          <w:ilvl w:val="0"/>
          <w:numId w:val="3"/>
        </w:numPr>
        <w:spacing w:after="0"/>
        <w:rPr>
          <w:sz w:val="24"/>
          <w:szCs w:val="24"/>
          <w:lang w:val="en-GB"/>
        </w:rPr>
      </w:pPr>
      <w:r w:rsidRPr="0059455F">
        <w:rPr>
          <w:sz w:val="24"/>
          <w:szCs w:val="24"/>
          <w:lang w:val="en-GB"/>
        </w:rPr>
        <w:t>behavioural change (or ∆ behaviour): change in the quantity or quality of energy services consumed by end-users; micro-level (end-users)</w:t>
      </w:r>
    </w:p>
    <w:p w14:paraId="65F443C3" w14:textId="77777777" w:rsidR="00B44320" w:rsidRPr="0059455F" w:rsidRDefault="00B44320" w:rsidP="007D1114">
      <w:pPr>
        <w:pStyle w:val="ListParagraph"/>
        <w:numPr>
          <w:ilvl w:val="0"/>
          <w:numId w:val="3"/>
        </w:numPr>
        <w:spacing w:after="0"/>
        <w:rPr>
          <w:sz w:val="24"/>
          <w:szCs w:val="24"/>
          <w:lang w:val="en-GB"/>
        </w:rPr>
      </w:pPr>
      <w:r w:rsidRPr="0059455F">
        <w:rPr>
          <w:sz w:val="24"/>
          <w:szCs w:val="24"/>
          <w:lang w:val="en-GB"/>
        </w:rPr>
        <w:t>technological change (or ∆ technology): change in the technological, material or infrastructural form of energy services consumed by end-users; micro-to-macro level (devices to systems)</w:t>
      </w:r>
    </w:p>
    <w:p w14:paraId="66D87524" w14:textId="77777777" w:rsidR="00B44320" w:rsidRPr="0059455F" w:rsidRDefault="00B44320" w:rsidP="007D1114">
      <w:pPr>
        <w:pStyle w:val="ListParagraph"/>
        <w:numPr>
          <w:ilvl w:val="0"/>
          <w:numId w:val="3"/>
        </w:numPr>
        <w:spacing w:after="0"/>
        <w:rPr>
          <w:sz w:val="24"/>
          <w:szCs w:val="24"/>
          <w:lang w:val="en-GB"/>
        </w:rPr>
      </w:pPr>
      <w:r w:rsidRPr="0059455F">
        <w:rPr>
          <w:sz w:val="24"/>
          <w:szCs w:val="24"/>
          <w:lang w:val="en-GB"/>
        </w:rPr>
        <w:t xml:space="preserve">institutional change (or ∆ institutions): change in organisational forms, markets, business models, ownership, policy environments, and supply chains through which energy services are provided for consumption by end-users; </w:t>
      </w:r>
      <w:proofErr w:type="spellStart"/>
      <w:r w:rsidRPr="0059455F">
        <w:rPr>
          <w:sz w:val="24"/>
          <w:szCs w:val="24"/>
          <w:lang w:val="en-GB"/>
        </w:rPr>
        <w:t>meso</w:t>
      </w:r>
      <w:proofErr w:type="spellEnd"/>
      <w:r w:rsidRPr="0059455F">
        <w:rPr>
          <w:sz w:val="24"/>
          <w:szCs w:val="24"/>
          <w:lang w:val="en-GB"/>
        </w:rPr>
        <w:t xml:space="preserve">-to-macro level (organisations to markets)  </w:t>
      </w:r>
    </w:p>
    <w:p w14:paraId="1912D619" w14:textId="77777777" w:rsidR="00B44320" w:rsidRPr="0059455F" w:rsidRDefault="00B44320" w:rsidP="007D1114">
      <w:pPr>
        <w:spacing w:line="276" w:lineRule="auto"/>
      </w:pPr>
    </w:p>
    <w:p w14:paraId="02AC45C4" w14:textId="77777777" w:rsidR="00B44320" w:rsidRDefault="00B44320" w:rsidP="007D1114">
      <w:pPr>
        <w:spacing w:line="276" w:lineRule="auto"/>
      </w:pPr>
      <w:r w:rsidRPr="0059455F">
        <w:t xml:space="preserve">Here we describe each additional scenario feature in turn, how it is generated by interrelationships between observable mega-trends, and how it can be characterised by interdependent processes of behavioural, technological and institutional change (Figure </w:t>
      </w:r>
      <w:r>
        <w:t>SI-2-</w:t>
      </w:r>
      <w:r w:rsidRPr="0059455F">
        <w:t>2).</w:t>
      </w:r>
    </w:p>
    <w:p w14:paraId="25FD2B06" w14:textId="77777777" w:rsidR="00B44320" w:rsidRDefault="00B44320" w:rsidP="007D1114">
      <w:pPr>
        <w:spacing w:line="276" w:lineRule="auto"/>
        <w:rPr>
          <w:i/>
          <w:u w:val="single"/>
        </w:rPr>
      </w:pPr>
    </w:p>
    <w:p w14:paraId="7C684F35" w14:textId="77777777" w:rsidR="00B44320" w:rsidRPr="0059455F" w:rsidRDefault="00B44320" w:rsidP="007D1114">
      <w:pPr>
        <w:spacing w:line="276" w:lineRule="auto"/>
        <w:rPr>
          <w:i/>
        </w:rPr>
      </w:pPr>
      <w:r w:rsidRPr="0059455F">
        <w:rPr>
          <w:i/>
          <w:u w:val="single"/>
        </w:rPr>
        <w:t>Granularity [GRA]</w:t>
      </w:r>
      <w:r w:rsidRPr="0059455F">
        <w:rPr>
          <w:i/>
        </w:rPr>
        <w:t>. A strong emphasis on granular technologies is generated by end users pursuing improved quality of life [QOL] through performance improvements in energy end-use technologies [INF] and a more active role in the production as well as consumption of energy services [USR].</w:t>
      </w:r>
    </w:p>
    <w:p w14:paraId="48B3A6C7" w14:textId="77777777" w:rsidR="00B44320" w:rsidRPr="0059455F" w:rsidRDefault="00B44320" w:rsidP="007D1114">
      <w:pPr>
        <w:spacing w:line="276" w:lineRule="auto"/>
      </w:pPr>
    </w:p>
    <w:p w14:paraId="2F120A51" w14:textId="77777777" w:rsidR="00B44320" w:rsidRPr="0059455F" w:rsidRDefault="00B44320" w:rsidP="007D1114">
      <w:pPr>
        <w:spacing w:line="276" w:lineRule="auto"/>
      </w:pPr>
      <w:r w:rsidRPr="0059455F">
        <w:t>Granular technologies are small in unit size, have low unit investment costs, and are typically modular or scalable through standardised replication (e.g., solar PV, e-bikes); lumpy technologies are the converse (e.g., nuclear power, jet aircraft). Granular technologies have lower upfront costs and so lower barriers to entry. As a result, they are more equitably distributed among adopter populations so support more widespread improvements in quality of life. Low investment costs and short lifetimes mean granular technologies are also more open to experimentation and learning by users seeking to improve ease of use and convenience. Increasing integration of ICTs into granular end-use technologies further allows for rapid innovation cycles in digital design environments and applications through platforms or devices with rapid turnover.</w:t>
      </w:r>
    </w:p>
    <w:p w14:paraId="6222A016" w14:textId="77777777" w:rsidR="00B44320" w:rsidRPr="0059455F" w:rsidRDefault="00B44320" w:rsidP="007D1114">
      <w:pPr>
        <w:spacing w:line="276" w:lineRule="auto"/>
      </w:pPr>
    </w:p>
    <w:p w14:paraId="656463F3" w14:textId="77777777" w:rsidR="00B44320" w:rsidRPr="0059455F" w:rsidRDefault="00B44320" w:rsidP="007D1114">
      <w:pPr>
        <w:spacing w:line="276" w:lineRule="auto"/>
      </w:pPr>
    </w:p>
    <w:p w14:paraId="575B5A10" w14:textId="77777777" w:rsidR="00B44320" w:rsidRPr="003C445D" w:rsidRDefault="00B44320" w:rsidP="007D1114">
      <w:pPr>
        <w:spacing w:line="276" w:lineRule="auto"/>
      </w:pPr>
    </w:p>
    <w:p w14:paraId="669AEA28" w14:textId="77777777" w:rsidR="00B44320" w:rsidRDefault="00B44320" w:rsidP="007D1114">
      <w:pPr>
        <w:spacing w:line="276" w:lineRule="auto"/>
        <w:outlineLvl w:val="0"/>
        <w:rPr>
          <w:b/>
          <w:i/>
        </w:rPr>
      </w:pPr>
    </w:p>
    <w:p w14:paraId="6015F245" w14:textId="77777777" w:rsidR="00B44320" w:rsidRPr="002E52BD" w:rsidRDefault="00B44320" w:rsidP="007D1114">
      <w:pPr>
        <w:spacing w:line="276" w:lineRule="auto"/>
        <w:outlineLvl w:val="0"/>
      </w:pPr>
      <w:r w:rsidRPr="003C445D">
        <w:rPr>
          <w:b/>
          <w:i/>
        </w:rPr>
        <w:t>Table Drivers. LED Scenario Drivers.</w:t>
      </w:r>
    </w:p>
    <w:tbl>
      <w:tblPr>
        <w:tblStyle w:val="TableGrid"/>
        <w:tblW w:w="8760" w:type="dxa"/>
        <w:tblLayout w:type="fixed"/>
        <w:tblLook w:val="04A0" w:firstRow="1" w:lastRow="0" w:firstColumn="1" w:lastColumn="0" w:noHBand="0" w:noVBand="1"/>
      </w:tblPr>
      <w:tblGrid>
        <w:gridCol w:w="1548"/>
        <w:gridCol w:w="720"/>
        <w:gridCol w:w="3693"/>
        <w:gridCol w:w="2799"/>
      </w:tblGrid>
      <w:tr w:rsidR="00B44320" w:rsidRPr="00E13734" w14:paraId="20F4421C" w14:textId="77777777" w:rsidTr="007D1114">
        <w:tc>
          <w:tcPr>
            <w:tcW w:w="1548" w:type="dxa"/>
            <w:tcBorders>
              <w:top w:val="single" w:sz="4" w:space="0" w:color="auto"/>
              <w:left w:val="single" w:sz="4" w:space="0" w:color="auto"/>
              <w:bottom w:val="single" w:sz="4" w:space="0" w:color="auto"/>
              <w:right w:val="single" w:sz="4" w:space="0" w:color="auto"/>
            </w:tcBorders>
            <w:hideMark/>
          </w:tcPr>
          <w:p w14:paraId="44FC36EE" w14:textId="77777777" w:rsidR="00B44320" w:rsidRPr="00D304E0" w:rsidRDefault="00B44320" w:rsidP="007D1114">
            <w:pPr>
              <w:rPr>
                <w:b/>
                <w:i/>
                <w:sz w:val="22"/>
                <w:szCs w:val="22"/>
              </w:rPr>
            </w:pPr>
            <w:r w:rsidRPr="00D304E0">
              <w:rPr>
                <w:b/>
                <w:i/>
                <w:sz w:val="22"/>
                <w:szCs w:val="22"/>
              </w:rPr>
              <w:t>observable driver</w:t>
            </w:r>
          </w:p>
        </w:tc>
        <w:tc>
          <w:tcPr>
            <w:tcW w:w="720" w:type="dxa"/>
            <w:tcBorders>
              <w:top w:val="single" w:sz="4" w:space="0" w:color="auto"/>
              <w:left w:val="single" w:sz="4" w:space="0" w:color="auto"/>
              <w:bottom w:val="single" w:sz="4" w:space="0" w:color="auto"/>
              <w:right w:val="single" w:sz="4" w:space="0" w:color="auto"/>
            </w:tcBorders>
            <w:hideMark/>
          </w:tcPr>
          <w:p w14:paraId="1AD41796" w14:textId="77777777" w:rsidR="00B44320" w:rsidRPr="00D304E0" w:rsidRDefault="00B44320" w:rsidP="007D1114">
            <w:pPr>
              <w:rPr>
                <w:b/>
                <w:i/>
                <w:sz w:val="22"/>
                <w:szCs w:val="22"/>
              </w:rPr>
            </w:pPr>
            <w:r w:rsidRPr="00D304E0">
              <w:rPr>
                <w:b/>
                <w:i/>
                <w:sz w:val="22"/>
                <w:szCs w:val="22"/>
              </w:rPr>
              <w:t>label</w:t>
            </w:r>
          </w:p>
        </w:tc>
        <w:tc>
          <w:tcPr>
            <w:tcW w:w="3693" w:type="dxa"/>
            <w:tcBorders>
              <w:top w:val="single" w:sz="4" w:space="0" w:color="auto"/>
              <w:left w:val="single" w:sz="4" w:space="0" w:color="auto"/>
              <w:bottom w:val="single" w:sz="4" w:space="0" w:color="auto"/>
              <w:right w:val="single" w:sz="4" w:space="0" w:color="auto"/>
            </w:tcBorders>
            <w:hideMark/>
          </w:tcPr>
          <w:p w14:paraId="5599A823" w14:textId="77777777" w:rsidR="00B44320" w:rsidRPr="00D304E0" w:rsidRDefault="00B44320" w:rsidP="007D1114">
            <w:pPr>
              <w:rPr>
                <w:b/>
                <w:i/>
                <w:sz w:val="22"/>
                <w:szCs w:val="22"/>
              </w:rPr>
            </w:pPr>
            <w:r w:rsidRPr="00D304E0">
              <w:rPr>
                <w:b/>
                <w:i/>
                <w:sz w:val="22"/>
                <w:szCs w:val="22"/>
              </w:rPr>
              <w:t>description</w:t>
            </w:r>
          </w:p>
        </w:tc>
        <w:tc>
          <w:tcPr>
            <w:tcW w:w="2799" w:type="dxa"/>
            <w:tcBorders>
              <w:top w:val="single" w:sz="4" w:space="0" w:color="auto"/>
              <w:left w:val="single" w:sz="4" w:space="0" w:color="auto"/>
              <w:bottom w:val="single" w:sz="4" w:space="0" w:color="auto"/>
              <w:right w:val="single" w:sz="4" w:space="0" w:color="auto"/>
            </w:tcBorders>
            <w:hideMark/>
          </w:tcPr>
          <w:p w14:paraId="02D42DF8" w14:textId="77777777" w:rsidR="00B44320" w:rsidRPr="00D304E0" w:rsidRDefault="00B44320" w:rsidP="007D1114">
            <w:pPr>
              <w:rPr>
                <w:b/>
                <w:i/>
                <w:sz w:val="22"/>
                <w:szCs w:val="22"/>
              </w:rPr>
            </w:pPr>
            <w:r w:rsidRPr="00D304E0">
              <w:rPr>
                <w:b/>
                <w:i/>
                <w:sz w:val="22"/>
                <w:szCs w:val="22"/>
              </w:rPr>
              <w:t>evidence</w:t>
            </w:r>
          </w:p>
        </w:tc>
      </w:tr>
      <w:tr w:rsidR="00B44320" w:rsidRPr="00E13734" w14:paraId="1E1A5D78" w14:textId="77777777" w:rsidTr="007D1114">
        <w:tc>
          <w:tcPr>
            <w:tcW w:w="1548" w:type="dxa"/>
            <w:tcBorders>
              <w:top w:val="single" w:sz="4" w:space="0" w:color="auto"/>
              <w:left w:val="single" w:sz="4" w:space="0" w:color="auto"/>
              <w:bottom w:val="single" w:sz="4" w:space="0" w:color="auto"/>
              <w:right w:val="single" w:sz="4" w:space="0" w:color="auto"/>
            </w:tcBorders>
            <w:vAlign w:val="center"/>
            <w:hideMark/>
          </w:tcPr>
          <w:p w14:paraId="5598FCCC" w14:textId="77777777" w:rsidR="00B44320" w:rsidRPr="00D304E0" w:rsidRDefault="00B44320" w:rsidP="007D1114">
            <w:pPr>
              <w:rPr>
                <w:b/>
                <w:sz w:val="22"/>
                <w:szCs w:val="22"/>
              </w:rPr>
            </w:pPr>
            <w:r w:rsidRPr="00D304E0">
              <w:rPr>
                <w:b/>
                <w:sz w:val="22"/>
                <w:szCs w:val="22"/>
              </w:rPr>
              <w:t>Quality of Life</w:t>
            </w:r>
          </w:p>
        </w:tc>
        <w:tc>
          <w:tcPr>
            <w:tcW w:w="720" w:type="dxa"/>
            <w:tcBorders>
              <w:top w:val="single" w:sz="4" w:space="0" w:color="auto"/>
              <w:left w:val="single" w:sz="4" w:space="0" w:color="auto"/>
              <w:bottom w:val="single" w:sz="4" w:space="0" w:color="auto"/>
              <w:right w:val="single" w:sz="4" w:space="0" w:color="auto"/>
            </w:tcBorders>
            <w:vAlign w:val="center"/>
            <w:hideMark/>
          </w:tcPr>
          <w:p w14:paraId="6926F9AB" w14:textId="77777777" w:rsidR="00B44320" w:rsidRPr="00D304E0" w:rsidRDefault="00B44320" w:rsidP="007D1114">
            <w:pPr>
              <w:rPr>
                <w:b/>
                <w:sz w:val="22"/>
                <w:szCs w:val="22"/>
              </w:rPr>
            </w:pPr>
            <w:r w:rsidRPr="00D304E0">
              <w:rPr>
                <w:b/>
                <w:sz w:val="22"/>
                <w:szCs w:val="22"/>
              </w:rPr>
              <w:t>QOL</w:t>
            </w:r>
          </w:p>
        </w:tc>
        <w:tc>
          <w:tcPr>
            <w:tcW w:w="3693" w:type="dxa"/>
            <w:tcBorders>
              <w:top w:val="single" w:sz="4" w:space="0" w:color="auto"/>
              <w:left w:val="single" w:sz="4" w:space="0" w:color="auto"/>
              <w:bottom w:val="single" w:sz="4" w:space="0" w:color="auto"/>
              <w:right w:val="single" w:sz="4" w:space="0" w:color="auto"/>
            </w:tcBorders>
            <w:vAlign w:val="center"/>
            <w:hideMark/>
          </w:tcPr>
          <w:p w14:paraId="174513FA" w14:textId="77777777" w:rsidR="00B44320" w:rsidRPr="00D304E0" w:rsidRDefault="00B44320" w:rsidP="007D1114">
            <w:pPr>
              <w:rPr>
                <w:sz w:val="22"/>
                <w:szCs w:val="22"/>
              </w:rPr>
            </w:pPr>
            <w:r w:rsidRPr="00D304E0">
              <w:rPr>
                <w:sz w:val="22"/>
                <w:szCs w:val="22"/>
              </w:rPr>
              <w:t>- rising incomes &amp; purchasing power</w:t>
            </w:r>
          </w:p>
          <w:p w14:paraId="501C2527" w14:textId="77777777" w:rsidR="00B44320" w:rsidRPr="00D304E0" w:rsidRDefault="00B44320" w:rsidP="007D1114">
            <w:pPr>
              <w:rPr>
                <w:sz w:val="22"/>
                <w:szCs w:val="22"/>
              </w:rPr>
            </w:pPr>
            <w:r w:rsidRPr="00D304E0">
              <w:rPr>
                <w:sz w:val="22"/>
                <w:szCs w:val="22"/>
              </w:rPr>
              <w:t>- globalising aspirations</w:t>
            </w:r>
          </w:p>
          <w:p w14:paraId="62CA2002" w14:textId="77777777" w:rsidR="00B44320" w:rsidRPr="00D304E0" w:rsidRDefault="00B44320" w:rsidP="007D1114">
            <w:pPr>
              <w:rPr>
                <w:sz w:val="22"/>
                <w:szCs w:val="22"/>
              </w:rPr>
            </w:pPr>
            <w:r w:rsidRPr="00D304E0">
              <w:rPr>
                <w:sz w:val="22"/>
                <w:szCs w:val="22"/>
              </w:rPr>
              <w:t>- development efforts &amp; policies (SDGs)</w:t>
            </w:r>
          </w:p>
          <w:p w14:paraId="7F3ADA91" w14:textId="77777777" w:rsidR="00B44320" w:rsidRPr="00D304E0" w:rsidRDefault="00B44320">
            <w:pPr>
              <w:rPr>
                <w:sz w:val="22"/>
                <w:szCs w:val="22"/>
              </w:rPr>
            </w:pPr>
            <w:r w:rsidRPr="00D304E0">
              <w:rPr>
                <w:sz w:val="22"/>
                <w:szCs w:val="22"/>
              </w:rPr>
              <w:t>- ageing populations &amp; health needs</w:t>
            </w:r>
          </w:p>
          <w:p w14:paraId="0FDFF7D2" w14:textId="77777777" w:rsidR="00B44320" w:rsidRPr="00D304E0" w:rsidRDefault="00B44320">
            <w:pPr>
              <w:rPr>
                <w:sz w:val="22"/>
                <w:szCs w:val="22"/>
              </w:rPr>
            </w:pPr>
            <w:r w:rsidRPr="00D304E0">
              <w:rPr>
                <w:sz w:val="22"/>
                <w:szCs w:val="22"/>
              </w:rPr>
              <w:t>- value placed on clean and healthy local environments (including indoors)</w:t>
            </w:r>
          </w:p>
        </w:tc>
        <w:tc>
          <w:tcPr>
            <w:tcW w:w="2799" w:type="dxa"/>
            <w:tcBorders>
              <w:top w:val="single" w:sz="4" w:space="0" w:color="auto"/>
              <w:left w:val="single" w:sz="4" w:space="0" w:color="auto"/>
              <w:bottom w:val="single" w:sz="4" w:space="0" w:color="auto"/>
              <w:right w:val="single" w:sz="4" w:space="0" w:color="auto"/>
            </w:tcBorders>
            <w:vAlign w:val="center"/>
            <w:hideMark/>
          </w:tcPr>
          <w:p w14:paraId="1E32F29B" w14:textId="77777777" w:rsidR="00B44320" w:rsidRPr="00D304E0" w:rsidRDefault="00B44320">
            <w:pPr>
              <w:rPr>
                <w:sz w:val="22"/>
                <w:szCs w:val="22"/>
              </w:rPr>
            </w:pPr>
            <w:r w:rsidRPr="00D304E0">
              <w:rPr>
                <w:sz w:val="22"/>
                <w:szCs w:val="22"/>
              </w:rPr>
              <w:t>- GDP per capita trends</w:t>
            </w:r>
          </w:p>
          <w:p w14:paraId="2391EA72" w14:textId="77777777" w:rsidR="00B44320" w:rsidRPr="00D304E0" w:rsidRDefault="00B44320">
            <w:pPr>
              <w:rPr>
                <w:sz w:val="22"/>
                <w:szCs w:val="22"/>
              </w:rPr>
            </w:pPr>
            <w:r w:rsidRPr="00D304E0">
              <w:rPr>
                <w:sz w:val="22"/>
                <w:szCs w:val="22"/>
              </w:rPr>
              <w:t>- global trade &amp; cultural exchange</w:t>
            </w:r>
          </w:p>
          <w:p w14:paraId="2FDBCB7E" w14:textId="77777777" w:rsidR="00B44320" w:rsidRPr="00D304E0" w:rsidRDefault="00B44320">
            <w:pPr>
              <w:rPr>
                <w:sz w:val="22"/>
                <w:szCs w:val="22"/>
              </w:rPr>
            </w:pPr>
            <w:r w:rsidRPr="00D304E0">
              <w:rPr>
                <w:sz w:val="22"/>
                <w:szCs w:val="22"/>
              </w:rPr>
              <w:t>- technology spill-overs</w:t>
            </w:r>
          </w:p>
        </w:tc>
      </w:tr>
      <w:tr w:rsidR="00B44320" w:rsidRPr="00E13734" w14:paraId="2F6F8FF8" w14:textId="77777777" w:rsidTr="007D1114">
        <w:tc>
          <w:tcPr>
            <w:tcW w:w="1548" w:type="dxa"/>
            <w:tcBorders>
              <w:top w:val="single" w:sz="4" w:space="0" w:color="auto"/>
              <w:left w:val="single" w:sz="4" w:space="0" w:color="auto"/>
              <w:bottom w:val="single" w:sz="4" w:space="0" w:color="auto"/>
              <w:right w:val="single" w:sz="4" w:space="0" w:color="auto"/>
            </w:tcBorders>
            <w:vAlign w:val="center"/>
            <w:hideMark/>
          </w:tcPr>
          <w:p w14:paraId="74807D03" w14:textId="77777777" w:rsidR="00B44320" w:rsidRPr="00D304E0" w:rsidRDefault="00B44320" w:rsidP="007D1114">
            <w:pPr>
              <w:rPr>
                <w:b/>
                <w:sz w:val="22"/>
                <w:szCs w:val="22"/>
              </w:rPr>
            </w:pPr>
            <w:r w:rsidRPr="00D304E0">
              <w:rPr>
                <w:b/>
                <w:sz w:val="22"/>
                <w:szCs w:val="22"/>
              </w:rPr>
              <w:t>Urbanisation</w:t>
            </w:r>
          </w:p>
        </w:tc>
        <w:tc>
          <w:tcPr>
            <w:tcW w:w="720" w:type="dxa"/>
            <w:tcBorders>
              <w:top w:val="single" w:sz="4" w:space="0" w:color="auto"/>
              <w:left w:val="single" w:sz="4" w:space="0" w:color="auto"/>
              <w:bottom w:val="single" w:sz="4" w:space="0" w:color="auto"/>
              <w:right w:val="single" w:sz="4" w:space="0" w:color="auto"/>
            </w:tcBorders>
            <w:vAlign w:val="center"/>
            <w:hideMark/>
          </w:tcPr>
          <w:p w14:paraId="0048D3AE" w14:textId="77777777" w:rsidR="00B44320" w:rsidRPr="00D304E0" w:rsidRDefault="00B44320" w:rsidP="007D1114">
            <w:pPr>
              <w:rPr>
                <w:b/>
                <w:sz w:val="22"/>
                <w:szCs w:val="22"/>
              </w:rPr>
            </w:pPr>
            <w:r w:rsidRPr="00D304E0">
              <w:rPr>
                <w:b/>
                <w:sz w:val="22"/>
                <w:szCs w:val="22"/>
              </w:rPr>
              <w:t>URB</w:t>
            </w:r>
          </w:p>
        </w:tc>
        <w:tc>
          <w:tcPr>
            <w:tcW w:w="3693" w:type="dxa"/>
            <w:tcBorders>
              <w:top w:val="single" w:sz="4" w:space="0" w:color="auto"/>
              <w:left w:val="single" w:sz="4" w:space="0" w:color="auto"/>
              <w:bottom w:val="single" w:sz="4" w:space="0" w:color="auto"/>
              <w:right w:val="single" w:sz="4" w:space="0" w:color="auto"/>
            </w:tcBorders>
            <w:vAlign w:val="center"/>
            <w:hideMark/>
          </w:tcPr>
          <w:p w14:paraId="04ED69CB" w14:textId="77777777" w:rsidR="00B44320" w:rsidRPr="00D304E0" w:rsidRDefault="00B44320" w:rsidP="007D1114">
            <w:pPr>
              <w:rPr>
                <w:sz w:val="22"/>
                <w:szCs w:val="22"/>
              </w:rPr>
            </w:pPr>
            <w:r w:rsidRPr="00D304E0">
              <w:rPr>
                <w:sz w:val="22"/>
                <w:szCs w:val="22"/>
              </w:rPr>
              <w:t>- rising urban populations</w:t>
            </w:r>
          </w:p>
          <w:p w14:paraId="23005156" w14:textId="77777777" w:rsidR="00B44320" w:rsidRPr="00D304E0" w:rsidRDefault="00B44320" w:rsidP="007D1114">
            <w:pPr>
              <w:rPr>
                <w:sz w:val="22"/>
                <w:szCs w:val="22"/>
              </w:rPr>
            </w:pPr>
            <w:r w:rsidRPr="00D304E0">
              <w:rPr>
                <w:sz w:val="22"/>
                <w:szCs w:val="22"/>
              </w:rPr>
              <w:t>- rising number of cities, esp. mid-size</w:t>
            </w:r>
          </w:p>
          <w:p w14:paraId="5E3D281E" w14:textId="77777777" w:rsidR="00B44320" w:rsidRPr="00D304E0" w:rsidRDefault="00B44320" w:rsidP="007D1114">
            <w:pPr>
              <w:rPr>
                <w:sz w:val="22"/>
                <w:szCs w:val="22"/>
              </w:rPr>
            </w:pPr>
            <w:r w:rsidRPr="00D304E0">
              <w:rPr>
                <w:sz w:val="22"/>
                <w:szCs w:val="22"/>
              </w:rPr>
              <w:t>- spatial constraints on mobility, property size &amp; goods ownership</w:t>
            </w:r>
          </w:p>
          <w:p w14:paraId="6B38F2AE" w14:textId="77777777" w:rsidR="00B44320" w:rsidRPr="00D304E0" w:rsidRDefault="00B44320">
            <w:pPr>
              <w:rPr>
                <w:sz w:val="22"/>
                <w:szCs w:val="22"/>
              </w:rPr>
            </w:pPr>
            <w:r w:rsidRPr="00D304E0">
              <w:rPr>
                <w:sz w:val="22"/>
                <w:szCs w:val="22"/>
              </w:rPr>
              <w:t>- more opportunities for experimentation &amp; diversity</w:t>
            </w:r>
          </w:p>
        </w:tc>
        <w:tc>
          <w:tcPr>
            <w:tcW w:w="2799" w:type="dxa"/>
            <w:tcBorders>
              <w:top w:val="single" w:sz="4" w:space="0" w:color="auto"/>
              <w:left w:val="single" w:sz="4" w:space="0" w:color="auto"/>
              <w:bottom w:val="single" w:sz="4" w:space="0" w:color="auto"/>
              <w:right w:val="single" w:sz="4" w:space="0" w:color="auto"/>
            </w:tcBorders>
            <w:vAlign w:val="center"/>
            <w:hideMark/>
          </w:tcPr>
          <w:p w14:paraId="02C2F566" w14:textId="77777777" w:rsidR="00B44320" w:rsidRPr="00D304E0" w:rsidRDefault="00B44320">
            <w:pPr>
              <w:rPr>
                <w:sz w:val="22"/>
                <w:szCs w:val="22"/>
              </w:rPr>
            </w:pPr>
            <w:r w:rsidRPr="00D304E0">
              <w:rPr>
                <w:sz w:val="22"/>
                <w:szCs w:val="22"/>
              </w:rPr>
              <w:t>- urbanisation trends</w:t>
            </w:r>
          </w:p>
          <w:p w14:paraId="0C4D0B05" w14:textId="77777777" w:rsidR="00B44320" w:rsidRPr="00D304E0" w:rsidRDefault="00B44320">
            <w:pPr>
              <w:rPr>
                <w:sz w:val="22"/>
                <w:szCs w:val="22"/>
              </w:rPr>
            </w:pPr>
            <w:r w:rsidRPr="00D304E0">
              <w:rPr>
                <w:sz w:val="22"/>
                <w:szCs w:val="22"/>
              </w:rPr>
              <w:t>- peak car</w:t>
            </w:r>
          </w:p>
          <w:p w14:paraId="02AC84CE" w14:textId="77777777" w:rsidR="00B44320" w:rsidRPr="00D304E0" w:rsidRDefault="00B44320">
            <w:pPr>
              <w:rPr>
                <w:sz w:val="22"/>
                <w:szCs w:val="22"/>
              </w:rPr>
            </w:pPr>
            <w:r w:rsidRPr="00D304E0">
              <w:rPr>
                <w:sz w:val="22"/>
                <w:szCs w:val="22"/>
              </w:rPr>
              <w:t>- peak material consumption</w:t>
            </w:r>
          </w:p>
        </w:tc>
      </w:tr>
      <w:tr w:rsidR="00B44320" w:rsidRPr="00E13734" w14:paraId="7E839ECA" w14:textId="77777777" w:rsidTr="007D1114">
        <w:tc>
          <w:tcPr>
            <w:tcW w:w="1548" w:type="dxa"/>
            <w:tcBorders>
              <w:top w:val="single" w:sz="4" w:space="0" w:color="auto"/>
              <w:left w:val="single" w:sz="4" w:space="0" w:color="auto"/>
              <w:bottom w:val="single" w:sz="4" w:space="0" w:color="auto"/>
              <w:right w:val="single" w:sz="4" w:space="0" w:color="auto"/>
            </w:tcBorders>
            <w:vAlign w:val="center"/>
            <w:hideMark/>
          </w:tcPr>
          <w:p w14:paraId="65F2F011" w14:textId="77777777" w:rsidR="00B44320" w:rsidRPr="00D304E0" w:rsidRDefault="00B44320" w:rsidP="007D1114">
            <w:pPr>
              <w:rPr>
                <w:b/>
                <w:sz w:val="22"/>
                <w:szCs w:val="22"/>
              </w:rPr>
            </w:pPr>
            <w:r w:rsidRPr="00D304E0">
              <w:rPr>
                <w:b/>
                <w:sz w:val="22"/>
                <w:szCs w:val="22"/>
              </w:rPr>
              <w:t>Novel Energy Services</w:t>
            </w:r>
          </w:p>
        </w:tc>
        <w:tc>
          <w:tcPr>
            <w:tcW w:w="720" w:type="dxa"/>
            <w:tcBorders>
              <w:top w:val="single" w:sz="4" w:space="0" w:color="auto"/>
              <w:left w:val="single" w:sz="4" w:space="0" w:color="auto"/>
              <w:bottom w:val="single" w:sz="4" w:space="0" w:color="auto"/>
              <w:right w:val="single" w:sz="4" w:space="0" w:color="auto"/>
            </w:tcBorders>
            <w:vAlign w:val="center"/>
            <w:hideMark/>
          </w:tcPr>
          <w:p w14:paraId="33F0B75C" w14:textId="77777777" w:rsidR="00B44320" w:rsidRPr="00D304E0" w:rsidRDefault="00B44320" w:rsidP="007D1114">
            <w:pPr>
              <w:rPr>
                <w:b/>
                <w:sz w:val="22"/>
                <w:szCs w:val="22"/>
              </w:rPr>
            </w:pPr>
            <w:r w:rsidRPr="00D304E0">
              <w:rPr>
                <w:b/>
                <w:sz w:val="22"/>
                <w:szCs w:val="22"/>
              </w:rPr>
              <w:t>SER</w:t>
            </w:r>
          </w:p>
        </w:tc>
        <w:tc>
          <w:tcPr>
            <w:tcW w:w="3693" w:type="dxa"/>
            <w:tcBorders>
              <w:top w:val="single" w:sz="4" w:space="0" w:color="auto"/>
              <w:left w:val="single" w:sz="4" w:space="0" w:color="auto"/>
              <w:bottom w:val="single" w:sz="4" w:space="0" w:color="auto"/>
              <w:right w:val="single" w:sz="4" w:space="0" w:color="auto"/>
            </w:tcBorders>
            <w:vAlign w:val="center"/>
            <w:hideMark/>
          </w:tcPr>
          <w:p w14:paraId="34B70F93" w14:textId="77777777" w:rsidR="00B44320" w:rsidRPr="00D304E0" w:rsidRDefault="00B44320" w:rsidP="007D1114">
            <w:pPr>
              <w:rPr>
                <w:sz w:val="22"/>
                <w:szCs w:val="22"/>
              </w:rPr>
            </w:pPr>
            <w:r w:rsidRPr="00D304E0">
              <w:rPr>
                <w:sz w:val="22"/>
                <w:szCs w:val="22"/>
              </w:rPr>
              <w:t>- consumer preferences for performance improvements, ease of use &amp; convenience</w:t>
            </w:r>
          </w:p>
          <w:p w14:paraId="6DDD5B5B" w14:textId="77777777" w:rsidR="00B44320" w:rsidRPr="00D304E0" w:rsidRDefault="00B44320" w:rsidP="007D1114">
            <w:pPr>
              <w:rPr>
                <w:sz w:val="22"/>
                <w:szCs w:val="22"/>
              </w:rPr>
            </w:pPr>
            <w:r w:rsidRPr="00D304E0">
              <w:rPr>
                <w:sz w:val="22"/>
                <w:szCs w:val="22"/>
              </w:rPr>
              <w:t>- attractiveness of new value propositions &amp; service functionality</w:t>
            </w:r>
          </w:p>
          <w:p w14:paraId="6006B3E8" w14:textId="77777777" w:rsidR="00B44320" w:rsidRPr="00D304E0" w:rsidRDefault="00B44320" w:rsidP="007D1114">
            <w:pPr>
              <w:rPr>
                <w:sz w:val="22"/>
                <w:szCs w:val="22"/>
              </w:rPr>
            </w:pPr>
            <w:r w:rsidRPr="00D304E0">
              <w:rPr>
                <w:sz w:val="22"/>
                <w:szCs w:val="22"/>
              </w:rPr>
              <w:t>- risk-taking early adopters seeding market growth</w:t>
            </w:r>
          </w:p>
        </w:tc>
        <w:tc>
          <w:tcPr>
            <w:tcW w:w="2799" w:type="dxa"/>
            <w:tcBorders>
              <w:top w:val="single" w:sz="4" w:space="0" w:color="auto"/>
              <w:left w:val="single" w:sz="4" w:space="0" w:color="auto"/>
              <w:bottom w:val="single" w:sz="4" w:space="0" w:color="auto"/>
              <w:right w:val="single" w:sz="4" w:space="0" w:color="auto"/>
            </w:tcBorders>
            <w:vAlign w:val="center"/>
            <w:hideMark/>
          </w:tcPr>
          <w:p w14:paraId="7C30C33D" w14:textId="77777777" w:rsidR="00B44320" w:rsidRPr="00D304E0" w:rsidRDefault="00B44320">
            <w:pPr>
              <w:rPr>
                <w:sz w:val="22"/>
                <w:szCs w:val="22"/>
              </w:rPr>
            </w:pPr>
            <w:r w:rsidRPr="00D304E0">
              <w:rPr>
                <w:sz w:val="22"/>
                <w:szCs w:val="22"/>
              </w:rPr>
              <w:t>- long-run historical energy transitions</w:t>
            </w:r>
          </w:p>
          <w:p w14:paraId="75BEF3F1" w14:textId="77777777" w:rsidR="00B44320" w:rsidRPr="00D304E0" w:rsidRDefault="00B44320">
            <w:pPr>
              <w:rPr>
                <w:sz w:val="22"/>
                <w:szCs w:val="22"/>
              </w:rPr>
            </w:pPr>
            <w:r w:rsidRPr="00D304E0">
              <w:rPr>
                <w:sz w:val="22"/>
                <w:szCs w:val="22"/>
              </w:rPr>
              <w:t>- market transformation by disruptive innovations</w:t>
            </w:r>
          </w:p>
          <w:p w14:paraId="39A15D43" w14:textId="77777777" w:rsidR="00B44320" w:rsidRPr="00D304E0" w:rsidRDefault="00B44320">
            <w:pPr>
              <w:rPr>
                <w:sz w:val="22"/>
                <w:szCs w:val="22"/>
              </w:rPr>
            </w:pPr>
            <w:r w:rsidRPr="00D304E0">
              <w:rPr>
                <w:sz w:val="22"/>
                <w:szCs w:val="22"/>
              </w:rPr>
              <w:t>- ICT integration into energy service provision (‘smart’)</w:t>
            </w:r>
          </w:p>
        </w:tc>
      </w:tr>
      <w:tr w:rsidR="00B44320" w:rsidRPr="00E13734" w14:paraId="2E6188C4" w14:textId="77777777" w:rsidTr="007D1114">
        <w:tc>
          <w:tcPr>
            <w:tcW w:w="1548" w:type="dxa"/>
            <w:tcBorders>
              <w:top w:val="single" w:sz="4" w:space="0" w:color="auto"/>
              <w:left w:val="single" w:sz="4" w:space="0" w:color="auto"/>
              <w:bottom w:val="single" w:sz="4" w:space="0" w:color="auto"/>
              <w:right w:val="single" w:sz="4" w:space="0" w:color="auto"/>
            </w:tcBorders>
            <w:vAlign w:val="center"/>
            <w:hideMark/>
          </w:tcPr>
          <w:p w14:paraId="1A6FA837" w14:textId="77777777" w:rsidR="00B44320" w:rsidRPr="00D304E0" w:rsidRDefault="00B44320" w:rsidP="007D1114">
            <w:pPr>
              <w:rPr>
                <w:b/>
                <w:sz w:val="22"/>
                <w:szCs w:val="22"/>
              </w:rPr>
            </w:pPr>
            <w:r w:rsidRPr="00D304E0">
              <w:rPr>
                <w:b/>
                <w:sz w:val="22"/>
                <w:szCs w:val="22"/>
              </w:rPr>
              <w:t>End-User Roles</w:t>
            </w:r>
          </w:p>
        </w:tc>
        <w:tc>
          <w:tcPr>
            <w:tcW w:w="720" w:type="dxa"/>
            <w:tcBorders>
              <w:top w:val="single" w:sz="4" w:space="0" w:color="auto"/>
              <w:left w:val="single" w:sz="4" w:space="0" w:color="auto"/>
              <w:bottom w:val="single" w:sz="4" w:space="0" w:color="auto"/>
              <w:right w:val="single" w:sz="4" w:space="0" w:color="auto"/>
            </w:tcBorders>
            <w:vAlign w:val="center"/>
            <w:hideMark/>
          </w:tcPr>
          <w:p w14:paraId="48951122" w14:textId="77777777" w:rsidR="00B44320" w:rsidRPr="00D304E0" w:rsidRDefault="00B44320" w:rsidP="007D1114">
            <w:pPr>
              <w:rPr>
                <w:b/>
                <w:sz w:val="22"/>
                <w:szCs w:val="22"/>
              </w:rPr>
            </w:pPr>
            <w:r w:rsidRPr="00D304E0">
              <w:rPr>
                <w:b/>
                <w:sz w:val="22"/>
                <w:szCs w:val="22"/>
              </w:rPr>
              <w:t>USR</w:t>
            </w:r>
          </w:p>
        </w:tc>
        <w:tc>
          <w:tcPr>
            <w:tcW w:w="3693" w:type="dxa"/>
            <w:tcBorders>
              <w:top w:val="single" w:sz="4" w:space="0" w:color="auto"/>
              <w:left w:val="single" w:sz="4" w:space="0" w:color="auto"/>
              <w:bottom w:val="single" w:sz="4" w:space="0" w:color="auto"/>
              <w:right w:val="single" w:sz="4" w:space="0" w:color="auto"/>
            </w:tcBorders>
            <w:vAlign w:val="center"/>
            <w:hideMark/>
          </w:tcPr>
          <w:p w14:paraId="19BF2650" w14:textId="77777777" w:rsidR="00B44320" w:rsidRPr="00D304E0" w:rsidRDefault="00B44320" w:rsidP="007D1114">
            <w:pPr>
              <w:rPr>
                <w:sz w:val="22"/>
                <w:szCs w:val="22"/>
              </w:rPr>
            </w:pPr>
            <w:r w:rsidRPr="00D304E0">
              <w:rPr>
                <w:sz w:val="22"/>
                <w:szCs w:val="22"/>
              </w:rPr>
              <w:t>- energy market liberalisation &amp; new entrants</w:t>
            </w:r>
          </w:p>
          <w:p w14:paraId="552D8030" w14:textId="77777777" w:rsidR="00B44320" w:rsidRPr="00D304E0" w:rsidRDefault="00B44320" w:rsidP="007D1114">
            <w:pPr>
              <w:rPr>
                <w:sz w:val="22"/>
                <w:szCs w:val="22"/>
              </w:rPr>
            </w:pPr>
            <w:r w:rsidRPr="00D304E0">
              <w:rPr>
                <w:sz w:val="22"/>
                <w:szCs w:val="22"/>
              </w:rPr>
              <w:t>- availability of residential-scale energy production</w:t>
            </w:r>
          </w:p>
          <w:p w14:paraId="4D9B82F5" w14:textId="77777777" w:rsidR="00B44320" w:rsidRPr="00D304E0" w:rsidRDefault="00B44320" w:rsidP="007D1114">
            <w:pPr>
              <w:rPr>
                <w:sz w:val="22"/>
                <w:szCs w:val="22"/>
              </w:rPr>
            </w:pPr>
            <w:r w:rsidRPr="00D304E0">
              <w:rPr>
                <w:sz w:val="22"/>
                <w:szCs w:val="22"/>
              </w:rPr>
              <w:t>- accessibility &amp; affordability of energy as politically-active issue</w:t>
            </w:r>
          </w:p>
          <w:p w14:paraId="61FBE2D1" w14:textId="77777777" w:rsidR="00B44320" w:rsidRPr="00D304E0" w:rsidRDefault="00B44320">
            <w:pPr>
              <w:rPr>
                <w:sz w:val="22"/>
                <w:szCs w:val="22"/>
              </w:rPr>
            </w:pPr>
            <w:r w:rsidRPr="00D304E0">
              <w:rPr>
                <w:sz w:val="22"/>
                <w:szCs w:val="22"/>
              </w:rPr>
              <w:t>- co-design of end-use technologies and services (esp. through ICTs)</w:t>
            </w:r>
          </w:p>
          <w:p w14:paraId="173968C2" w14:textId="77777777" w:rsidR="00B44320" w:rsidRPr="00D304E0" w:rsidRDefault="00B44320">
            <w:pPr>
              <w:rPr>
                <w:sz w:val="22"/>
                <w:szCs w:val="22"/>
              </w:rPr>
            </w:pPr>
            <w:r w:rsidRPr="00D304E0">
              <w:rPr>
                <w:sz w:val="22"/>
                <w:szCs w:val="22"/>
              </w:rPr>
              <w:t>- energy citizenry as democratic response to utilities’ market power</w:t>
            </w:r>
          </w:p>
        </w:tc>
        <w:tc>
          <w:tcPr>
            <w:tcW w:w="2799" w:type="dxa"/>
            <w:tcBorders>
              <w:top w:val="single" w:sz="4" w:space="0" w:color="auto"/>
              <w:left w:val="single" w:sz="4" w:space="0" w:color="auto"/>
              <w:bottom w:val="single" w:sz="4" w:space="0" w:color="auto"/>
              <w:right w:val="single" w:sz="4" w:space="0" w:color="auto"/>
            </w:tcBorders>
            <w:vAlign w:val="center"/>
            <w:hideMark/>
          </w:tcPr>
          <w:p w14:paraId="1074A57C" w14:textId="77777777" w:rsidR="00B44320" w:rsidRPr="00D304E0" w:rsidRDefault="00B44320">
            <w:pPr>
              <w:rPr>
                <w:sz w:val="22"/>
                <w:szCs w:val="22"/>
              </w:rPr>
            </w:pPr>
            <w:r w:rsidRPr="00D304E0">
              <w:rPr>
                <w:sz w:val="22"/>
                <w:szCs w:val="22"/>
              </w:rPr>
              <w:t>- falling cost &amp; rising numbers of residential PV (and battery storage)</w:t>
            </w:r>
          </w:p>
          <w:p w14:paraId="65FD32B4" w14:textId="77777777" w:rsidR="00B44320" w:rsidRPr="00D304E0" w:rsidRDefault="00B44320">
            <w:pPr>
              <w:rPr>
                <w:sz w:val="22"/>
                <w:szCs w:val="22"/>
              </w:rPr>
            </w:pPr>
            <w:r w:rsidRPr="00D304E0">
              <w:rPr>
                <w:sz w:val="22"/>
                <w:szCs w:val="22"/>
              </w:rPr>
              <w:t>- proliferation of local energy groups</w:t>
            </w:r>
          </w:p>
          <w:p w14:paraId="3D8F071F" w14:textId="77777777" w:rsidR="00B44320" w:rsidRPr="00D304E0" w:rsidRDefault="00B44320">
            <w:pPr>
              <w:rPr>
                <w:sz w:val="22"/>
                <w:szCs w:val="22"/>
              </w:rPr>
            </w:pPr>
            <w:r w:rsidRPr="00D304E0">
              <w:rPr>
                <w:sz w:val="22"/>
                <w:szCs w:val="22"/>
              </w:rPr>
              <w:t>- town &amp; city-scale leadership on energy &amp; climate</w:t>
            </w:r>
          </w:p>
          <w:p w14:paraId="33110109" w14:textId="77777777" w:rsidR="00B44320" w:rsidRPr="00D304E0" w:rsidRDefault="00B44320">
            <w:pPr>
              <w:rPr>
                <w:sz w:val="22"/>
                <w:szCs w:val="22"/>
              </w:rPr>
            </w:pPr>
            <w:r w:rsidRPr="00D304E0">
              <w:rPr>
                <w:sz w:val="22"/>
                <w:szCs w:val="22"/>
              </w:rPr>
              <w:t>- integration of user-active ICTs with energy technologies (cf. social media production)</w:t>
            </w:r>
          </w:p>
        </w:tc>
      </w:tr>
      <w:tr w:rsidR="00B44320" w:rsidRPr="00E13734" w14:paraId="3F48401A" w14:textId="77777777" w:rsidTr="007D1114">
        <w:tc>
          <w:tcPr>
            <w:tcW w:w="1548" w:type="dxa"/>
            <w:tcBorders>
              <w:top w:val="single" w:sz="4" w:space="0" w:color="auto"/>
              <w:left w:val="single" w:sz="4" w:space="0" w:color="auto"/>
              <w:bottom w:val="single" w:sz="4" w:space="0" w:color="auto"/>
              <w:right w:val="single" w:sz="4" w:space="0" w:color="auto"/>
            </w:tcBorders>
            <w:vAlign w:val="center"/>
            <w:hideMark/>
          </w:tcPr>
          <w:p w14:paraId="6EC8A084" w14:textId="77777777" w:rsidR="00B44320" w:rsidRPr="00D304E0" w:rsidRDefault="00B44320" w:rsidP="007D1114">
            <w:pPr>
              <w:rPr>
                <w:b/>
                <w:sz w:val="22"/>
                <w:szCs w:val="22"/>
              </w:rPr>
            </w:pPr>
            <w:r w:rsidRPr="00D304E0">
              <w:rPr>
                <w:b/>
                <w:sz w:val="22"/>
                <w:szCs w:val="22"/>
              </w:rPr>
              <w:t>Information Innovation</w:t>
            </w:r>
          </w:p>
        </w:tc>
        <w:tc>
          <w:tcPr>
            <w:tcW w:w="720" w:type="dxa"/>
            <w:tcBorders>
              <w:top w:val="single" w:sz="4" w:space="0" w:color="auto"/>
              <w:left w:val="single" w:sz="4" w:space="0" w:color="auto"/>
              <w:bottom w:val="single" w:sz="4" w:space="0" w:color="auto"/>
              <w:right w:val="single" w:sz="4" w:space="0" w:color="auto"/>
            </w:tcBorders>
            <w:vAlign w:val="center"/>
            <w:hideMark/>
          </w:tcPr>
          <w:p w14:paraId="21C2D593" w14:textId="77777777" w:rsidR="00B44320" w:rsidRPr="00D304E0" w:rsidRDefault="00B44320" w:rsidP="007D1114">
            <w:pPr>
              <w:rPr>
                <w:b/>
                <w:sz w:val="22"/>
                <w:szCs w:val="22"/>
              </w:rPr>
            </w:pPr>
            <w:r w:rsidRPr="00D304E0">
              <w:rPr>
                <w:b/>
                <w:sz w:val="22"/>
                <w:szCs w:val="22"/>
              </w:rPr>
              <w:t>ICT</w:t>
            </w:r>
          </w:p>
        </w:tc>
        <w:tc>
          <w:tcPr>
            <w:tcW w:w="3693" w:type="dxa"/>
            <w:tcBorders>
              <w:top w:val="single" w:sz="4" w:space="0" w:color="auto"/>
              <w:left w:val="single" w:sz="4" w:space="0" w:color="auto"/>
              <w:bottom w:val="single" w:sz="4" w:space="0" w:color="auto"/>
              <w:right w:val="single" w:sz="4" w:space="0" w:color="auto"/>
            </w:tcBorders>
            <w:vAlign w:val="center"/>
            <w:hideMark/>
          </w:tcPr>
          <w:p w14:paraId="4A88385A" w14:textId="77777777" w:rsidR="00B44320" w:rsidRPr="00D304E0" w:rsidRDefault="00B44320" w:rsidP="007D1114">
            <w:pPr>
              <w:rPr>
                <w:sz w:val="22"/>
                <w:szCs w:val="22"/>
              </w:rPr>
            </w:pPr>
            <w:r w:rsidRPr="00D304E0">
              <w:rPr>
                <w:sz w:val="22"/>
                <w:szCs w:val="22"/>
              </w:rPr>
              <w:t>- rapid &amp; sustained cost declines in general purpose ICTs with economies of scope (</w:t>
            </w:r>
            <w:proofErr w:type="spellStart"/>
            <w:r w:rsidRPr="00D304E0">
              <w:rPr>
                <w:sz w:val="22"/>
                <w:szCs w:val="22"/>
              </w:rPr>
              <w:t>inc.</w:t>
            </w:r>
            <w:proofErr w:type="spellEnd"/>
            <w:r w:rsidRPr="00D304E0">
              <w:rPr>
                <w:sz w:val="22"/>
                <w:szCs w:val="22"/>
              </w:rPr>
              <w:t xml:space="preserve"> microprocessors, sensors, wireless transmitters)</w:t>
            </w:r>
          </w:p>
          <w:p w14:paraId="66E6A744" w14:textId="77777777" w:rsidR="00B44320" w:rsidRPr="00D304E0" w:rsidRDefault="00B44320" w:rsidP="007D1114">
            <w:pPr>
              <w:rPr>
                <w:sz w:val="22"/>
                <w:szCs w:val="22"/>
              </w:rPr>
            </w:pPr>
            <w:r w:rsidRPr="00D304E0">
              <w:rPr>
                <w:sz w:val="22"/>
                <w:szCs w:val="22"/>
              </w:rPr>
              <w:t>- rapid &amp; sustained performance improvements in wide range of ICT devices and applications</w:t>
            </w:r>
          </w:p>
          <w:p w14:paraId="39ABBBFD" w14:textId="77777777" w:rsidR="00B44320" w:rsidRPr="00D304E0" w:rsidRDefault="00B44320" w:rsidP="007D1114">
            <w:pPr>
              <w:rPr>
                <w:sz w:val="22"/>
                <w:szCs w:val="22"/>
              </w:rPr>
            </w:pPr>
            <w:r w:rsidRPr="00D304E0">
              <w:rPr>
                <w:sz w:val="22"/>
                <w:szCs w:val="22"/>
              </w:rPr>
              <w:t>- standardised, mass produced units manufactured at large scales benefitting from economies of scale and learning effects</w:t>
            </w:r>
          </w:p>
          <w:p w14:paraId="0C579C0D" w14:textId="77777777" w:rsidR="00B44320" w:rsidRPr="00D304E0" w:rsidRDefault="00B44320" w:rsidP="007D1114">
            <w:pPr>
              <w:rPr>
                <w:sz w:val="22"/>
                <w:szCs w:val="22"/>
              </w:rPr>
            </w:pPr>
            <w:r w:rsidRPr="00D304E0">
              <w:rPr>
                <w:sz w:val="22"/>
                <w:szCs w:val="22"/>
              </w:rPr>
              <w:t>- rapid innovation cycles</w:t>
            </w:r>
          </w:p>
          <w:p w14:paraId="180A489C" w14:textId="77777777" w:rsidR="00B44320" w:rsidRPr="00D304E0" w:rsidRDefault="00B44320">
            <w:pPr>
              <w:rPr>
                <w:sz w:val="22"/>
                <w:szCs w:val="22"/>
              </w:rPr>
            </w:pPr>
            <w:r w:rsidRPr="00D304E0">
              <w:rPr>
                <w:sz w:val="22"/>
                <w:szCs w:val="22"/>
              </w:rPr>
              <w:t>- network effects from dominant digital platforms spurring further innovation</w:t>
            </w:r>
          </w:p>
        </w:tc>
        <w:tc>
          <w:tcPr>
            <w:tcW w:w="2799" w:type="dxa"/>
            <w:tcBorders>
              <w:top w:val="single" w:sz="4" w:space="0" w:color="auto"/>
              <w:left w:val="single" w:sz="4" w:space="0" w:color="auto"/>
              <w:bottom w:val="single" w:sz="4" w:space="0" w:color="auto"/>
              <w:right w:val="single" w:sz="4" w:space="0" w:color="auto"/>
            </w:tcBorders>
            <w:vAlign w:val="center"/>
            <w:hideMark/>
          </w:tcPr>
          <w:p w14:paraId="5D9050C0" w14:textId="77777777" w:rsidR="00B44320" w:rsidRPr="00D304E0" w:rsidRDefault="00B44320">
            <w:pPr>
              <w:rPr>
                <w:sz w:val="22"/>
                <w:szCs w:val="22"/>
              </w:rPr>
            </w:pPr>
            <w:r w:rsidRPr="00D304E0">
              <w:rPr>
                <w:sz w:val="22"/>
                <w:szCs w:val="22"/>
              </w:rPr>
              <w:t>- Moore’s Law</w:t>
            </w:r>
          </w:p>
          <w:p w14:paraId="0476CBEA" w14:textId="77777777" w:rsidR="00B44320" w:rsidRPr="00D304E0" w:rsidRDefault="00B44320">
            <w:pPr>
              <w:rPr>
                <w:sz w:val="22"/>
                <w:szCs w:val="22"/>
              </w:rPr>
            </w:pPr>
            <w:r w:rsidRPr="00D304E0">
              <w:rPr>
                <w:sz w:val="22"/>
                <w:szCs w:val="22"/>
              </w:rPr>
              <w:t>- experience curves for mass-produced ICTs</w:t>
            </w:r>
          </w:p>
          <w:p w14:paraId="5C7994A4" w14:textId="77777777" w:rsidR="00B44320" w:rsidRPr="00D304E0" w:rsidRDefault="00B44320">
            <w:pPr>
              <w:rPr>
                <w:sz w:val="22"/>
                <w:szCs w:val="22"/>
              </w:rPr>
            </w:pPr>
            <w:r w:rsidRPr="00D304E0">
              <w:rPr>
                <w:sz w:val="22"/>
                <w:szCs w:val="22"/>
              </w:rPr>
              <w:t>- ICT penetration into conventional energy-using hardware &amp; infrastructure</w:t>
            </w:r>
          </w:p>
        </w:tc>
      </w:tr>
    </w:tbl>
    <w:p w14:paraId="51D00E32" w14:textId="77777777" w:rsidR="00B44320" w:rsidRPr="00E13734" w:rsidRDefault="00B44320" w:rsidP="007D1114">
      <w:pPr>
        <w:spacing w:line="276" w:lineRule="auto"/>
        <w:rPr>
          <w:b/>
        </w:rPr>
      </w:pPr>
    </w:p>
    <w:p w14:paraId="35BD6B75" w14:textId="77777777" w:rsidR="00B44320" w:rsidRPr="00E13734" w:rsidRDefault="00B44320" w:rsidP="007D1114">
      <w:pPr>
        <w:spacing w:line="276" w:lineRule="auto"/>
        <w:rPr>
          <w:i/>
        </w:rPr>
      </w:pPr>
      <w:r w:rsidRPr="00E13734">
        <w:rPr>
          <w:i/>
          <w:u w:val="single"/>
        </w:rPr>
        <w:t>Decentralised Service Provision [DEC]</w:t>
      </w:r>
      <w:r w:rsidRPr="00E13734">
        <w:rPr>
          <w:i/>
        </w:rPr>
        <w:t>. A marked shift to more distributed forms of energy generation, distribution and end-use is generated by more active energy end-users [USR] in spatially constrained urban environments [URB] with information-rich networks and systems enabling real-time management of energy service provision [INF].</w:t>
      </w:r>
    </w:p>
    <w:p w14:paraId="3ED0326F" w14:textId="77777777" w:rsidR="00B44320" w:rsidRPr="00E13734" w:rsidRDefault="00B44320" w:rsidP="007D1114">
      <w:pPr>
        <w:spacing w:line="276" w:lineRule="auto"/>
      </w:pPr>
    </w:p>
    <w:p w14:paraId="542B9860" w14:textId="77777777" w:rsidR="00B44320" w:rsidRPr="00E13734" w:rsidRDefault="00B44320" w:rsidP="007D1114">
      <w:pPr>
        <w:spacing w:line="276" w:lineRule="auto"/>
      </w:pPr>
      <w:r w:rsidRPr="00E13734">
        <w:t xml:space="preserve">Decentralised or distributed energy resources range from energy end-use (e.g., smart phones) to storage (e.g., batteries) and supply (e.g., solar PV). Decentralisation at a systems level is a corollary of granularity at a technological level. Lock-in to lumpy infrastructures (e.g., grids, networks, pipelines) can be overcome through piecewise extensions or upgrades particularly in urban environments which are expanding incrementally with a highly fragmented and distributed availability of space. Alternatively, some new infrastructure may be modular in design (e.g., mobile telephony). Distributed, additive manufacturing has the same decentralising and localising effect on material supply chains. Decentralisation is enabled by, </w:t>
      </w:r>
      <w:proofErr w:type="gramStart"/>
      <w:r w:rsidRPr="00E13734">
        <w:t>and also</w:t>
      </w:r>
      <w:proofErr w:type="gramEnd"/>
      <w:r w:rsidRPr="00E13734">
        <w:t xml:space="preserve"> reinforces increasingly varied and diverse end-user roles in energy service provision, accelerating 'edge-of-the-grid' innovation such as community energy networks or peer-to-peer trading between residential solar-battery or fuel cell systems. The widespread availability and distribution of cheap sensors and wireless transmitters supports large-scale data harvesting and cloud-based analytics for system management including balancing of intermittent supply with heterogeneous and variable demand.</w:t>
      </w:r>
    </w:p>
    <w:p w14:paraId="278182BA" w14:textId="77777777" w:rsidR="00B44320" w:rsidRPr="00E13734" w:rsidRDefault="00B44320" w:rsidP="007D1114">
      <w:pPr>
        <w:spacing w:line="276" w:lineRule="auto"/>
      </w:pPr>
    </w:p>
    <w:p w14:paraId="2E80E9F8" w14:textId="77777777" w:rsidR="00B44320" w:rsidRPr="00E13734" w:rsidRDefault="00B44320" w:rsidP="007D1114">
      <w:pPr>
        <w:spacing w:line="276" w:lineRule="auto"/>
        <w:rPr>
          <w:i/>
        </w:rPr>
      </w:pPr>
      <w:r w:rsidRPr="00E13734">
        <w:rPr>
          <w:i/>
          <w:u w:val="single"/>
        </w:rPr>
        <w:t>Use Value from Services [USE]</w:t>
      </w:r>
      <w:r w:rsidRPr="00E13734">
        <w:rPr>
          <w:i/>
        </w:rPr>
        <w:t>. A movement away from owning goods to deriving use value from services is generated by the increasing convenience and accessibility of new flexible, user-responsive services [SER] enabled by digital technologies and platforms [INF] among communities and networks of users [USR].</w:t>
      </w:r>
    </w:p>
    <w:p w14:paraId="229CA51D" w14:textId="77777777" w:rsidR="00B44320" w:rsidRPr="00E13734" w:rsidRDefault="00B44320" w:rsidP="007D1114">
      <w:pPr>
        <w:spacing w:line="276" w:lineRule="auto"/>
      </w:pPr>
    </w:p>
    <w:p w14:paraId="6E771117" w14:textId="77777777" w:rsidR="00B44320" w:rsidRPr="00E13734" w:rsidRDefault="00B44320" w:rsidP="007D1114">
      <w:pPr>
        <w:spacing w:line="276" w:lineRule="auto"/>
      </w:pPr>
      <w:r w:rsidRPr="00E13734">
        <w:t xml:space="preserve">Use-based business models create value from consuming a service rather than owning the good which provides that service. Data-driven digital platforms </w:t>
      </w:r>
      <w:proofErr w:type="gramStart"/>
      <w:r w:rsidRPr="00E13734">
        <w:t>open up</w:t>
      </w:r>
      <w:proofErr w:type="gramEnd"/>
      <w:r w:rsidRPr="00E13734">
        <w:t xml:space="preserve"> opportunities for distributed service providers to respond in real-time to users' needs. Sharing economies play an increasingly important role in linking providers with users, or users with users in peer-to-peer based institutions. Trust devolves from centralised regulatory institutions. Localised service provision develops, particularly in dense urban areas where proximity lowers transaction costs. Municipalities reconfigure modes of service provision to tap users' increasing involvement. Asset utilisation rates increase in buildings, cars, and consumer goods, enabling a steady dematerialisation of daily life and a freeing up of road infrastructure for repurposing. Service provision becomes novel, flexible, available on-demand, and reflexively improving based on user experiences. In contrast, owning </w:t>
      </w:r>
      <w:proofErr w:type="gramStart"/>
      <w:r w:rsidRPr="00E13734">
        <w:t>an end-use technology locks users</w:t>
      </w:r>
      <w:proofErr w:type="gramEnd"/>
      <w:r w:rsidRPr="00E13734">
        <w:t xml:space="preserve"> in to a singular form of energy service. Flexibility in consuming a service tailored to specific needs on an ever-changing basis reflects increasing flexibility in working and living practices. Service offerings which fail to engage end-users rapidly fail; alternatives are rapidly introduced as barriers to entry are low and innovation cycles rapid.</w:t>
      </w:r>
    </w:p>
    <w:p w14:paraId="68D78B1A" w14:textId="77777777" w:rsidR="00B44320" w:rsidRPr="00E13734" w:rsidRDefault="00B44320" w:rsidP="007D1114">
      <w:pPr>
        <w:spacing w:line="276" w:lineRule="auto"/>
      </w:pPr>
    </w:p>
    <w:p w14:paraId="30004614" w14:textId="77777777" w:rsidR="00B44320" w:rsidRPr="00E13734" w:rsidRDefault="00B44320" w:rsidP="007D1114">
      <w:pPr>
        <w:spacing w:line="276" w:lineRule="auto"/>
        <w:rPr>
          <w:i/>
        </w:rPr>
      </w:pPr>
      <w:r w:rsidRPr="00E13734">
        <w:rPr>
          <w:i/>
          <w:u w:val="single"/>
        </w:rPr>
        <w:t>Digitalisation of Daily Life [USE]</w:t>
      </w:r>
      <w:r w:rsidRPr="00E13734">
        <w:rPr>
          <w:i/>
        </w:rPr>
        <w:t>. Pervasive integration of information technologies into energy service provision is generated by exponential cost declines and performance improvements in sensors, processors and wireless communication [INF] providing new service features including interactivity and control [SER] to make the demands of daily life easier for end users [QOL].</w:t>
      </w:r>
    </w:p>
    <w:p w14:paraId="158D3ABF" w14:textId="77777777" w:rsidR="00B44320" w:rsidRPr="00E13734" w:rsidRDefault="00B44320" w:rsidP="007D1114">
      <w:pPr>
        <w:spacing w:line="276" w:lineRule="auto"/>
      </w:pPr>
    </w:p>
    <w:p w14:paraId="66135DD1" w14:textId="77777777" w:rsidR="00B44320" w:rsidRPr="00E13734" w:rsidRDefault="00B44320" w:rsidP="007D1114">
      <w:pPr>
        <w:spacing w:line="276" w:lineRule="auto"/>
      </w:pPr>
      <w:r w:rsidRPr="00E13734">
        <w:t xml:space="preserve">Rapid improvements in the cost, performance and interoperability of ICTs accelerates their widespread embedding in devices, appliances, homes, workplaces, utility networks, infrastructures. Energy services become easier, cheaper, and more practically controlled to suit and respond to users' needs. New control functionality enables both user specifications (inputs, preferences, routines) but also user passivity (learning algorithms, intelligent automation). Smart phones and other mobile devices provide gateways to service providers of mobility, thermal comfort, and food. Daily life becomes data-rich: sensing, analysing, responding, optimising, learning. Shared infrastructure responds to real-time information on </w:t>
      </w:r>
      <w:proofErr w:type="gramStart"/>
      <w:r w:rsidRPr="00E13734">
        <w:t>end-users'</w:t>
      </w:r>
      <w:proofErr w:type="gramEnd"/>
      <w:r w:rsidRPr="00E13734">
        <w:t xml:space="preserve"> preferences, experiences, and interactions. </w:t>
      </w:r>
      <w:proofErr w:type="gramStart"/>
      <w:r w:rsidRPr="00E13734">
        <w:t>In particular, constraints</w:t>
      </w:r>
      <w:proofErr w:type="gramEnd"/>
      <w:r w:rsidRPr="00E13734">
        <w:t xml:space="preserve"> on space and resources in dense urban areas stimulate efforts to optimise the design and use of roads, green spaces, and public institutions.</w:t>
      </w:r>
    </w:p>
    <w:p w14:paraId="1003101E" w14:textId="77777777" w:rsidR="00B44320" w:rsidRPr="00E13734" w:rsidRDefault="00B44320" w:rsidP="007D1114">
      <w:pPr>
        <w:spacing w:line="276" w:lineRule="auto"/>
      </w:pPr>
    </w:p>
    <w:p w14:paraId="608E05AB" w14:textId="77777777" w:rsidR="00B44320" w:rsidRPr="00E13734" w:rsidRDefault="00B44320" w:rsidP="007D1114">
      <w:pPr>
        <w:spacing w:line="276" w:lineRule="auto"/>
        <w:rPr>
          <w:i/>
        </w:rPr>
      </w:pPr>
      <w:r w:rsidRPr="00E13734">
        <w:rPr>
          <w:i/>
          <w:u w:val="single"/>
        </w:rPr>
        <w:t>Rapid Transformation [RAP]</w:t>
      </w:r>
      <w:r w:rsidRPr="00E13734">
        <w:rPr>
          <w:i/>
        </w:rPr>
        <w:t>. Accelerating improvements in energy service provision is generated by strong end-user demands for improved quality of life [QOL] particularly in cities where spatial density and economies of scope foster experimentation [URB] and the rapid diffusion of successful innovations [INF].</w:t>
      </w:r>
    </w:p>
    <w:p w14:paraId="437C68DB" w14:textId="77777777" w:rsidR="00B44320" w:rsidRPr="00275B98" w:rsidRDefault="00B44320" w:rsidP="007D1114">
      <w:pPr>
        <w:spacing w:line="276" w:lineRule="auto"/>
      </w:pPr>
    </w:p>
    <w:p w14:paraId="16CF7D71" w14:textId="77777777" w:rsidR="00B44320" w:rsidRPr="00E13734" w:rsidRDefault="00B44320" w:rsidP="007D1114">
      <w:pPr>
        <w:spacing w:line="276" w:lineRule="auto"/>
      </w:pPr>
      <w:r w:rsidRPr="00E13734">
        <w:t xml:space="preserve">As they have throughout history, end users continue to seek energy services which are higher quality, more accessible, cleaner, healthier, and more convenient. Rising incomes, rising aspirations, cultural spill-over, and globalised trade stimulate economic and social development which creates strong market demand for innovative service providers. Innovations brought to market quickly and effectively at scale win out. New functionality trumps cheapness. Granular technologies with lower adoption costs and risks are more equitably distributed, ensuring widespread accessibility to the benefits of rapid transformation. Granular technologies also diffuse faster </w:t>
      </w:r>
      <w:r w:rsidRPr="00E13734">
        <w:rPr>
          <w:i/>
        </w:rPr>
        <w:t>ceteris paribus</w:t>
      </w:r>
      <w:r w:rsidRPr="00E13734">
        <w:t xml:space="preserve"> as they have lower upfront costs, lower complexity, and being widely distributed, are more observable and </w:t>
      </w:r>
      <w:proofErr w:type="spellStart"/>
      <w:r w:rsidRPr="00E13734">
        <w:t>trialable</w:t>
      </w:r>
      <w:proofErr w:type="spellEnd"/>
      <w:r w:rsidRPr="00E13734">
        <w:t>: all key innovation attributes which explain diffusion speeds</w:t>
      </w:r>
      <w:r w:rsidRPr="00275B98">
        <w:rPr>
          <w:noProof/>
          <w:vertAlign w:val="superscript"/>
        </w:rPr>
        <w:t>1</w:t>
      </w:r>
      <w:r w:rsidRPr="00E13734">
        <w:t>. Rapid transformation implies losers as well as winners. Incumbents and marginalised groups of end-users receive transitional support mitigating their resistance to rapid change. Centralised planning agencies continue to be surprised by rapid rates of change (as currently with PV &amp; EVs). Energy-supply, utility networks, transport infrastructure expands at the margins avoiding singular lumpy investments.</w:t>
      </w:r>
    </w:p>
    <w:p w14:paraId="310C1066" w14:textId="77777777" w:rsidR="00B44320" w:rsidRPr="00E13734" w:rsidRDefault="00B44320" w:rsidP="007D1114">
      <w:pPr>
        <w:spacing w:line="276" w:lineRule="auto"/>
        <w:outlineLvl w:val="0"/>
        <w:rPr>
          <w:b/>
          <w:i/>
        </w:rPr>
      </w:pPr>
    </w:p>
    <w:p w14:paraId="36DDE34F" w14:textId="77777777" w:rsidR="00B44320" w:rsidRPr="003C445D" w:rsidRDefault="00B44320" w:rsidP="007D1114">
      <w:pPr>
        <w:spacing w:line="276" w:lineRule="auto"/>
      </w:pPr>
      <w:r w:rsidRPr="003C445D">
        <w:rPr>
          <w:noProof/>
          <w:lang w:val="en-US"/>
        </w:rPr>
        <w:drawing>
          <wp:inline distT="0" distB="0" distL="0" distR="0" wp14:anchorId="7368E9D8" wp14:editId="1AE007CB">
            <wp:extent cx="5268595" cy="395160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8595" cy="3951605"/>
                    </a:xfrm>
                    <a:prstGeom prst="rect">
                      <a:avLst/>
                    </a:prstGeom>
                    <a:noFill/>
                    <a:ln>
                      <a:noFill/>
                    </a:ln>
                  </pic:spPr>
                </pic:pic>
              </a:graphicData>
            </a:graphic>
          </wp:inline>
        </w:drawing>
      </w:r>
    </w:p>
    <w:p w14:paraId="796627C3" w14:textId="77777777" w:rsidR="00B44320" w:rsidRPr="009F46CE" w:rsidRDefault="00B44320" w:rsidP="007D1114">
      <w:pPr>
        <w:spacing w:line="276" w:lineRule="auto"/>
      </w:pPr>
    </w:p>
    <w:p w14:paraId="5F104A6A" w14:textId="77777777" w:rsidR="00B44320" w:rsidRPr="002E52BD" w:rsidRDefault="00B44320" w:rsidP="007D1114">
      <w:pPr>
        <w:spacing w:line="276" w:lineRule="auto"/>
        <w:rPr>
          <w:u w:val="single"/>
        </w:rPr>
      </w:pPr>
      <w:r w:rsidRPr="002E52BD">
        <w:rPr>
          <w:b/>
          <w:i/>
        </w:rPr>
        <w:t xml:space="preserve">Figure </w:t>
      </w:r>
      <w:r>
        <w:rPr>
          <w:b/>
          <w:i/>
        </w:rPr>
        <w:t>SI-2-1</w:t>
      </w:r>
      <w:r w:rsidRPr="003C445D">
        <w:rPr>
          <w:b/>
          <w:i/>
        </w:rPr>
        <w:t>. T</w:t>
      </w:r>
      <w:r w:rsidRPr="009F46CE">
        <w:rPr>
          <w:b/>
          <w:i/>
        </w:rPr>
        <w:t>he LED Scenario Narrative: Five Drivers &amp; Five Additional Features.</w:t>
      </w:r>
    </w:p>
    <w:p w14:paraId="0F03B7FA" w14:textId="77777777" w:rsidR="00B44320" w:rsidRPr="00E13734" w:rsidRDefault="00B44320" w:rsidP="007D1114">
      <w:pPr>
        <w:spacing w:line="276" w:lineRule="auto"/>
        <w:rPr>
          <w:u w:val="single"/>
        </w:rPr>
      </w:pPr>
      <w:r w:rsidRPr="00E13734">
        <w:rPr>
          <w:u w:val="single"/>
        </w:rPr>
        <w:br w:type="page"/>
      </w:r>
    </w:p>
    <w:p w14:paraId="1CB5A1C7" w14:textId="77777777" w:rsidR="00B44320" w:rsidRPr="003C445D" w:rsidRDefault="00B44320" w:rsidP="007D1114">
      <w:pPr>
        <w:spacing w:line="276" w:lineRule="auto"/>
      </w:pPr>
      <w:r w:rsidRPr="003C445D">
        <w:rPr>
          <w:noProof/>
          <w:lang w:val="en-US"/>
        </w:rPr>
        <w:drawing>
          <wp:inline distT="0" distB="0" distL="0" distR="0" wp14:anchorId="1F97C832" wp14:editId="1CE7EAA7">
            <wp:extent cx="5268595" cy="38862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8595" cy="3886200"/>
                    </a:xfrm>
                    <a:prstGeom prst="rect">
                      <a:avLst/>
                    </a:prstGeom>
                    <a:noFill/>
                    <a:ln>
                      <a:noFill/>
                    </a:ln>
                  </pic:spPr>
                </pic:pic>
              </a:graphicData>
            </a:graphic>
          </wp:inline>
        </w:drawing>
      </w:r>
    </w:p>
    <w:p w14:paraId="7F0C0C5B" w14:textId="77777777" w:rsidR="00B44320" w:rsidRPr="003C445D" w:rsidRDefault="00B44320" w:rsidP="007D1114">
      <w:pPr>
        <w:spacing w:line="276" w:lineRule="auto"/>
      </w:pPr>
      <w:r w:rsidRPr="003C445D">
        <w:rPr>
          <w:noProof/>
          <w:lang w:val="en-US"/>
        </w:rPr>
        <w:drawing>
          <wp:inline distT="0" distB="0" distL="0" distR="0" wp14:anchorId="0821BCE6" wp14:editId="115867D3">
            <wp:extent cx="5268595"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8595" cy="4038600"/>
                    </a:xfrm>
                    <a:prstGeom prst="rect">
                      <a:avLst/>
                    </a:prstGeom>
                    <a:noFill/>
                    <a:ln>
                      <a:noFill/>
                    </a:ln>
                  </pic:spPr>
                </pic:pic>
              </a:graphicData>
            </a:graphic>
          </wp:inline>
        </w:drawing>
      </w:r>
    </w:p>
    <w:p w14:paraId="0C4300B0" w14:textId="77777777" w:rsidR="00B44320" w:rsidRPr="00474272" w:rsidRDefault="00B44320" w:rsidP="007D1114">
      <w:pPr>
        <w:spacing w:line="276" w:lineRule="auto"/>
      </w:pPr>
    </w:p>
    <w:p w14:paraId="017E1CB5" w14:textId="77777777" w:rsidR="00B44320" w:rsidRPr="003C445D" w:rsidRDefault="00B44320" w:rsidP="007D1114">
      <w:pPr>
        <w:spacing w:line="276" w:lineRule="auto"/>
        <w:rPr>
          <w:b/>
          <w:i/>
        </w:rPr>
      </w:pPr>
      <w:r w:rsidRPr="002E52BD">
        <w:rPr>
          <w:b/>
          <w:i/>
        </w:rPr>
        <w:t xml:space="preserve">Figure </w:t>
      </w:r>
      <w:r>
        <w:rPr>
          <w:b/>
          <w:i/>
        </w:rPr>
        <w:t>SI-2-2</w:t>
      </w:r>
      <w:r w:rsidRPr="003C445D">
        <w:rPr>
          <w:b/>
          <w:i/>
        </w:rPr>
        <w:t>. Drivers of Change Combine to Generate Additional Features in LED Scenario Narrative.</w:t>
      </w:r>
    </w:p>
    <w:p w14:paraId="5E200B24" w14:textId="77777777" w:rsidR="00B44320" w:rsidRPr="009F46CE" w:rsidRDefault="00B44320" w:rsidP="007D1114">
      <w:pPr>
        <w:spacing w:line="276" w:lineRule="auto"/>
      </w:pPr>
      <w:r w:rsidRPr="009F46CE">
        <w:br w:type="page"/>
      </w:r>
    </w:p>
    <w:p w14:paraId="0E58578C" w14:textId="77777777" w:rsidR="00B44320" w:rsidRPr="009F46CE" w:rsidRDefault="00B44320" w:rsidP="007D1114">
      <w:pPr>
        <w:spacing w:line="276" w:lineRule="auto"/>
        <w:outlineLvl w:val="0"/>
        <w:rPr>
          <w:b/>
        </w:rPr>
      </w:pPr>
      <w:r w:rsidRPr="009F46CE">
        <w:rPr>
          <w:b/>
        </w:rPr>
        <w:t>Key characteristics of the LED scenario</w:t>
      </w:r>
    </w:p>
    <w:p w14:paraId="6E235146" w14:textId="77777777" w:rsidR="00B44320" w:rsidRPr="002E52BD" w:rsidRDefault="00B44320" w:rsidP="007D1114">
      <w:pPr>
        <w:spacing w:line="276" w:lineRule="auto"/>
      </w:pPr>
    </w:p>
    <w:p w14:paraId="5BF1EC34" w14:textId="77777777" w:rsidR="00B44320" w:rsidRPr="003E6F14" w:rsidRDefault="00B44320" w:rsidP="007D1114">
      <w:pPr>
        <w:spacing w:line="276" w:lineRule="auto"/>
      </w:pPr>
      <w:r w:rsidRPr="00670A69">
        <w:t>In previous sections we have described the mega-trends driving change in the LED scenario, and the additional set of emergent features generated by interrelationships between these m</w:t>
      </w:r>
      <w:r w:rsidRPr="003E6F14">
        <w:t>ega-trends. Here we summarise the key characteristics of our scenario in general terms.</w:t>
      </w:r>
    </w:p>
    <w:p w14:paraId="6AFF77CE" w14:textId="77777777" w:rsidR="00B44320" w:rsidRPr="00E13734" w:rsidRDefault="00B44320" w:rsidP="007D1114">
      <w:pPr>
        <w:spacing w:line="276" w:lineRule="auto"/>
      </w:pPr>
    </w:p>
    <w:p w14:paraId="65A40FC5" w14:textId="77777777" w:rsidR="00B44320" w:rsidRPr="00E13734" w:rsidRDefault="00B44320" w:rsidP="007D1114">
      <w:pPr>
        <w:spacing w:line="276" w:lineRule="auto"/>
      </w:pPr>
      <w:r w:rsidRPr="00E13734">
        <w:rPr>
          <w:i/>
        </w:rPr>
        <w:t>1. End-use and end-user focus</w:t>
      </w:r>
      <w:r w:rsidRPr="00E13734">
        <w:t>. Our scenario is first and foremost about low energy demand. It is focused on energy end-use and end-use services. Resulting changes in energy-service qualities and quantities in turn induce transformation in intermediate sectors (manufacturing, freight, construction) and the upstream energy supply.</w:t>
      </w:r>
    </w:p>
    <w:p w14:paraId="61FDF52C" w14:textId="77777777" w:rsidR="00B44320" w:rsidRPr="00E13734" w:rsidRDefault="00B44320" w:rsidP="007D1114">
      <w:pPr>
        <w:spacing w:line="276" w:lineRule="auto"/>
      </w:pPr>
    </w:p>
    <w:p w14:paraId="66B37572" w14:textId="77777777" w:rsidR="00B44320" w:rsidRPr="00E13734" w:rsidRDefault="00B44320" w:rsidP="007D1114">
      <w:pPr>
        <w:spacing w:line="276" w:lineRule="auto"/>
      </w:pPr>
      <w:r w:rsidRPr="00E13734">
        <w:rPr>
          <w:i/>
        </w:rPr>
        <w:t>2. Balancing descriptive realism with normative goals</w:t>
      </w:r>
      <w:r w:rsidRPr="00E13734">
        <w:t>. Mitigation scenarios and modelling tread a path between projecting likely outcomes based on current data, and illustrating optimal outcomes based on predefined policy goals. The motivating aim of our scenario is to trace the lowest bound for global energy demand to meet two normative objectives: ensuring decent living standards for all (see next section); and meeting the 1.5°C warming goal. However, we also make clear that our scenario narrative is built upon a realistic appraisal of current drivers of change in energy end-use.</w:t>
      </w:r>
    </w:p>
    <w:p w14:paraId="0DAD75CD" w14:textId="77777777" w:rsidR="00B44320" w:rsidRPr="00E13734" w:rsidRDefault="00B44320" w:rsidP="007D1114">
      <w:pPr>
        <w:spacing w:line="276" w:lineRule="auto"/>
      </w:pPr>
    </w:p>
    <w:p w14:paraId="528CF5B7" w14:textId="77777777" w:rsidR="00B44320" w:rsidRPr="00E13734" w:rsidRDefault="00B44320" w:rsidP="007D1114">
      <w:pPr>
        <w:spacing w:line="276" w:lineRule="auto"/>
      </w:pPr>
      <w:r w:rsidRPr="00E13734">
        <w:rPr>
          <w:i/>
        </w:rPr>
        <w:t>3. Very rapid rates of change</w:t>
      </w:r>
      <w:r w:rsidRPr="00E13734">
        <w:t>. The 1.5°C emissions budget requires rapid reductions in energy demand in the next few decades. Several of our scenario drivers underpin this fast transition, particularly the emphasis on granularity and decentralisation. Low cost, small-scale, modular end-use technologies with incremental expansions or adaptations of larger infrastructures offer the potential for rapid change. The end-user ‘pull’ for this rapid change is evidenced in consumer preferences for novel and better energy services consistent with the pursuit for a higher quality of life.</w:t>
      </w:r>
    </w:p>
    <w:p w14:paraId="04BB48D2" w14:textId="77777777" w:rsidR="00B44320" w:rsidRPr="00E13734" w:rsidRDefault="00B44320" w:rsidP="007D1114">
      <w:pPr>
        <w:spacing w:line="276" w:lineRule="auto"/>
      </w:pPr>
    </w:p>
    <w:p w14:paraId="1FE563E0" w14:textId="77777777" w:rsidR="00B44320" w:rsidRPr="002E52BD" w:rsidRDefault="00B44320" w:rsidP="007D1114">
      <w:pPr>
        <w:spacing w:line="276" w:lineRule="auto"/>
      </w:pPr>
      <w:r w:rsidRPr="00E13734">
        <w:rPr>
          <w:i/>
        </w:rPr>
        <w:t>4. Secular drivers not policy dependence</w:t>
      </w:r>
      <w:r w:rsidRPr="00E13734">
        <w:t xml:space="preserve">. Stringent mitigation scenarios rely overwhelmingly on stringent climate policy. </w:t>
      </w:r>
      <w:proofErr w:type="gramStart"/>
      <w:r w:rsidRPr="00E13734">
        <w:t>However</w:t>
      </w:r>
      <w:proofErr w:type="gramEnd"/>
      <w:r w:rsidRPr="00E13734">
        <w:t xml:space="preserve"> policy risk is hard to mitigate, and deters private investments (by both firms and consumers). Climate policy to-date has been weak, fragmented, insufficient. We build our narrative of future energy end-use from behavioural, technological and institutional changes already visible in market settings (Figure </w:t>
      </w:r>
      <w:r>
        <w:t>SI-2-2</w:t>
      </w:r>
      <w:r w:rsidRPr="003C445D">
        <w:t xml:space="preserve">). Although these are not wholly independent of policy and regulatory frameworks, they are primarily driven by end </w:t>
      </w:r>
      <w:r w:rsidRPr="009F46CE">
        <w:t>users pursuing more attractive energy services which firms, cities and other organisational forms can provide. Climate policy is still necess</w:t>
      </w:r>
      <w:r w:rsidRPr="002E52BD">
        <w:t xml:space="preserve">ary to drive rapid decarbonisation of the energy supply, but our scenario relies considerably less on climate policy stringency as the decarbonisation challenge is reduced by downscaling energy demand. </w:t>
      </w:r>
    </w:p>
    <w:p w14:paraId="3E355C12" w14:textId="77777777" w:rsidR="00B44320" w:rsidRPr="009F46CE" w:rsidRDefault="00B44320" w:rsidP="007D1114">
      <w:pPr>
        <w:spacing w:line="276" w:lineRule="auto"/>
        <w:rPr>
          <w:b/>
        </w:rPr>
      </w:pPr>
      <w:r w:rsidRPr="003C445D">
        <w:rPr>
          <w:b/>
        </w:rPr>
        <w:br w:type="page"/>
      </w:r>
    </w:p>
    <w:p w14:paraId="2019F442" w14:textId="77777777" w:rsidR="00B44320" w:rsidRPr="009F46CE" w:rsidRDefault="00B44320" w:rsidP="007D1114">
      <w:pPr>
        <w:pStyle w:val="ListParagraph"/>
        <w:ind w:left="0"/>
        <w:rPr>
          <w:b/>
          <w:sz w:val="24"/>
          <w:szCs w:val="24"/>
          <w:lang w:val="en-GB"/>
        </w:rPr>
      </w:pPr>
      <w:r w:rsidRPr="009F46CE">
        <w:rPr>
          <w:b/>
          <w:sz w:val="24"/>
          <w:szCs w:val="24"/>
          <w:lang w:val="en-GB"/>
        </w:rPr>
        <w:t>Decent living standards</w:t>
      </w:r>
    </w:p>
    <w:p w14:paraId="1EBC5A07" w14:textId="77777777" w:rsidR="00B44320" w:rsidRPr="003C445D" w:rsidRDefault="00B44320" w:rsidP="007D1114">
      <w:pPr>
        <w:spacing w:line="276" w:lineRule="auto"/>
      </w:pPr>
      <w:r w:rsidRPr="002E52BD">
        <w:t>Raising living standar</w:t>
      </w:r>
      <w:r w:rsidRPr="00670A69">
        <w:t>ds in developing countries is central to the LED scenario. It is reasonable to expect that by 2050 living standards of all people will rise, even if future gains in economic growth are not equitably distributed. Based on some aggregate measures of human de</w:t>
      </w:r>
      <w:r w:rsidRPr="003E6F14">
        <w:t>velopment, such as life expectancy or access to basic needs, at even past rates of progress most regions of the world barring some parts of Sub-Saharan Africa would reach thresholds that resemble the standards of industrialized countries by 2050. Developme</w:t>
      </w:r>
      <w:r w:rsidRPr="00E13734">
        <w:t>nt targets that break from the past and raise ambition would be consistent with a world that has embraced a low-carbon transformation, particularly in developing countries, where climate goals are typically embedded within a broader development agenda</w:t>
      </w:r>
      <w:r w:rsidRPr="00275B98">
        <w:rPr>
          <w:noProof/>
          <w:vertAlign w:val="superscript"/>
        </w:rPr>
        <w:t>2,3</w:t>
      </w:r>
      <w:r w:rsidRPr="003C445D">
        <w:t xml:space="preserve">. </w:t>
      </w:r>
    </w:p>
    <w:p w14:paraId="3AD66E0C" w14:textId="77777777" w:rsidR="00B44320" w:rsidRPr="009F46CE" w:rsidRDefault="00B44320" w:rsidP="007D1114">
      <w:pPr>
        <w:spacing w:line="276" w:lineRule="auto"/>
      </w:pPr>
    </w:p>
    <w:p w14:paraId="4F48A258" w14:textId="77777777" w:rsidR="00B44320" w:rsidRPr="00670A69" w:rsidRDefault="00B44320" w:rsidP="007D1114">
      <w:pPr>
        <w:spacing w:line="276" w:lineRule="auto"/>
      </w:pPr>
      <w:r w:rsidRPr="002E52BD">
        <w:t>What would such a better world look</w:t>
      </w:r>
      <w:r w:rsidRPr="00670A69">
        <w:t xml:space="preserve"> like, from the perspective of households and their living standards? In a world without poverty, people would have surmounted a broad range of deprivations, regardless of their income</w:t>
      </w:r>
      <w:r w:rsidRPr="00275B98">
        <w:rPr>
          <w:noProof/>
          <w:vertAlign w:val="superscript"/>
        </w:rPr>
        <w:t>4,5</w:t>
      </w:r>
      <w:r w:rsidRPr="003C445D">
        <w:t>. While the living standards to which people aspire depend on their culture, location, history</w:t>
      </w:r>
      <w:r w:rsidRPr="009F46CE">
        <w:t xml:space="preserve"> and personal choice, there is enough common among us that one can expect that these standards include a minimum set of requirements, no matter what else they includ</w:t>
      </w:r>
      <w:r w:rsidRPr="002E52BD">
        <w:t>e</w:t>
      </w:r>
      <w:r w:rsidRPr="00275B98">
        <w:rPr>
          <w:noProof/>
          <w:vertAlign w:val="superscript"/>
        </w:rPr>
        <w:t>6,7</w:t>
      </w:r>
      <w:r w:rsidRPr="003C445D">
        <w:t xml:space="preserve">. We call these decent living standards (DLS). These requirements ensure that people have the means to pursue a decent </w:t>
      </w:r>
      <w:proofErr w:type="gramStart"/>
      <w:r w:rsidRPr="003C445D">
        <w:t>life, and</w:t>
      </w:r>
      <w:proofErr w:type="gramEnd"/>
      <w:r w:rsidRPr="003C445D">
        <w:t xml:space="preserve"> avoid harm to their basic interests</w:t>
      </w:r>
      <w:r w:rsidRPr="00275B98">
        <w:rPr>
          <w:noProof/>
          <w:vertAlign w:val="superscript"/>
        </w:rPr>
        <w:t>7</w:t>
      </w:r>
      <w:r w:rsidRPr="003C445D">
        <w:t>. Following Rao &amp; Min</w:t>
      </w:r>
      <w:r w:rsidRPr="00275B98">
        <w:rPr>
          <w:noProof/>
          <w:vertAlign w:val="superscript"/>
        </w:rPr>
        <w:t>6</w:t>
      </w:r>
      <w:r w:rsidRPr="003C445D">
        <w:t>, these requirements include amenities that ensure good health, and those that enable people to engage with society.</w:t>
      </w:r>
      <w:r w:rsidRPr="003C445D">
        <w:rPr>
          <w:rStyle w:val="FootnoteReference"/>
        </w:rPr>
        <w:footnoteReference w:id="2"/>
      </w:r>
      <w:r w:rsidRPr="003C445D">
        <w:t xml:space="preserve"> They include safe and </w:t>
      </w:r>
      <w:proofErr w:type="spellStart"/>
      <w:r w:rsidRPr="003C445D">
        <w:t>uncramped</w:t>
      </w:r>
      <w:proofErr w:type="spellEnd"/>
      <w:r w:rsidRPr="003C445D">
        <w:t xml:space="preserve"> shelter, nutrition and water, clothing, health care</w:t>
      </w:r>
      <w:r w:rsidRPr="009F46CE">
        <w:t>, and basic comforts in the home, such as lighting and thermal comfort (including water heating), refrigerators and clean cooking devices. Th</w:t>
      </w:r>
      <w:r w:rsidRPr="002E52BD">
        <w:t>ese basic comforts serve to avoid harm from extreme weather, disease and pollution. In engaging with society, people seek knowledge about the world, and the means to communicate with others, which give rise to the need for education, devices in the home to</w:t>
      </w:r>
      <w:r w:rsidRPr="00670A69">
        <w:t xml:space="preserve"> communicate (e.g., mobile phones) and access broadcast media (e.g. television), and access to mobility.</w:t>
      </w:r>
    </w:p>
    <w:p w14:paraId="3088D799" w14:textId="77777777" w:rsidR="00B44320" w:rsidRPr="003E6F14" w:rsidRDefault="00B44320" w:rsidP="007D1114">
      <w:pPr>
        <w:spacing w:line="276" w:lineRule="auto"/>
      </w:pPr>
    </w:p>
    <w:p w14:paraId="0CC3C2F4" w14:textId="77777777" w:rsidR="00B44320" w:rsidRPr="00E13734" w:rsidRDefault="00B44320" w:rsidP="007D1114">
      <w:pPr>
        <w:spacing w:line="276" w:lineRule="auto"/>
      </w:pPr>
      <w:r w:rsidRPr="00E13734">
        <w:t xml:space="preserve">These material requirements of a decent life area associated with energy and other resource consumption to build the infrastructure in society to provide these goods and services and to operate them day to day. A world that achieves ambitious climate stabilization and attains these development goals </w:t>
      </w:r>
      <w:proofErr w:type="gramStart"/>
      <w:r w:rsidRPr="00E13734">
        <w:t>has to</w:t>
      </w:r>
      <w:proofErr w:type="gramEnd"/>
      <w:r w:rsidRPr="00E13734">
        <w:t xml:space="preserve"> ensure that the world has adequate energy in all regions to main these basic living standards. Furthermore, one </w:t>
      </w:r>
      <w:proofErr w:type="gramStart"/>
      <w:r w:rsidRPr="00E13734">
        <w:t>has to</w:t>
      </w:r>
      <w:proofErr w:type="gramEnd"/>
      <w:r w:rsidRPr="00E13734">
        <w:t xml:space="preserve"> allow for the possibility that a more equitable society is not an egalitarian one. Rather, the DLS serve as a floor, and average living standards may exceed this level, increasingly so in richer societies.</w:t>
      </w:r>
    </w:p>
    <w:p w14:paraId="4D1AD139" w14:textId="77777777" w:rsidR="00B44320" w:rsidRPr="00E13734" w:rsidRDefault="00B44320" w:rsidP="007D1114">
      <w:pPr>
        <w:spacing w:line="276" w:lineRule="auto"/>
      </w:pPr>
    </w:p>
    <w:p w14:paraId="18D95598" w14:textId="77777777" w:rsidR="00B44320" w:rsidRPr="00E13734" w:rsidRDefault="00B44320" w:rsidP="007D1114">
      <w:pPr>
        <w:spacing w:line="276" w:lineRule="auto"/>
      </w:pPr>
      <w:r w:rsidRPr="00E13734">
        <w:t>The components of a decent life in concept are reasonably well established in literature, but the quantities that people require are subjective, and therefore not easily generalized. Rao &amp; Min</w:t>
      </w:r>
      <w:r w:rsidRPr="00275B98">
        <w:rPr>
          <w:noProof/>
          <w:vertAlign w:val="superscript"/>
        </w:rPr>
        <w:t>6</w:t>
      </w:r>
      <w:r w:rsidRPr="00E13734">
        <w:t xml:space="preserve"> provide rough guidelines, where possible, for DLS. First and foremost, people need adequate nutrition, from foods that do not increase the risk of chronic disease. This suggests people should have 2,500 calories a day on average, with a limit on the share of calories from meat (see SI-3d). Other indirect energy needs arise from building and equipping homes. Rao &amp; Min</w:t>
      </w:r>
      <w:r w:rsidRPr="00275B98">
        <w:rPr>
          <w:noProof/>
          <w:vertAlign w:val="superscript"/>
        </w:rPr>
        <w:t>6</w:t>
      </w:r>
      <w:r w:rsidRPr="00E13734">
        <w:t xml:space="preserve"> find support in many high-income developing countries’ regulations for a minimum floor space of 10 m</w:t>
      </w:r>
      <w:r w:rsidRPr="00E13734">
        <w:rPr>
          <w:vertAlign w:val="superscript"/>
        </w:rPr>
        <w:t>2</w:t>
      </w:r>
      <w:r w:rsidRPr="00E13734">
        <w:t xml:space="preserve"> per capita, with a minimum size of 30 m</w:t>
      </w:r>
      <w:r w:rsidRPr="00E13734">
        <w:rPr>
          <w:vertAlign w:val="superscript"/>
        </w:rPr>
        <w:t>2</w:t>
      </w:r>
      <w:r w:rsidRPr="00E13734">
        <w:t xml:space="preserve"> for a household, to accommodate a bathroom and kitchen. Such a home should be made of durable </w:t>
      </w:r>
      <w:proofErr w:type="gramStart"/>
      <w:r w:rsidRPr="00E13734">
        <w:t>materials, and</w:t>
      </w:r>
      <w:proofErr w:type="gramEnd"/>
      <w:r w:rsidRPr="00E13734">
        <w:t xml:space="preserve"> be equipped with the basic comforts discussed above. </w:t>
      </w:r>
      <w:proofErr w:type="gramStart"/>
      <w:r w:rsidRPr="00E13734">
        <w:t>In particular, based</w:t>
      </w:r>
      <w:proofErr w:type="gramEnd"/>
      <w:r w:rsidRPr="00E13734">
        <w:t xml:space="preserve"> on the climate, homes should have sufficient heating and cooling equipment to ensure that indoor temperature and humidity remain within an acceptable range all year long, and to heat water for bathing. In addition, every home should have a refrigerator, a television and a mobile phone per adult.</w:t>
      </w:r>
    </w:p>
    <w:p w14:paraId="64B5728C" w14:textId="77777777" w:rsidR="00B44320" w:rsidRPr="00E13734" w:rsidRDefault="00B44320" w:rsidP="007D1114">
      <w:pPr>
        <w:spacing w:line="276" w:lineRule="auto"/>
      </w:pPr>
    </w:p>
    <w:p w14:paraId="1FF845E5" w14:textId="77777777" w:rsidR="00B44320" w:rsidRPr="002E52BD" w:rsidRDefault="00B44320" w:rsidP="007D1114">
      <w:pPr>
        <w:spacing w:line="276" w:lineRule="auto"/>
      </w:pPr>
      <w:r w:rsidRPr="00E13734">
        <w:t>All households should have access to motorized transport, either from private or public modes. Otherwise, people are severely limited in their livelihood options, because people typically do not want to spend more than an hour a day commuting, regardless of w</w:t>
      </w:r>
      <w:r>
        <w:t>hat modes of transport they use</w:t>
      </w:r>
      <w:r w:rsidRPr="00275B98">
        <w:rPr>
          <w:noProof/>
          <w:vertAlign w:val="superscript"/>
        </w:rPr>
        <w:t>8</w:t>
      </w:r>
      <w:r>
        <w:t>.</w:t>
      </w:r>
      <w:r w:rsidRPr="003C445D">
        <w:t xml:space="preserve"> The mobility needs (in terms of distance) of a society are hard to defin</w:t>
      </w:r>
      <w:r w:rsidRPr="009F46CE">
        <w:t>e at a global scale, because they depend on spatial organization of society at a local scale, related to the location of peoples’ livelihoods</w:t>
      </w:r>
      <w:r w:rsidRPr="002E52BD">
        <w:t>, schools and hospitals, and other activities. However, one can estimate a minimum for a national average from the travel demand of affluent but compact societies that use public transport, such as Japan, which has the lowest travel demand (in passenger-km</w:t>
      </w:r>
      <w:r w:rsidRPr="00670A69">
        <w:t xml:space="preserve">) among industrialized countries. The average person </w:t>
      </w:r>
      <w:proofErr w:type="spellStart"/>
      <w:r w:rsidRPr="00670A69">
        <w:t>traveled</w:t>
      </w:r>
      <w:proofErr w:type="spellEnd"/>
      <w:r w:rsidRPr="00670A69">
        <w:t xml:space="preserve"> about 7,000 km in 1987, 9,000 km per year in 1992</w:t>
      </w:r>
      <w:r w:rsidRPr="001A3F56">
        <w:rPr>
          <w:noProof/>
          <w:vertAlign w:val="superscript"/>
        </w:rPr>
        <w:t>8</w:t>
      </w:r>
      <w:r>
        <w:t>,</w:t>
      </w:r>
      <w:r w:rsidRPr="003C445D">
        <w:t xml:space="preserve"> and more recently around 10,000 km per year</w:t>
      </w:r>
      <w:r w:rsidRPr="009F46CE">
        <w:t>. Given that Japan was an affluent society with advanced transportation systems for its time by the late 1980s, one can assume that travel demand can be as low as 7,000 km per capita. We use this as our minimum acceptable threshold for DL</w:t>
      </w:r>
      <w:r w:rsidRPr="002E52BD">
        <w:t>S. The modes of transport should be such that air pollution should be below levels that pose hazards to health. This is particularly relevant for densely populated urban areas.</w:t>
      </w:r>
    </w:p>
    <w:p w14:paraId="129E1E49" w14:textId="77777777" w:rsidR="00B44320" w:rsidRPr="00670A69" w:rsidRDefault="00B44320" w:rsidP="007D1114">
      <w:pPr>
        <w:spacing w:line="276" w:lineRule="auto"/>
      </w:pPr>
    </w:p>
    <w:p w14:paraId="56FCA3EB" w14:textId="77777777" w:rsidR="00B44320" w:rsidRPr="00E13734" w:rsidRDefault="00B44320" w:rsidP="007D1114">
      <w:pPr>
        <w:spacing w:line="276" w:lineRule="auto"/>
      </w:pPr>
      <w:r w:rsidRPr="003E6F14">
        <w:t>These goods and services consumed in homes, and the DLS activities outside the</w:t>
      </w:r>
      <w:r w:rsidRPr="00E13734">
        <w:t xml:space="preserve"> home (e.g. health care and education), give rise to other supporting economic activities, which are usually classified in commercial and industrial sectors. These are country-specific, since they depend on economic structure and other socioeconomic characteristics, and therefore cannot be a priori prescribed or estimated at a global scale.</w:t>
      </w:r>
    </w:p>
    <w:p w14:paraId="35296090" w14:textId="77777777" w:rsidR="00B44320" w:rsidRPr="00E13734" w:rsidRDefault="00B44320" w:rsidP="007D1114">
      <w:pPr>
        <w:spacing w:line="276" w:lineRule="auto"/>
      </w:pPr>
      <w:r w:rsidRPr="00E13734">
        <w:br w:type="page"/>
      </w:r>
    </w:p>
    <w:p w14:paraId="0F6A4743" w14:textId="77777777" w:rsidR="00B44320" w:rsidRPr="00E13734" w:rsidRDefault="00B44320" w:rsidP="007D1114">
      <w:pPr>
        <w:spacing w:line="276" w:lineRule="auto"/>
        <w:rPr>
          <w:b/>
        </w:rPr>
      </w:pPr>
      <w:r w:rsidRPr="003C445D">
        <w:rPr>
          <w:b/>
        </w:rPr>
        <w:t>Supplementary Information 3a (SI-3a). Final Energy Demand by End-Use Service: Thermal Comfort</w:t>
      </w:r>
    </w:p>
    <w:p w14:paraId="7B3C8BBC" w14:textId="77777777" w:rsidR="00B44320" w:rsidRPr="00E13734" w:rsidRDefault="00B44320" w:rsidP="007D1114">
      <w:pPr>
        <w:spacing w:line="276" w:lineRule="auto"/>
        <w:rPr>
          <w:b/>
        </w:rPr>
      </w:pPr>
    </w:p>
    <w:p w14:paraId="5CC9A68D" w14:textId="77777777" w:rsidR="00B44320" w:rsidRPr="00E13734" w:rsidRDefault="00B44320" w:rsidP="007D1114">
      <w:pPr>
        <w:spacing w:line="276" w:lineRule="auto"/>
      </w:pPr>
      <w:r w:rsidRPr="00E13734">
        <w:t>Here we discuss the underlying scenario drivers and energy demand implications for the provision of shelter, i.e. residential housing.</w:t>
      </w:r>
      <w:r w:rsidRPr="003C445D">
        <w:rPr>
          <w:rStyle w:val="FootnoteReference"/>
        </w:rPr>
        <w:footnoteReference w:id="3"/>
      </w:r>
      <w:r w:rsidRPr="003C445D">
        <w:t xml:space="preserve"> We focus here on the thermal energy demand of resid</w:t>
      </w:r>
      <w:r w:rsidRPr="009F46CE">
        <w:t xml:space="preserve">ential dwellings (heating, cooling, cooking, and hot water provision). The energy use of residents </w:t>
      </w:r>
      <w:r w:rsidRPr="002E52BD">
        <w:rPr>
          <w:u w:val="single"/>
        </w:rPr>
        <w:t>in</w:t>
      </w:r>
      <w:r w:rsidRPr="00670A69">
        <w:t xml:space="preserve"> buildings (i.e. electricity </w:t>
      </w:r>
      <w:proofErr w:type="gramStart"/>
      <w:r w:rsidRPr="00670A69">
        <w:t>use</w:t>
      </w:r>
      <w:proofErr w:type="gramEnd"/>
      <w:r w:rsidRPr="00670A69">
        <w:t xml:space="preserve"> in appliances and communication and entertainment equipment) is discussed separately in </w:t>
      </w:r>
      <w:r w:rsidRPr="003E6F14">
        <w:t xml:space="preserve">SI-3b </w:t>
      </w:r>
      <w:r w:rsidRPr="00E13734">
        <w:t>on Consumer Goods.</w:t>
      </w:r>
    </w:p>
    <w:p w14:paraId="3F0767C8" w14:textId="77777777" w:rsidR="00B44320" w:rsidRPr="00E13734" w:rsidRDefault="00B44320" w:rsidP="007D1114">
      <w:pPr>
        <w:spacing w:line="276" w:lineRule="auto"/>
      </w:pPr>
    </w:p>
    <w:p w14:paraId="1A254777" w14:textId="77777777" w:rsidR="00B44320" w:rsidRPr="003C445D" w:rsidRDefault="00B44320" w:rsidP="007D1114">
      <w:pPr>
        <w:spacing w:line="276" w:lineRule="auto"/>
      </w:pPr>
      <w:r w:rsidRPr="00E13734">
        <w:t>Table SI-</w:t>
      </w:r>
      <w:r>
        <w:t>3a-1</w:t>
      </w:r>
      <w:r w:rsidRPr="003C445D">
        <w:t xml:space="preserve"> below documents the assumptions underlying our LED scenario for residential thermal energy demand using a </w:t>
      </w:r>
      <w:proofErr w:type="spellStart"/>
      <w:r w:rsidRPr="003C445D">
        <w:t>decompositional</w:t>
      </w:r>
      <w:proofErr w:type="spellEnd"/>
      <w:r w:rsidRPr="003C445D">
        <w:t xml:space="preserve"> analysis linking the various scenario drivers related to activity as well as to energy variables respectively.</w:t>
      </w:r>
    </w:p>
    <w:p w14:paraId="2333519C" w14:textId="77777777" w:rsidR="00B44320" w:rsidRPr="00670A69" w:rsidRDefault="00B44320" w:rsidP="007D1114">
      <w:pPr>
        <w:spacing w:line="276" w:lineRule="auto"/>
      </w:pPr>
      <w:r w:rsidRPr="009F46CE">
        <w:t>The starting point of our analysis is the GEA Efficiency scenario. Although the central metric of our LED scenario is formulated at the l</w:t>
      </w:r>
      <w:r w:rsidRPr="002E52BD">
        <w:t xml:space="preserve">evel of final energy (fuel input to home heating systems), we also need to discuss useful energy (heat/cooling delivered from residential heating/cooling systems) in the SI here due to our underlying LED scenario storyline </w:t>
      </w:r>
      <w:proofErr w:type="gramStart"/>
      <w:r w:rsidRPr="002E52BD">
        <w:t>and also</w:t>
      </w:r>
      <w:proofErr w:type="gramEnd"/>
      <w:r w:rsidRPr="002E52BD">
        <w:t xml:space="preserve"> for reasons of comparabi</w:t>
      </w:r>
      <w:r w:rsidRPr="00670A69">
        <w:t xml:space="preserve">lity to the GEA Efficiency Scenario. </w:t>
      </w:r>
    </w:p>
    <w:p w14:paraId="02CE9C0D" w14:textId="77777777" w:rsidR="00B44320" w:rsidRDefault="00B44320" w:rsidP="007D1114">
      <w:pPr>
        <w:spacing w:line="276" w:lineRule="auto"/>
      </w:pPr>
      <w:r w:rsidRPr="003E6F14">
        <w:br/>
        <w:t>An important characteristic of the LED scenario is its focus on changing practices and technologies at the level of energy end-use, which change drastically compared to current patterns and which can only be documente</w:t>
      </w:r>
      <w:r w:rsidRPr="00E13734">
        <w:t xml:space="preserve">d when also considering useful energy. For buildings the level of energy demand, determined through the thermal integrity characteristics (insulation) of the building shell, is best defined at the level of useful energy (energy released by residential heating systems, e.g. radiators, AC units). The ratio of final to useful energy then describes the efficiency by which this useful energy is generated, including the efficiency of the boilers and the heat losses in pipes etc. For instance, traditional, single purpose high temperature (60 °C hot water) heating systems (e.g. gas fired boilers) typically only convert between 60% to 85% of final energy (gas) into useful energy (heat from the radiator) with the difference lost in boiler efficiency and heat pipe losses. Hence, for each unit of useful energy delivered between 1.2 to 1.7 units of final energy (fuel) are required. (Using traditional, inefficient biomass stoves this ratio can approach/exceed a factor of 5.) Conversely, novel residential energy systems such as heat pumps not only can provide for economies of scope (delivery of heating, cooling, as well as hot water services all via one end-use device as opposed to the traditional separate single-purpose devices), but can additionally harness ambient energy (air, ground, or water heat pumps) with coefficients of performance (heat out/fuel in, COP) reaching typically 3 or above, provided low temperature (typically below 30 °C) heating/cooling (e.g. wall-integrated) systems are installed. In such cases final energy heating demand is lower than useful energy demand (as only the fuel input, typically electricity, is accounted for, but not the free ambient energy harnessed). This is the reason why in the </w:t>
      </w:r>
      <w:proofErr w:type="spellStart"/>
      <w:r w:rsidRPr="00E13734">
        <w:t>decompositional</w:t>
      </w:r>
      <w:proofErr w:type="spellEnd"/>
      <w:r w:rsidRPr="00E13734">
        <w:t xml:space="preserve"> analysis in Table </w:t>
      </w:r>
      <w:r>
        <w:t>SI-3a-1</w:t>
      </w:r>
      <w:r w:rsidRPr="003C445D">
        <w:t xml:space="preserve"> we also report the final to useful energy multiplier and formulate the specific (per m</w:t>
      </w:r>
      <w:r w:rsidRPr="00D304E0">
        <w:rPr>
          <w:vertAlign w:val="superscript"/>
        </w:rPr>
        <w:t>2</w:t>
      </w:r>
      <w:r w:rsidRPr="003C445D">
        <w:t xml:space="preserve"> floor area) thermal energy demand at the useful energy level here to document the LED scenario in both dimensions of the efficiency of the building shell, </w:t>
      </w:r>
      <w:proofErr w:type="gramStart"/>
      <w:r w:rsidRPr="003C445D">
        <w:t>and also</w:t>
      </w:r>
      <w:proofErr w:type="gramEnd"/>
      <w:r w:rsidRPr="003C445D">
        <w:t xml:space="preserve"> that of the heating/cooling system used.</w:t>
      </w:r>
    </w:p>
    <w:p w14:paraId="4B45520C" w14:textId="77777777" w:rsidR="00B44320" w:rsidRDefault="00B44320" w:rsidP="007D1114">
      <w:pPr>
        <w:spacing w:line="276" w:lineRule="auto"/>
      </w:pPr>
    </w:p>
    <w:p w14:paraId="3D698076" w14:textId="77777777" w:rsidR="00B44320" w:rsidRPr="00670A69" w:rsidRDefault="00B44320" w:rsidP="007D1114">
      <w:pPr>
        <w:spacing w:line="276" w:lineRule="auto"/>
      </w:pPr>
      <w:r w:rsidRPr="003C445D">
        <w:t xml:space="preserve">A second reason for also reporting useful energy </w:t>
      </w:r>
      <w:r>
        <w:t xml:space="preserve">here </w:t>
      </w:r>
      <w:r w:rsidRPr="003C445D">
        <w:t>is methodological. Both LED and GEA Efficiency use an Int</w:t>
      </w:r>
      <w:r w:rsidRPr="009F46CE">
        <w:t xml:space="preserve">egrated Assessment </w:t>
      </w:r>
      <w:proofErr w:type="spellStart"/>
      <w:r w:rsidRPr="009F46CE">
        <w:t>Modeling</w:t>
      </w:r>
      <w:proofErr w:type="spellEnd"/>
      <w:r w:rsidRPr="009F46CE">
        <w:t xml:space="preserve"> Framework (MESSAGE-GLOBIOM)</w:t>
      </w:r>
      <w:r w:rsidRPr="001A3F56">
        <w:rPr>
          <w:noProof/>
          <w:vertAlign w:val="superscript"/>
        </w:rPr>
        <w:t>9</w:t>
      </w:r>
      <w:r w:rsidRPr="009F46CE">
        <w:t xml:space="preserve"> to assess the upstream energy systems implications of scenarios of </w:t>
      </w:r>
      <w:r w:rsidRPr="002E52BD">
        <w:t>energy demand. In this framework, demands are formulated at the level of useful energy, with final energy determined endogenously in the model (both for GEA Efficiency and LED). The respective final-to-useful energy conversion efficiency is therefore deter</w:t>
      </w:r>
      <w:r w:rsidRPr="00670A69">
        <w:t>mined by the choice of residential energy systems and technologies and a separate reporting of final and useful energy helps to clarify the differences between the LED and the GEA Efficiency scenarios.</w:t>
      </w:r>
    </w:p>
    <w:p w14:paraId="13720124" w14:textId="77777777" w:rsidR="00B44320" w:rsidRDefault="00B44320" w:rsidP="007D1114">
      <w:pPr>
        <w:spacing w:line="276" w:lineRule="auto"/>
      </w:pPr>
    </w:p>
    <w:p w14:paraId="17A2867E" w14:textId="77777777" w:rsidR="00B44320" w:rsidRDefault="00B44320" w:rsidP="007D1114">
      <w:pPr>
        <w:spacing w:line="276" w:lineRule="auto"/>
      </w:pPr>
      <w:r w:rsidRPr="003C445D">
        <w:t>It is worth noting that in this scenario comparison differences in 2020 values are substantial. The GEA Efficiency scenario used the year 2005 as base year and thus 2020 values constitute</w:t>
      </w:r>
      <w:r w:rsidRPr="009F46CE">
        <w:t xml:space="preserve"> scenario projections. Conversely our LED scenario uses 2020 as base year drawing on recently published statistics</w:t>
      </w:r>
      <w:r w:rsidRPr="001A3F56">
        <w:rPr>
          <w:noProof/>
          <w:vertAlign w:val="superscript"/>
        </w:rPr>
        <w:t>10</w:t>
      </w:r>
      <w:r w:rsidRPr="002E52BD">
        <w:t>, short-term trend extrapolations, as well as recent scenario studies</w:t>
      </w:r>
      <w:r w:rsidRPr="00815DF7">
        <w:rPr>
          <w:noProof/>
          <w:vertAlign w:val="superscript"/>
        </w:rPr>
        <w:t>11,12</w:t>
      </w:r>
      <w:r w:rsidRPr="002E52BD">
        <w:t>. Updated 2020 data for LED particularly affect the residential floorspace area (LED: 178 billion m</w:t>
      </w:r>
      <w:r w:rsidRPr="00D304E0">
        <w:rPr>
          <w:vertAlign w:val="superscript"/>
        </w:rPr>
        <w:t>2</w:t>
      </w:r>
      <w:r w:rsidRPr="003C445D">
        <w:t xml:space="preserve"> globally in 2020 versus 155 billion m</w:t>
      </w:r>
      <w:r w:rsidRPr="00D304E0">
        <w:rPr>
          <w:vertAlign w:val="superscript"/>
        </w:rPr>
        <w:t>2</w:t>
      </w:r>
      <w:r w:rsidRPr="003C445D">
        <w:t xml:space="preserve"> in GEA Efficiency) and the final/useful energy conversion efficiency multiplier (LED: 1.6 versus 1.4 in GEA Efficiency global</w:t>
      </w:r>
      <w:r w:rsidRPr="009F46CE">
        <w:t>ly in 2020), which translates into a difference in final energy use of 69 EJ globally in 2020 in LED versus the (optimisti</w:t>
      </w:r>
      <w:r w:rsidRPr="002E52BD">
        <w:t>c) scenario projection of 49 EJ in GEA Efficiency.</w:t>
      </w:r>
    </w:p>
    <w:p w14:paraId="510E3D08" w14:textId="77777777" w:rsidR="00B44320" w:rsidRPr="003C445D" w:rsidRDefault="00B44320" w:rsidP="007D1114">
      <w:pPr>
        <w:spacing w:line="276" w:lineRule="auto"/>
      </w:pPr>
    </w:p>
    <w:p w14:paraId="2A482AA8" w14:textId="77777777" w:rsidR="00B44320" w:rsidRDefault="00B44320" w:rsidP="007D1114">
      <w:pPr>
        <w:spacing w:line="276" w:lineRule="auto"/>
      </w:pPr>
      <w:r w:rsidRPr="009F46CE">
        <w:t>The scenario projections of the basic drivers of population and available floorspace of residential dwellings of the GEA scenarios remain representative also of more recent comparable (intermediary) scena</w:t>
      </w:r>
      <w:r w:rsidRPr="002E52BD">
        <w:t xml:space="preserve">rios (e.g. the scenarios reviewed in </w:t>
      </w:r>
      <w:proofErr w:type="spellStart"/>
      <w:r w:rsidRPr="002E52BD">
        <w:t>Gueneralp</w:t>
      </w:r>
      <w:proofErr w:type="spellEnd"/>
      <w:r w:rsidRPr="002E52BD">
        <w:t xml:space="preserve"> et al.</w:t>
      </w:r>
      <w:r w:rsidRPr="00815DF7">
        <w:rPr>
          <w:noProof/>
          <w:vertAlign w:val="superscript"/>
        </w:rPr>
        <w:t>11</w:t>
      </w:r>
      <w:r>
        <w:t xml:space="preserve"> or the IPCC </w:t>
      </w:r>
      <w:r w:rsidRPr="002E52BD">
        <w:t>SSP2 scenario</w:t>
      </w:r>
      <w:r w:rsidRPr="00815DF7">
        <w:rPr>
          <w:noProof/>
          <w:vertAlign w:val="superscript"/>
        </w:rPr>
        <w:t>13</w:t>
      </w:r>
      <w:r w:rsidRPr="00815DF7">
        <w:t>).</w:t>
      </w:r>
      <w:r w:rsidRPr="003C445D">
        <w:t xml:space="preserve"> With a global population growing to some 9 billion by 2050, residential floorspace is assumed to grow from some 180 (2020) to 260 (2050) billion m</w:t>
      </w:r>
      <w:r w:rsidRPr="00D304E0">
        <w:rPr>
          <w:vertAlign w:val="superscript"/>
        </w:rPr>
        <w:t>2</w:t>
      </w:r>
      <w:r w:rsidRPr="003C445D">
        <w:t xml:space="preserve"> in LED, which is comparable to the recent scenarios reviewed in </w:t>
      </w:r>
      <w:proofErr w:type="spellStart"/>
      <w:r w:rsidRPr="003C445D">
        <w:t>Gueneralp</w:t>
      </w:r>
      <w:proofErr w:type="spellEnd"/>
      <w:r w:rsidRPr="003C445D">
        <w:t xml:space="preserve"> et al.</w:t>
      </w:r>
      <w:r w:rsidRPr="00815DF7">
        <w:rPr>
          <w:noProof/>
          <w:vertAlign w:val="superscript"/>
        </w:rPr>
        <w:t>11</w:t>
      </w:r>
      <w:r w:rsidRPr="003C445D">
        <w:t xml:space="preserve">. Almost </w:t>
      </w:r>
      <w:proofErr w:type="gramStart"/>
      <w:r w:rsidRPr="003C445D">
        <w:t>all of</w:t>
      </w:r>
      <w:proofErr w:type="gramEnd"/>
      <w:r w:rsidRPr="003C445D">
        <w:t xml:space="preserve"> this growth in residentia</w:t>
      </w:r>
      <w:r w:rsidRPr="009F46CE">
        <w:t>l floorspace occurs in the Global South, again mirroring similar trends in the available scenario literature. The underlyi</w:t>
      </w:r>
      <w:r w:rsidRPr="002E52BD">
        <w:t>ng growth pattern in residential floorspace holds important implications f</w:t>
      </w:r>
      <w:r>
        <w:t>or energy demand. In the Global</w:t>
      </w:r>
      <w:r w:rsidRPr="002E52BD">
        <w:t xml:space="preserve"> North, with a largely saturated floorspace demand (at some 30 m</w:t>
      </w:r>
      <w:r w:rsidRPr="00D304E0">
        <w:rPr>
          <w:vertAlign w:val="superscript"/>
        </w:rPr>
        <w:t>2</w:t>
      </w:r>
      <w:r w:rsidRPr="003C445D">
        <w:t xml:space="preserve"> per capita), future energy demand will be determined mostly by the performance of thermal retrofit of existing buildings, and only to a small extent by the characteristics of new built dwellings. Conversely in the South, a rapidly increasing housing stock (available per capita floorspace increases to some 30 m</w:t>
      </w:r>
      <w:r w:rsidRPr="00D304E0">
        <w:rPr>
          <w:vertAlign w:val="superscript"/>
        </w:rPr>
        <w:t>2</w:t>
      </w:r>
      <w:r w:rsidRPr="003C445D">
        <w:t xml:space="preserve">/capita by 2050) implies that future energy demand will be largely determined by the energy performance of new residential buildings and to a much smaller extent </w:t>
      </w:r>
      <w:r w:rsidRPr="009F46CE">
        <w:t>also by the success of thermal retrofits of existing buildings.</w:t>
      </w:r>
    </w:p>
    <w:p w14:paraId="2D994533" w14:textId="77777777" w:rsidR="00B44320" w:rsidRPr="003C445D" w:rsidRDefault="00B44320" w:rsidP="007D1114">
      <w:pPr>
        <w:spacing w:line="276" w:lineRule="auto"/>
      </w:pPr>
    </w:p>
    <w:p w14:paraId="6C008B05" w14:textId="77777777" w:rsidR="00B44320" w:rsidRDefault="00B44320" w:rsidP="007D1114">
      <w:pPr>
        <w:spacing w:line="276" w:lineRule="auto"/>
      </w:pPr>
      <w:r w:rsidRPr="009F46CE">
        <w:t>The scenario drivers towards higher quality of life and u</w:t>
      </w:r>
      <w:r w:rsidRPr="002E52BD">
        <w:t xml:space="preserve">rbanization interact to explain the assumed evolution of residential floorspace in the LED scenario. </w:t>
      </w:r>
      <w:r w:rsidRPr="002E52BD">
        <w:br/>
      </w:r>
    </w:p>
    <w:p w14:paraId="6BE22252" w14:textId="77777777" w:rsidR="00B44320" w:rsidRDefault="00B44320" w:rsidP="007D1114">
      <w:pPr>
        <w:spacing w:line="276" w:lineRule="auto"/>
      </w:pPr>
      <w:r w:rsidRPr="003C445D">
        <w:t>In the Global South, a growing, increasingly urbanized population strives for higher quality of life translating into a significant growth in residential floorspace (to some 30 m</w:t>
      </w:r>
      <w:r w:rsidRPr="00D304E0">
        <w:rPr>
          <w:vertAlign w:val="superscript"/>
        </w:rPr>
        <w:t>2</w:t>
      </w:r>
      <w:r w:rsidRPr="003C445D">
        <w:t xml:space="preserve"> per capita by 2050, converging to values of the Global North), predominantly in new construction multi-family</w:t>
      </w:r>
      <w:r w:rsidRPr="009F46CE">
        <w:t xml:space="preserve"> dwellings, offering numerous opportunities for efficiency improvements and improved thermal comfort via minimizing ener</w:t>
      </w:r>
      <w:r w:rsidRPr="002E52BD">
        <w:t>gy losses of building envelopes, high quality indoor air (via forced ventilation with energy recovery) and new multi-purpose end-use conversion devices offering further efficiency gains via recovery of ambient energy flows and reaping economies of scope (c</w:t>
      </w:r>
      <w:r w:rsidRPr="00670A69">
        <w:t>ogeneration) benefits via the use of heat pumps or fuel cells. These in turn follow the LED scenario logic of more decentralized provision of energy services as well as greater consumer autonomy (less dependence on energy supplied by centralized utilities)</w:t>
      </w:r>
      <w:r w:rsidRPr="003E6F14">
        <w:t>, digitalization, and new consumer-driven business models (e.g. peer-to-peer energy trade among consumers).</w:t>
      </w:r>
    </w:p>
    <w:p w14:paraId="5D4B8605" w14:textId="77777777" w:rsidR="00B44320" w:rsidRDefault="00B44320" w:rsidP="007D1114">
      <w:pPr>
        <w:spacing w:line="276" w:lineRule="auto"/>
      </w:pPr>
      <w:r w:rsidRPr="003C445D">
        <w:br/>
        <w:t>In the Global North, LED (as</w:t>
      </w:r>
      <w:r w:rsidRPr="009F46CE">
        <w:t xml:space="preserve"> in comparable scenarios in the literature) basically postulates saturating levels of residential floorspace per capita</w:t>
      </w:r>
      <w:r w:rsidRPr="002E52BD">
        <w:t xml:space="preserve"> (at 30 m</w:t>
      </w:r>
      <w:r w:rsidRPr="00D304E0">
        <w:rPr>
          <w:vertAlign w:val="superscript"/>
        </w:rPr>
        <w:t>2</w:t>
      </w:r>
      <w:r w:rsidRPr="003C445D">
        <w:t>/capita). Given the emphasis on quality of life, as well as the substantial improvements in urban environments in term of impro</w:t>
      </w:r>
      <w:r w:rsidRPr="009F46CE">
        <w:t>ved air quality and reduced traffic congestion described in the LED scenario storyline, “living in the city” becomes mo</w:t>
      </w:r>
      <w:r w:rsidRPr="002E52BD">
        <w:t>re emphasized in the Global North, departing from historical trends towards lower density suburbanization</w:t>
      </w:r>
      <w:r w:rsidRPr="00277BD0">
        <w:rPr>
          <w:noProof/>
          <w:vertAlign w:val="superscript"/>
        </w:rPr>
        <w:t>14</w:t>
      </w:r>
      <w:r w:rsidRPr="003C445D">
        <w:t xml:space="preserve"> and its associated single-family home driven growth of residential floorspace (that can approach 70 m</w:t>
      </w:r>
      <w:r w:rsidRPr="00D304E0">
        <w:rPr>
          <w:vertAlign w:val="superscript"/>
        </w:rPr>
        <w:t>2</w:t>
      </w:r>
      <w:r>
        <w:t>/capita in some regions</w:t>
      </w:r>
      <w:r w:rsidRPr="00C15524">
        <w:rPr>
          <w:noProof/>
          <w:vertAlign w:val="superscript"/>
        </w:rPr>
        <w:t>12</w:t>
      </w:r>
      <w:r w:rsidRPr="003C445D">
        <w:t>). Efficiency improvements for buildings (but also transport, cf. the discussion below) in the Global North thus ar</w:t>
      </w:r>
      <w:r w:rsidRPr="009F46CE">
        <w:t>ise from three main effects: a) structural changes in building types and location (from single-family homes in low dens</w:t>
      </w:r>
      <w:r w:rsidRPr="002E52BD">
        <w:t>ity suburbs to multi-family dwellings in denser urban core areas), from b) retrofitting existing buildings and building envelopes towards minimized heat (and cooling) energy losses (insulation), as well as c) end-user technology changes including heat reco</w:t>
      </w:r>
      <w:r w:rsidRPr="00670A69">
        <w:t xml:space="preserve">very from ventilation and waste water systems, heat pumps, fuel cells, micro co-generation systems of heat and electricity, etc. </w:t>
      </w:r>
      <w:proofErr w:type="gramStart"/>
      <w:r w:rsidRPr="00670A69">
        <w:t>However</w:t>
      </w:r>
      <w:proofErr w:type="gramEnd"/>
      <w:r w:rsidRPr="00670A69">
        <w:t xml:space="preserve"> there are also important </w:t>
      </w:r>
      <w:proofErr w:type="spellStart"/>
      <w:r w:rsidRPr="00670A69">
        <w:t>tradeoffs</w:t>
      </w:r>
      <w:proofErr w:type="spellEnd"/>
      <w:r w:rsidRPr="00670A69">
        <w:t xml:space="preserve"> to consider. Saturating demands for residential floorspace limit the structural effe</w:t>
      </w:r>
      <w:r w:rsidRPr="003E6F14">
        <w:t>cts of changes in residence types, the dominance of building retrofits may limit the impact of advanced low-energy building designs, and the efficiency impacts of novel end-use technologies such as heat pumps is limited in cases existing high-temperature r</w:t>
      </w:r>
      <w:r w:rsidRPr="00E13734">
        <w:t>esidential heating syste</w:t>
      </w:r>
      <w:r>
        <w:t>ms (radiators operating with 60</w:t>
      </w:r>
      <w:r w:rsidRPr="00E13734">
        <w:t>°C hot water) and stand-alone electric A/C units cannot be changed to integrated low-temperature heating /cooling configurations and new wall or ceiling heat/cooling heat transfer systems. These limitations are considered in LED, where corresponding optimistic assumption of the GEA efficiency scenario have been reassessed with more moderation in the Global North. Conversely, comparable limitations are not in place in the Global South, where most of the residential floorspace growth is in new construction of multi-family dwellings in urban areas and thermal demand is dominated by cooling requirements rather than by heating offering larger efficiency gains from novel end-use systems such as heat pumps. In this case the original GEA Efficiency scenario assumptions have been reassessed drawing on recent literature in direction of a more optimistic (higher efficiency gains) outlook.</w:t>
      </w:r>
    </w:p>
    <w:p w14:paraId="35614CC0" w14:textId="77777777" w:rsidR="00B44320" w:rsidRPr="003C445D" w:rsidRDefault="00B44320" w:rsidP="007D1114">
      <w:pPr>
        <w:spacing w:line="276" w:lineRule="auto"/>
      </w:pPr>
    </w:p>
    <w:p w14:paraId="70CA40E8" w14:textId="77777777" w:rsidR="00B44320" w:rsidRDefault="00B44320" w:rsidP="007D1114">
      <w:pPr>
        <w:spacing w:line="276" w:lineRule="auto"/>
      </w:pPr>
      <w:r w:rsidRPr="009F46CE">
        <w:t xml:space="preserve">LEDs residential buildings thermal energy demand in the Global North adopts </w:t>
      </w:r>
      <w:r w:rsidRPr="002E52BD">
        <w:t>a useful energy demand of some 160 MJ/m</w:t>
      </w:r>
      <w:r w:rsidRPr="00D304E0">
        <w:rPr>
          <w:vertAlign w:val="superscript"/>
        </w:rPr>
        <w:t>2</w:t>
      </w:r>
      <w:r w:rsidRPr="003C445D">
        <w:t xml:space="preserve"> by 2050 from the GEA Efficiency scenario, a significant reduction from current values of above 600 MJ/m</w:t>
      </w:r>
      <w:r w:rsidRPr="00D304E0">
        <w:rPr>
          <w:vertAlign w:val="superscript"/>
        </w:rPr>
        <w:t>2</w:t>
      </w:r>
      <w:r w:rsidRPr="003C445D">
        <w:t xml:space="preserve">. Such a reduction is feasible by assuming that current thermal retrofit rates in the region would double from 1.4 %/year to 3%/year, i.e. a residential building is assumed to undergo a retrofit on average every 30 years as illustrated in the recent “deep efficiency” scenario of </w:t>
      </w:r>
      <w:proofErr w:type="spellStart"/>
      <w:r w:rsidRPr="003C445D">
        <w:t>Gueneralp</w:t>
      </w:r>
      <w:proofErr w:type="spellEnd"/>
      <w:r w:rsidRPr="003C445D">
        <w:t xml:space="preserve"> et al.</w:t>
      </w:r>
      <w:r w:rsidRPr="00C15524">
        <w:rPr>
          <w:noProof/>
          <w:vertAlign w:val="superscript"/>
        </w:rPr>
        <w:t>11</w:t>
      </w:r>
      <w:r w:rsidRPr="003C445D">
        <w:t xml:space="preserve"> (100-200 MJ/m</w:t>
      </w:r>
      <w:r w:rsidRPr="00D304E0">
        <w:rPr>
          <w:vertAlign w:val="superscript"/>
        </w:rPr>
        <w:t>2</w:t>
      </w:r>
      <w:r w:rsidRPr="003C445D">
        <w:t>). That scenario reaches a similar result as GEA Efficiency (180 MJ/m</w:t>
      </w:r>
      <w:r w:rsidRPr="00D304E0">
        <w:rPr>
          <w:vertAlign w:val="superscript"/>
        </w:rPr>
        <w:t>2</w:t>
      </w:r>
      <w:r w:rsidRPr="003C445D">
        <w:t>) that assumed a market penetration of advanced low energy buildings of well above 75% by 2050. Both scenarios are lin</w:t>
      </w:r>
      <w:r w:rsidRPr="009F46CE">
        <w:t xml:space="preserve">e with our LED scenario assumptions. While LED has comparable useful energy demand assumptions of GEA Efficiency, our </w:t>
      </w:r>
      <w:r w:rsidRPr="002E52BD">
        <w:t xml:space="preserve">scenario is more conservative with respect to the efficiency impacts (final/useful energy multiplier in Table </w:t>
      </w:r>
      <w:r>
        <w:t>SI-3a-1</w:t>
      </w:r>
      <w:r w:rsidRPr="003C445D">
        <w:t xml:space="preserve"> below) of novel residenti</w:t>
      </w:r>
      <w:r w:rsidRPr="009F46CE">
        <w:t>al energy systems in the Global North as thermal retrofits of buildings (improvements in building shells throug</w:t>
      </w:r>
      <w:r w:rsidRPr="002E52BD">
        <w:t>h better insulation) are unlikely to result also in a complete replacement of existing (high temperature) heating cooling systems as well. After correcting the optimistic 2020 projections of GEA Efficiency with recent estimates of final and useful energy b</w:t>
      </w:r>
      <w:r w:rsidRPr="00670A69">
        <w:t>alances (from IEA</w:t>
      </w:r>
      <w:r w:rsidRPr="00C15524">
        <w:rPr>
          <w:noProof/>
          <w:vertAlign w:val="superscript"/>
        </w:rPr>
        <w:t>10</w:t>
      </w:r>
      <w:r>
        <w:t xml:space="preserve"> and D</w:t>
      </w:r>
      <w:r w:rsidRPr="00670A69">
        <w:t>e</w:t>
      </w:r>
      <w:r>
        <w:t xml:space="preserve"> </w:t>
      </w:r>
      <w:r w:rsidRPr="00670A69">
        <w:t>Stercke</w:t>
      </w:r>
      <w:r w:rsidRPr="00277BD0">
        <w:rPr>
          <w:noProof/>
          <w:vertAlign w:val="superscript"/>
        </w:rPr>
        <w:t>15</w:t>
      </w:r>
      <w:r w:rsidRPr="00670A69">
        <w:t xml:space="preserve">) we also revise upwards the optimistic 2050 projections of GEA Efficiency in the Global North in view of the limitations outlined above. As a </w:t>
      </w:r>
      <w:proofErr w:type="gramStart"/>
      <w:r w:rsidRPr="00670A69">
        <w:t>result</w:t>
      </w:r>
      <w:proofErr w:type="gramEnd"/>
      <w:r w:rsidRPr="00670A69">
        <w:t xml:space="preserve"> LEDs final energy demand for thermal uses in residential build</w:t>
      </w:r>
      <w:r w:rsidRPr="003E6F14">
        <w:t xml:space="preserve">ings in the Global North ends up to be 30% higher (LED 8 EJ by 2050, GEA: 6 EJ, see Table </w:t>
      </w:r>
      <w:r>
        <w:t>SI-3a-1</w:t>
      </w:r>
      <w:r w:rsidRPr="003C445D">
        <w:t xml:space="preserve">). </w:t>
      </w:r>
    </w:p>
    <w:p w14:paraId="1A28F859" w14:textId="77777777" w:rsidR="00B44320" w:rsidRPr="003C445D" w:rsidRDefault="00B44320" w:rsidP="007D1114">
      <w:pPr>
        <w:spacing w:line="276" w:lineRule="auto"/>
      </w:pPr>
    </w:p>
    <w:p w14:paraId="30CC2FBF" w14:textId="77777777" w:rsidR="00B44320" w:rsidRDefault="00B44320" w:rsidP="007D1114">
      <w:pPr>
        <w:spacing w:line="276" w:lineRule="auto"/>
      </w:pPr>
      <w:r w:rsidRPr="009F46CE">
        <w:t>For the Global South, the GEA Efficiency scenario projected quite conservatively specific useful energy demands of some 150 MJ/m</w:t>
      </w:r>
      <w:r w:rsidRPr="00D304E0">
        <w:rPr>
          <w:vertAlign w:val="superscript"/>
        </w:rPr>
        <w:t>2</w:t>
      </w:r>
      <w:r w:rsidRPr="003C445D">
        <w:t xml:space="preserve"> in 2050, higher than current averages in the South (120 MJ/m</w:t>
      </w:r>
      <w:r w:rsidRPr="00D304E0">
        <w:rPr>
          <w:vertAlign w:val="superscript"/>
        </w:rPr>
        <w:t>2</w:t>
      </w:r>
      <w:r w:rsidRPr="003C445D">
        <w:t>). Thus, GEA Efficiency assumes that the energy efficiency performance of new residential buildings built in the G</w:t>
      </w:r>
      <w:r w:rsidRPr="009F46CE">
        <w:t>lobal South would not improve and achieve only a similar energy performance as thermal retrofitted buil</w:t>
      </w:r>
      <w:r w:rsidRPr="002E52BD">
        <w:t>ding in the Global North. More recent scenario studies for residential buildings in the Global South suggest however substantial further efficiency improvement potentials by application of current best practice low energy building designs to new constructi</w:t>
      </w:r>
      <w:r w:rsidRPr="00670A69">
        <w:t xml:space="preserve">on. The “deep efficiency” scenario developed by </w:t>
      </w:r>
      <w:proofErr w:type="spellStart"/>
      <w:r w:rsidRPr="00670A69">
        <w:t>Gueneralp</w:t>
      </w:r>
      <w:proofErr w:type="spellEnd"/>
      <w:r w:rsidRPr="00670A69">
        <w:t xml:space="preserve"> et al</w:t>
      </w:r>
      <w:r w:rsidRPr="00C15524">
        <w:rPr>
          <w:noProof/>
          <w:vertAlign w:val="superscript"/>
        </w:rPr>
        <w:t>11</w:t>
      </w:r>
      <w:r w:rsidRPr="00670A69">
        <w:t>, and that shares driver assumptions in terms of population and residential floorspace with GEA Efficiency suggests a range of between 30 to 70 MJ/m</w:t>
      </w:r>
      <w:r w:rsidRPr="00D304E0">
        <w:rPr>
          <w:vertAlign w:val="superscript"/>
        </w:rPr>
        <w:t>2</w:t>
      </w:r>
      <w:r w:rsidRPr="003C445D">
        <w:t xml:space="preserve"> for advanced new buildings in the Global South, but without considering the effects of large-scale penetration of heat pumps. We have adopted a value of 60 MJ/m</w:t>
      </w:r>
      <w:r w:rsidRPr="00D304E0">
        <w:rPr>
          <w:vertAlign w:val="superscript"/>
        </w:rPr>
        <w:t>2</w:t>
      </w:r>
      <w:r w:rsidRPr="003C445D">
        <w:t xml:space="preserve"> useful energy demand for res</w:t>
      </w:r>
      <w:r w:rsidRPr="009F46CE">
        <w:t>idential buildings in the Global South for LED. Assuming the comparable structure of end-use heating/co</w:t>
      </w:r>
      <w:r w:rsidRPr="002E52BD">
        <w:t>oling systems with a high penetration of heat pumps and a corresponding final to useful energy ratio of 0.6 (compared to 0.7 in GEA Efficiency) this translates into specific final energy demands of some 40 MJ/m</w:t>
      </w:r>
      <w:r w:rsidRPr="00D304E0">
        <w:rPr>
          <w:vertAlign w:val="superscript"/>
        </w:rPr>
        <w:t>2</w:t>
      </w:r>
      <w:r w:rsidRPr="003C445D">
        <w:t xml:space="preserve"> in LED. These values only seemingly appear optimistic when compared to the assumptions underlying residential buildings in the Global North. First, the much lower thermal heating demand in the Glob</w:t>
      </w:r>
      <w:r w:rsidRPr="009F46CE">
        <w:t>al South (even when combined with a much higher cooling demand, this still results in lower thermal ene</w:t>
      </w:r>
      <w:r w:rsidRPr="002E52BD">
        <w:t>rgy demands for residential buildings in the Global South) needs to be considered as well as the fact that by 2050 buildings will be predominantly new construction (as opposed to retrofits in the Global North) where the efficiency effects of novel integrat</w:t>
      </w:r>
      <w:r w:rsidRPr="00670A69">
        <w:t>ed end-use devices such as heat pumps and fuel cells will have a larger impact compared to retrofits in the Global North. As such LED illustrates a pronounced leapfrogging effect in new building construction in the Global South. Total residential thermal e</w:t>
      </w:r>
      <w:r w:rsidRPr="003E6F14">
        <w:t xml:space="preserve">nergy demand in LED adds up to 13 EJ useful energy and 8 EJ final energy in the Global South, which is about 60% lower than in the GEA Efficiency scenario. </w:t>
      </w:r>
    </w:p>
    <w:p w14:paraId="24507BD2" w14:textId="77777777" w:rsidR="00B44320" w:rsidRDefault="00B44320" w:rsidP="007D1114">
      <w:pPr>
        <w:spacing w:line="276" w:lineRule="auto"/>
      </w:pPr>
    </w:p>
    <w:p w14:paraId="3EAADB11" w14:textId="77777777" w:rsidR="00B44320" w:rsidRPr="006458C2" w:rsidRDefault="00B44320" w:rsidP="007D1114">
      <w:pPr>
        <w:spacing w:line="276" w:lineRule="auto"/>
        <w:rPr>
          <w:color w:val="0070C0"/>
        </w:rPr>
      </w:pPr>
      <w:r w:rsidRPr="003C445D">
        <w:t>Globally, LED’s final energy demand in residential buildings by 2050 is projected at 16 EJ by 2050, compared to 28 EJ (-43%) in GEA Efficiency or a range of between 30 to 38 EJ in the “deep efficiency” scenario</w:t>
      </w:r>
      <w:r>
        <w:t xml:space="preserve"> of </w:t>
      </w:r>
      <w:proofErr w:type="spellStart"/>
      <w:r>
        <w:t>Guener</w:t>
      </w:r>
      <w:r w:rsidRPr="003C445D">
        <w:t>alp</w:t>
      </w:r>
      <w:proofErr w:type="spellEnd"/>
      <w:r w:rsidRPr="003C445D">
        <w:t xml:space="preserve"> et al.</w:t>
      </w:r>
      <w:r w:rsidRPr="00C15524">
        <w:rPr>
          <w:noProof/>
          <w:vertAlign w:val="superscript"/>
        </w:rPr>
        <w:t>11</w:t>
      </w:r>
      <w:r>
        <w:t xml:space="preserve"> and the Beyond 2</w:t>
      </w:r>
      <w:r w:rsidRPr="00E13734">
        <w:t>°</w:t>
      </w:r>
      <w:r w:rsidRPr="003C445D">
        <w:t xml:space="preserve">C </w:t>
      </w:r>
      <w:r w:rsidRPr="009F46CE">
        <w:t>Scenario of IEA’s Energy Technology Perspectives</w:t>
      </w:r>
      <w:r w:rsidRPr="00277BD0">
        <w:rPr>
          <w:noProof/>
          <w:vertAlign w:val="superscript"/>
        </w:rPr>
        <w:t>16</w:t>
      </w:r>
      <w:r w:rsidRPr="009F46CE">
        <w:t>.</w:t>
      </w:r>
      <w:r w:rsidR="007D1114">
        <w:t xml:space="preserve"> </w:t>
      </w:r>
      <w:bookmarkStart w:id="192" w:name="_Hlk506209278"/>
      <w:r w:rsidR="007D1114" w:rsidRPr="006458C2">
        <w:rPr>
          <w:color w:val="0070C0"/>
        </w:rPr>
        <w:t>The reduction from 69 EJ to 16 EJ final energy demand for thermal comfort in residential buildings between 2020 and 2050 in the LED scenario</w:t>
      </w:r>
      <w:r w:rsidR="00402D2B" w:rsidRPr="006458C2">
        <w:rPr>
          <w:color w:val="0070C0"/>
        </w:rPr>
        <w:t xml:space="preserve"> cannot be decomposed into its corresponding sub-categories (heating, cooling, hot water, cooking) </w:t>
      </w:r>
      <w:r w:rsidR="006458C2" w:rsidRPr="006458C2">
        <w:rPr>
          <w:color w:val="0070C0"/>
        </w:rPr>
        <w:t>in our aggregated scenario framework, but comparable scenarios (</w:t>
      </w:r>
      <w:r w:rsidR="006458C2" w:rsidRPr="006458C2">
        <w:rPr>
          <w:color w:val="0070C0"/>
          <w:highlight w:val="yellow"/>
        </w:rPr>
        <w:t>e.g. IEA ETP, 2017</w:t>
      </w:r>
      <w:r w:rsidR="006458C2" w:rsidRPr="006458C2">
        <w:rPr>
          <w:color w:val="0070C0"/>
        </w:rPr>
        <w:t xml:space="preserve">) suggest an almost proportional decrease in heating and cooling energy demand </w:t>
      </w:r>
      <w:proofErr w:type="gramStart"/>
      <w:r w:rsidR="006458C2" w:rsidRPr="006458C2">
        <w:rPr>
          <w:color w:val="0070C0"/>
        </w:rPr>
        <w:t>as a result of</w:t>
      </w:r>
      <w:proofErr w:type="gramEnd"/>
      <w:r w:rsidR="006458C2" w:rsidRPr="006458C2">
        <w:rPr>
          <w:color w:val="0070C0"/>
        </w:rPr>
        <w:t xml:space="preserve"> significantly improved building envelopes.</w:t>
      </w:r>
      <w:bookmarkEnd w:id="192"/>
    </w:p>
    <w:p w14:paraId="3BA2E25C" w14:textId="77777777" w:rsidR="00B44320" w:rsidRDefault="00B44320" w:rsidP="007D1114">
      <w:pPr>
        <w:spacing w:line="276" w:lineRule="auto"/>
      </w:pPr>
    </w:p>
    <w:p w14:paraId="72D2AC53" w14:textId="77777777" w:rsidR="00B44320" w:rsidRPr="003C445D" w:rsidRDefault="00B44320" w:rsidP="007D1114">
      <w:pPr>
        <w:spacing w:line="276" w:lineRule="auto"/>
      </w:pPr>
      <w:r w:rsidRPr="003C445D">
        <w:t>Table SI-</w:t>
      </w:r>
      <w:r>
        <w:t>3a-1</w:t>
      </w:r>
      <w:r w:rsidRPr="003C445D">
        <w:t xml:space="preserve"> summarizes the LED scenario, decomposed into its drivers and compares it to GEA Efficiency from which it was derived. </w:t>
      </w:r>
    </w:p>
    <w:p w14:paraId="1729E23E" w14:textId="77777777" w:rsidR="00B44320" w:rsidRPr="009F46CE" w:rsidRDefault="00B44320" w:rsidP="007D1114">
      <w:pPr>
        <w:spacing w:line="276" w:lineRule="auto"/>
        <w:rPr>
          <w:i/>
        </w:rPr>
      </w:pPr>
    </w:p>
    <w:p w14:paraId="3CD92231" w14:textId="77777777" w:rsidR="00B44320" w:rsidRDefault="00B44320" w:rsidP="007D1114">
      <w:pPr>
        <w:spacing w:line="276" w:lineRule="auto"/>
        <w:rPr>
          <w:i/>
        </w:rPr>
      </w:pPr>
      <w:r w:rsidRPr="003C445D">
        <w:rPr>
          <w:i/>
        </w:rPr>
        <w:t>Table SI-</w:t>
      </w:r>
      <w:r>
        <w:rPr>
          <w:i/>
        </w:rPr>
        <w:t>3a-1</w:t>
      </w:r>
      <w:r w:rsidRPr="003C445D">
        <w:rPr>
          <w:i/>
        </w:rPr>
        <w:t>. Decomposition of drivers of residential therm</w:t>
      </w:r>
      <w:r w:rsidRPr="009F46CE">
        <w:rPr>
          <w:i/>
        </w:rPr>
        <w:t xml:space="preserve">al energy demand. LED scenario and GEA Efficiency (in parenthesis). </w:t>
      </w:r>
    </w:p>
    <w:p w14:paraId="71017815" w14:textId="77777777" w:rsidR="00B44320" w:rsidRDefault="00B44320" w:rsidP="007D1114">
      <w:pPr>
        <w:spacing w:line="276" w:lineRule="auto"/>
        <w:rPr>
          <w:i/>
        </w:rPr>
      </w:pPr>
      <w:r>
        <w:rPr>
          <w:noProof/>
          <w:lang w:val="en-US"/>
        </w:rPr>
        <w:drawing>
          <wp:inline distT="0" distB="0" distL="0" distR="0" wp14:anchorId="0793B9D6" wp14:editId="494CF25A">
            <wp:extent cx="5727700" cy="1660749"/>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871"/>
                    <a:stretch/>
                  </pic:blipFill>
                  <pic:spPr bwMode="auto">
                    <a:xfrm>
                      <a:off x="0" y="0"/>
                      <a:ext cx="5727700" cy="1660749"/>
                    </a:xfrm>
                    <a:prstGeom prst="rect">
                      <a:avLst/>
                    </a:prstGeom>
                    <a:ln>
                      <a:noFill/>
                    </a:ln>
                    <a:extLst>
                      <a:ext uri="{53640926-AAD7-44D8-BBD7-CCE9431645EC}">
                        <a14:shadowObscured xmlns:a14="http://schemas.microsoft.com/office/drawing/2010/main"/>
                      </a:ext>
                    </a:extLst>
                  </pic:spPr>
                </pic:pic>
              </a:graphicData>
            </a:graphic>
          </wp:inline>
        </w:drawing>
      </w:r>
    </w:p>
    <w:p w14:paraId="6068A601" w14:textId="77777777" w:rsidR="00B44320" w:rsidRDefault="00B44320" w:rsidP="007D1114">
      <w:pPr>
        <w:spacing w:line="276" w:lineRule="auto"/>
        <w:rPr>
          <w:i/>
        </w:rPr>
      </w:pPr>
      <w:r w:rsidRPr="00D304E0">
        <w:rPr>
          <w:rFonts w:eastAsia="Times New Roman" w:cs="Times New Roman"/>
          <w:b/>
          <w:noProof/>
          <w:color w:val="000000"/>
          <w:lang w:val="en-US"/>
        </w:rPr>
        <w:drawing>
          <wp:inline distT="0" distB="0" distL="0" distR="0" wp14:anchorId="27FA3599" wp14:editId="44E6EC53">
            <wp:extent cx="5727700" cy="53483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534830"/>
                    </a:xfrm>
                    <a:prstGeom prst="rect">
                      <a:avLst/>
                    </a:prstGeom>
                    <a:noFill/>
                    <a:ln>
                      <a:noFill/>
                    </a:ln>
                  </pic:spPr>
                </pic:pic>
              </a:graphicData>
            </a:graphic>
          </wp:inline>
        </w:drawing>
      </w:r>
    </w:p>
    <w:p w14:paraId="29B54F41" w14:textId="77777777" w:rsidR="00B44320" w:rsidRDefault="00B44320">
      <w:pPr>
        <w:rPr>
          <w:b/>
        </w:rPr>
      </w:pPr>
      <w:r>
        <w:rPr>
          <w:b/>
        </w:rPr>
        <w:br w:type="page"/>
      </w:r>
    </w:p>
    <w:p w14:paraId="2BAE30C1" w14:textId="77777777" w:rsidR="00B44320" w:rsidRPr="009F46CE" w:rsidRDefault="00B44320" w:rsidP="007D1114">
      <w:pPr>
        <w:spacing w:line="276" w:lineRule="auto"/>
        <w:rPr>
          <w:b/>
          <w:i/>
        </w:rPr>
      </w:pPr>
      <w:r w:rsidRPr="003C445D">
        <w:rPr>
          <w:b/>
        </w:rPr>
        <w:t>Supplementary Information 3b (SI-3b). Final Energy Demand by End-Use Service: Consumer Goods.</w:t>
      </w:r>
    </w:p>
    <w:p w14:paraId="5491222C" w14:textId="77777777" w:rsidR="00B44320" w:rsidRPr="002E52BD" w:rsidRDefault="00B44320" w:rsidP="007D1114">
      <w:pPr>
        <w:spacing w:line="276" w:lineRule="auto"/>
      </w:pPr>
    </w:p>
    <w:p w14:paraId="5ED8C574" w14:textId="77777777" w:rsidR="00B44320" w:rsidRPr="00E13734" w:rsidRDefault="00B44320" w:rsidP="007D1114">
      <w:pPr>
        <w:spacing w:line="276" w:lineRule="auto"/>
      </w:pPr>
      <w:r w:rsidRPr="00E13734">
        <w:t>The main text and Methods section summarises how the LED scenario narrative maps onto changes in the activity levels and energy intensities relating to consumer goods, with resulting consequences for final energy demand. Here we provide additional information on:</w:t>
      </w:r>
    </w:p>
    <w:p w14:paraId="3D1BDA51" w14:textId="77777777" w:rsidR="00B44320" w:rsidRPr="00D304E0" w:rsidRDefault="00B44320" w:rsidP="007D1114">
      <w:pPr>
        <w:pStyle w:val="ListParagraph"/>
        <w:numPr>
          <w:ilvl w:val="0"/>
          <w:numId w:val="2"/>
        </w:numPr>
        <w:spacing w:after="160"/>
        <w:rPr>
          <w:sz w:val="24"/>
          <w:szCs w:val="24"/>
          <w:lang w:val="en-GB"/>
        </w:rPr>
      </w:pPr>
      <w:r w:rsidRPr="00D304E0">
        <w:rPr>
          <w:sz w:val="24"/>
          <w:szCs w:val="24"/>
          <w:lang w:val="en-GB"/>
        </w:rPr>
        <w:t>mapping the LED scenario narrative onto changes in the ownership and use of consumer goods;</w:t>
      </w:r>
    </w:p>
    <w:p w14:paraId="709333D5" w14:textId="77777777" w:rsidR="00B44320" w:rsidRPr="00D304E0" w:rsidRDefault="00B44320" w:rsidP="007D1114">
      <w:pPr>
        <w:pStyle w:val="ListParagraph"/>
        <w:numPr>
          <w:ilvl w:val="0"/>
          <w:numId w:val="2"/>
        </w:numPr>
        <w:spacing w:after="160"/>
        <w:rPr>
          <w:sz w:val="24"/>
          <w:szCs w:val="24"/>
          <w:lang w:val="en-GB"/>
        </w:rPr>
      </w:pPr>
      <w:r w:rsidRPr="00D304E0">
        <w:rPr>
          <w:sz w:val="24"/>
          <w:szCs w:val="24"/>
          <w:lang w:val="en-GB"/>
        </w:rPr>
        <w:t>activity levels and energy intensity of consumer goods;</w:t>
      </w:r>
    </w:p>
    <w:p w14:paraId="5A386D7C" w14:textId="77777777" w:rsidR="00B44320" w:rsidRPr="00D304E0" w:rsidRDefault="00B44320" w:rsidP="007D1114">
      <w:pPr>
        <w:pStyle w:val="ListParagraph"/>
        <w:numPr>
          <w:ilvl w:val="0"/>
          <w:numId w:val="2"/>
        </w:numPr>
        <w:spacing w:after="160"/>
        <w:rPr>
          <w:sz w:val="24"/>
          <w:szCs w:val="24"/>
          <w:lang w:val="en-GB"/>
        </w:rPr>
      </w:pPr>
      <w:r w:rsidRPr="00D304E0">
        <w:rPr>
          <w:sz w:val="24"/>
          <w:szCs w:val="24"/>
          <w:lang w:val="en-GB"/>
        </w:rPr>
        <w:t>bottom-up quantification of final energy demand for consumer goods;</w:t>
      </w:r>
    </w:p>
    <w:p w14:paraId="41CD18AC" w14:textId="77777777" w:rsidR="00B44320" w:rsidRPr="00D304E0" w:rsidRDefault="00B44320" w:rsidP="007D1114">
      <w:pPr>
        <w:pStyle w:val="ListParagraph"/>
        <w:numPr>
          <w:ilvl w:val="0"/>
          <w:numId w:val="2"/>
        </w:numPr>
        <w:spacing w:after="160"/>
        <w:rPr>
          <w:sz w:val="24"/>
          <w:szCs w:val="24"/>
          <w:lang w:val="en-GB"/>
        </w:rPr>
      </w:pPr>
      <w:r w:rsidRPr="00D304E0">
        <w:rPr>
          <w:sz w:val="24"/>
          <w:szCs w:val="24"/>
          <w:lang w:val="en-GB"/>
        </w:rPr>
        <w:t>upstream effects of changing consumer goods;</w:t>
      </w:r>
    </w:p>
    <w:p w14:paraId="7438442A" w14:textId="77777777" w:rsidR="00B44320" w:rsidRPr="00D304E0" w:rsidRDefault="00B44320" w:rsidP="007D1114">
      <w:pPr>
        <w:pStyle w:val="ListParagraph"/>
        <w:numPr>
          <w:ilvl w:val="0"/>
          <w:numId w:val="2"/>
        </w:numPr>
        <w:spacing w:after="160"/>
        <w:rPr>
          <w:sz w:val="24"/>
          <w:szCs w:val="24"/>
          <w:lang w:val="en-GB"/>
        </w:rPr>
      </w:pPr>
      <w:r w:rsidRPr="00D304E0">
        <w:rPr>
          <w:sz w:val="24"/>
          <w:szCs w:val="24"/>
          <w:lang w:val="en-GB"/>
        </w:rPr>
        <w:t xml:space="preserve">comparison of the LED scenario with </w:t>
      </w:r>
      <w:proofErr w:type="gramStart"/>
      <w:r w:rsidRPr="00D304E0">
        <w:rPr>
          <w:sz w:val="24"/>
          <w:szCs w:val="24"/>
          <w:lang w:val="en-GB"/>
        </w:rPr>
        <w:t>other</w:t>
      </w:r>
      <w:proofErr w:type="gramEnd"/>
      <w:r w:rsidRPr="00D304E0">
        <w:rPr>
          <w:sz w:val="24"/>
          <w:szCs w:val="24"/>
          <w:lang w:val="en-GB"/>
        </w:rPr>
        <w:t xml:space="preserve"> scenario literature.</w:t>
      </w:r>
    </w:p>
    <w:p w14:paraId="2D9BFC9D" w14:textId="77777777" w:rsidR="00B44320" w:rsidRPr="003C445D" w:rsidRDefault="00B44320" w:rsidP="007D1114">
      <w:pPr>
        <w:spacing w:line="276" w:lineRule="auto"/>
      </w:pPr>
    </w:p>
    <w:p w14:paraId="5436E887" w14:textId="77777777" w:rsidR="00B44320" w:rsidRPr="009F46CE" w:rsidRDefault="00B44320" w:rsidP="007D1114">
      <w:pPr>
        <w:spacing w:line="276" w:lineRule="auto"/>
        <w:rPr>
          <w:b/>
        </w:rPr>
      </w:pPr>
      <w:r w:rsidRPr="009F46CE">
        <w:rPr>
          <w:b/>
        </w:rPr>
        <w:br w:type="page"/>
      </w:r>
    </w:p>
    <w:p w14:paraId="5983668C" w14:textId="77777777" w:rsidR="00B44320" w:rsidRPr="009F46CE" w:rsidRDefault="00B44320" w:rsidP="007D1114">
      <w:pPr>
        <w:spacing w:line="276" w:lineRule="auto"/>
        <w:rPr>
          <w:b/>
        </w:rPr>
      </w:pPr>
      <w:r w:rsidRPr="009F46CE">
        <w:rPr>
          <w:b/>
        </w:rPr>
        <w:t>Mapping the LED scenario narrative onto changes in the ownership and use of consumer goods</w:t>
      </w:r>
    </w:p>
    <w:p w14:paraId="2101EB18" w14:textId="77777777" w:rsidR="00B44320" w:rsidRPr="002E52BD" w:rsidRDefault="00B44320" w:rsidP="007D1114">
      <w:pPr>
        <w:spacing w:line="276" w:lineRule="auto"/>
      </w:pPr>
    </w:p>
    <w:p w14:paraId="61A4B037" w14:textId="77777777" w:rsidR="00B44320" w:rsidRPr="00E13734" w:rsidRDefault="00B44320" w:rsidP="007D1114">
      <w:pPr>
        <w:spacing w:line="276" w:lineRule="auto"/>
      </w:pPr>
      <w:r w:rsidRPr="00670A69">
        <w:t>Appliances (including lighting and cooking) use more than a third of the global energy consumed in buildings</w:t>
      </w:r>
      <w:r w:rsidRPr="00277BD0">
        <w:rPr>
          <w:noProof/>
          <w:vertAlign w:val="superscript"/>
        </w:rPr>
        <w:t>16</w:t>
      </w:r>
      <w:r w:rsidRPr="00670A69">
        <w:t xml:space="preserve">. Their part in electricity </w:t>
      </w:r>
      <w:r w:rsidRPr="003E6F14">
        <w:t>demand has been driven by the growth in several types of goods: large appliances (e.g., TVs, washing machines, refrigerators) increasing 50% since 1990; lighting, growing on average 2% annually since 2005; and networked devices and other small consumer ele</w:t>
      </w:r>
      <w:r w:rsidRPr="00E13734">
        <w:t>ctronics increasing 3.5% annually since 2010</w:t>
      </w:r>
      <w:r w:rsidRPr="00277BD0">
        <w:rPr>
          <w:noProof/>
          <w:vertAlign w:val="superscript"/>
        </w:rPr>
        <w:t>16</w:t>
      </w:r>
      <w:r w:rsidRPr="00E13734">
        <w:t>.</w:t>
      </w:r>
    </w:p>
    <w:p w14:paraId="0609062D" w14:textId="77777777" w:rsidR="00B44320" w:rsidRPr="00E13734" w:rsidRDefault="00B44320" w:rsidP="007D1114">
      <w:pPr>
        <w:spacing w:line="276" w:lineRule="auto"/>
      </w:pPr>
    </w:p>
    <w:p w14:paraId="233E97CF" w14:textId="77777777" w:rsidR="00B44320" w:rsidRPr="00E13734" w:rsidRDefault="00B44320" w:rsidP="007D1114">
      <w:pPr>
        <w:spacing w:line="276" w:lineRule="auto"/>
      </w:pPr>
      <w:r w:rsidRPr="00E13734">
        <w:t>Information and communication technologies (ICTs) have dramatically progressed over the past half a century and multiplied the number of services to end-users. ICTs and consumer goods already account for 15% of electricity consumption in residential buildings</w:t>
      </w:r>
      <w:r w:rsidRPr="00277BD0">
        <w:rPr>
          <w:noProof/>
          <w:vertAlign w:val="superscript"/>
        </w:rPr>
        <w:t>17</w:t>
      </w:r>
      <w:r w:rsidRPr="00E13734">
        <w:t xml:space="preserve">. ICTs impact final energy demand in two main categories: end-use </w:t>
      </w:r>
      <w:proofErr w:type="gramStart"/>
      <w:r w:rsidRPr="00E13734">
        <w:t>devices, and</w:t>
      </w:r>
      <w:proofErr w:type="gramEnd"/>
      <w:r w:rsidRPr="00E13734">
        <w:t xml:space="preserve"> supporting infrastructure. The growth of energy consumption by ICT and consumer electronics has been the highest of all appliances categories in the first decade of this century, accounting for around 15% of global electricity demand</w:t>
      </w:r>
      <w:r w:rsidRPr="00277BD0">
        <w:rPr>
          <w:noProof/>
          <w:vertAlign w:val="superscript"/>
        </w:rPr>
        <w:t>18</w:t>
      </w:r>
      <w:r w:rsidRPr="00E13734">
        <w:t>. The internet, for example, has increased in accessibility from 10% to half of the world population in the last 15 years</w:t>
      </w:r>
      <w:r w:rsidRPr="00277BD0">
        <w:rPr>
          <w:noProof/>
          <w:vertAlign w:val="superscript"/>
        </w:rPr>
        <w:t>19</w:t>
      </w:r>
      <w:r w:rsidRPr="00E13734">
        <w:t>. Meanwhile, data centres, a backbone of the Internet infrastructure, increased their energy consumption dramatically in the first decade of 2000 to reach 1.3% of global electricity use in 2010</w:t>
      </w:r>
      <w:r w:rsidRPr="00277BD0">
        <w:rPr>
          <w:noProof/>
          <w:vertAlign w:val="superscript"/>
        </w:rPr>
        <w:t>20</w:t>
      </w:r>
      <w:r w:rsidRPr="00E13734">
        <w:t>. Since then the energy demand has stabilized thanks to the efficiency improvement of servers in the past years</w:t>
      </w:r>
      <w:r w:rsidRPr="00277BD0">
        <w:rPr>
          <w:noProof/>
          <w:vertAlign w:val="superscript"/>
        </w:rPr>
        <w:t>20</w:t>
      </w:r>
      <w:r w:rsidRPr="00E13734">
        <w:t>. Another example is mobile phones. The energy-related impact of mobile phones was estimated in 93 </w:t>
      </w:r>
      <w:proofErr w:type="spellStart"/>
      <w:r w:rsidRPr="00E13734">
        <w:t>TWh</w:t>
      </w:r>
      <w:proofErr w:type="spellEnd"/>
      <w:r w:rsidRPr="00E13734">
        <w:t xml:space="preserve"> in 2010, of which only 10% went to power the handsets</w:t>
      </w:r>
      <w:r w:rsidRPr="00277BD0">
        <w:rPr>
          <w:noProof/>
          <w:vertAlign w:val="superscript"/>
        </w:rPr>
        <w:t>21</w:t>
      </w:r>
      <w:r w:rsidRPr="00E13734">
        <w:t>.</w:t>
      </w:r>
    </w:p>
    <w:p w14:paraId="3352A12A" w14:textId="77777777" w:rsidR="00B44320" w:rsidRPr="00E13734" w:rsidRDefault="00B44320" w:rsidP="007D1114">
      <w:pPr>
        <w:spacing w:line="276" w:lineRule="auto"/>
      </w:pPr>
    </w:p>
    <w:p w14:paraId="03FD8E3F" w14:textId="77777777" w:rsidR="00B44320" w:rsidRPr="00E13734" w:rsidRDefault="00B44320" w:rsidP="007D1114">
      <w:pPr>
        <w:spacing w:line="276" w:lineRule="auto"/>
      </w:pPr>
      <w:r w:rsidRPr="00E13734">
        <w:t>If energy efficiency does not improve, appliances and other equipment will double the electricity consumption in 2030, using more energy than any other energy service in buildings</w:t>
      </w:r>
      <w:r w:rsidRPr="00277BD0">
        <w:rPr>
          <w:noProof/>
          <w:vertAlign w:val="superscript"/>
        </w:rPr>
        <w:t>16</w:t>
      </w:r>
      <w:r w:rsidRPr="00E13734">
        <w:t>.</w:t>
      </w:r>
    </w:p>
    <w:p w14:paraId="3146AD07" w14:textId="77777777" w:rsidR="00B44320" w:rsidRPr="00E13734" w:rsidRDefault="00B44320" w:rsidP="007D1114">
      <w:pPr>
        <w:spacing w:line="276" w:lineRule="auto"/>
      </w:pPr>
    </w:p>
    <w:p w14:paraId="7F68AA79" w14:textId="77777777" w:rsidR="00B44320" w:rsidRPr="00E13734" w:rsidRDefault="00B44320" w:rsidP="007D1114">
      <w:pPr>
        <w:spacing w:line="276" w:lineRule="auto"/>
      </w:pPr>
      <w:r w:rsidRPr="00E13734">
        <w:t>Here we map the drivers shaping the progress of appliances and other building equipment to 2050 in the LED scenario.</w:t>
      </w:r>
    </w:p>
    <w:p w14:paraId="6D60E85A" w14:textId="77777777" w:rsidR="00B44320" w:rsidRPr="00E13734" w:rsidRDefault="00B44320" w:rsidP="007D1114">
      <w:pPr>
        <w:spacing w:line="276" w:lineRule="auto"/>
      </w:pPr>
    </w:p>
    <w:p w14:paraId="39BEC366" w14:textId="77777777" w:rsidR="00B44320" w:rsidRPr="00E13734" w:rsidRDefault="00B44320" w:rsidP="007D1114">
      <w:pPr>
        <w:spacing w:line="276" w:lineRule="auto"/>
        <w:rPr>
          <w:i/>
        </w:rPr>
      </w:pPr>
      <w:r w:rsidRPr="00E13734">
        <w:rPr>
          <w:i/>
        </w:rPr>
        <w:t>DIGITALISATION</w:t>
      </w:r>
    </w:p>
    <w:p w14:paraId="665AFFE3" w14:textId="77777777" w:rsidR="00B44320" w:rsidRPr="009F46CE" w:rsidRDefault="00B44320" w:rsidP="007D1114">
      <w:pPr>
        <w:spacing w:line="276" w:lineRule="auto"/>
      </w:pPr>
      <w:r w:rsidRPr="00E13734">
        <w:t>The capacity of ICT computation has exponentially increased since the middle of the twentieth century, doubling every 1.5 years</w:t>
      </w:r>
      <w:r w:rsidRPr="00277BD0">
        <w:rPr>
          <w:noProof/>
          <w:vertAlign w:val="superscript"/>
        </w:rPr>
        <w:t>22</w:t>
      </w:r>
      <w:r w:rsidRPr="00E13734">
        <w:t xml:space="preserve">. This rate of improvement supports the empirical “Moore’s Law” under which the number of transistors that fit onto </w:t>
      </w:r>
      <w:proofErr w:type="gramStart"/>
      <w:r w:rsidRPr="00E13734">
        <w:t>a chip doubles every two years</w:t>
      </w:r>
      <w:proofErr w:type="gramEnd"/>
      <w:r w:rsidRPr="00E13734">
        <w:t>. This trend has smashed the price of transistors which are 60,000 cheaper than the first sold in 1971</w:t>
      </w:r>
      <w:r w:rsidRPr="00277BD0">
        <w:rPr>
          <w:noProof/>
          <w:vertAlign w:val="superscript"/>
        </w:rPr>
        <w:t>23</w:t>
      </w:r>
      <w:r w:rsidRPr="00E13734">
        <w:t xml:space="preserve">, contributing to the widespread diffusion of these technologies. </w:t>
      </w:r>
      <w:proofErr w:type="gramStart"/>
      <w:r w:rsidRPr="00E13734">
        <w:t>A large number of</w:t>
      </w:r>
      <w:proofErr w:type="gramEnd"/>
      <w:r w:rsidRPr="00E13734">
        <w:t xml:space="preserve"> ICTs and consumer electronics are powered with batteries. The energy required to perform the same computing work from a battery decreases 100 times every decade, which is faster than Moore’s law</w:t>
      </w:r>
      <w:r w:rsidRPr="00277BD0">
        <w:rPr>
          <w:noProof/>
          <w:vertAlign w:val="superscript"/>
        </w:rPr>
        <w:t>24</w:t>
      </w:r>
      <w:r w:rsidRPr="00E13734">
        <w:t xml:space="preserve">. This enabled the creation of disruptive technologies based on mobile computing such as laptops and smartphones which have had a marked impact on lifestyles. More recently, ICT features are appearing in quotidian objects such as thermostats and water heaters which acquire “smart” features and become connected through an 'Internet of Things' (IOT). </w:t>
      </w:r>
      <w:r w:rsidRPr="00E13734">
        <w:rPr>
          <w:rFonts w:eastAsiaTheme="minorEastAsia"/>
        </w:rPr>
        <w:t xml:space="preserve"> The number of connected devices continues to raise to 100 billion in 2050 from 14 billion in 2013</w:t>
      </w:r>
      <w:r w:rsidRPr="00277BD0">
        <w:rPr>
          <w:rFonts w:eastAsiaTheme="minorEastAsia"/>
          <w:noProof/>
          <w:vertAlign w:val="superscript"/>
        </w:rPr>
        <w:t>25</w:t>
      </w:r>
      <w:r w:rsidRPr="00E13734">
        <w:rPr>
          <w:rFonts w:eastAsiaTheme="minorEastAsia"/>
        </w:rPr>
        <w:t xml:space="preserve">, enabling new services. Micro computing “chips” and sensors are ubiquitous, connecting more intelligent devices which perform end-use services better and with a lower energy use. Smart grids interact with the connected devices to optimize their operation and reduce costs. A new category of “prosumer” emerges from the conflation of producer and consumer roles. </w:t>
      </w:r>
      <w:r w:rsidRPr="00E13734">
        <w:t>Additional features also allow the connected objects to react to their surroundings or provide new control functionality and convenience for end users. This can help diffuse the observed efficiency improvements of ICT to a wider spectrum of objects in the future</w:t>
      </w:r>
      <w:r>
        <w:t xml:space="preserve">, consistent with LED’s scenario narrative where </w:t>
      </w:r>
      <w:r w:rsidRPr="004A66AF">
        <w:t>Cloud-based services rapidly disseminate operating improvements (as software patches) and allow for rapid energy-performance optimisat</w:t>
      </w:r>
      <w:r>
        <w:t>ion and load management options.</w:t>
      </w:r>
      <w:r w:rsidRPr="009F46CE">
        <w:t xml:space="preserve"> </w:t>
      </w:r>
    </w:p>
    <w:p w14:paraId="4C178D84" w14:textId="77777777" w:rsidR="00B44320" w:rsidRPr="009F46CE" w:rsidRDefault="00B44320" w:rsidP="007D1114">
      <w:pPr>
        <w:spacing w:line="276" w:lineRule="auto"/>
      </w:pPr>
    </w:p>
    <w:p w14:paraId="3E9CE9EE" w14:textId="77777777" w:rsidR="00B44320" w:rsidRPr="002E52BD" w:rsidRDefault="00B44320" w:rsidP="007D1114">
      <w:pPr>
        <w:spacing w:line="276" w:lineRule="auto"/>
        <w:rPr>
          <w:i/>
        </w:rPr>
      </w:pPr>
      <w:r w:rsidRPr="002E52BD">
        <w:rPr>
          <w:i/>
        </w:rPr>
        <w:t>DEVICE CONVERGENCE</w:t>
      </w:r>
    </w:p>
    <w:p w14:paraId="24C7154C" w14:textId="77777777" w:rsidR="00B44320" w:rsidRPr="00E13734" w:rsidRDefault="00B44320" w:rsidP="007D1114">
      <w:pPr>
        <w:spacing w:line="276" w:lineRule="auto"/>
      </w:pPr>
      <w:r w:rsidRPr="00670A69">
        <w:t>Some ICT devices converge multiple services performed by ordinary objects into single devices with associated ch</w:t>
      </w:r>
      <w:r w:rsidRPr="003E6F14">
        <w:t>anges in consumer behaviour. As an example</w:t>
      </w:r>
      <w:r w:rsidRPr="00E13734">
        <w:t xml:space="preserve">, smartphones substitute other technologies to perform similar services (e.g. video camera, newspapers, GPS). We estimate the energy displaced as 100 times the amount of energy used by smartphones (see Table </w:t>
      </w:r>
      <w:r>
        <w:t>SI-3b-1 and Figure 2 in the Main text)</w:t>
      </w:r>
      <w:r w:rsidRPr="00670A69">
        <w:t>.</w:t>
      </w:r>
      <w:r w:rsidRPr="003E6F14">
        <w:t xml:space="preserve"> </w:t>
      </w:r>
      <w:r w:rsidRPr="00E13734">
        <w:t xml:space="preserve">Smartphones also save 30 times the energy required for its own stand-by. Other objects substituting for several appliances include: smart TV (comprising access to internet and reaction in real time), kitchen appliances like </w:t>
      </w:r>
      <w:proofErr w:type="spellStart"/>
      <w:r w:rsidRPr="00E13734">
        <w:t>thermomix</w:t>
      </w:r>
      <w:proofErr w:type="spellEnd"/>
      <w:r w:rsidRPr="00E13734">
        <w:t xml:space="preserve"> (combining thermal and mixing functions), and wearable devices like smart watches (including watch, phone, heart rate monitors and so on). Changes in technology and consumer behaviour reduce the energy intensity as well as the number of devices assisting the trend of dematerialization. </w:t>
      </w:r>
    </w:p>
    <w:p w14:paraId="0488C32E" w14:textId="77777777" w:rsidR="00B44320" w:rsidRPr="00E13734" w:rsidRDefault="00B44320" w:rsidP="007D1114">
      <w:pPr>
        <w:spacing w:line="276" w:lineRule="auto"/>
      </w:pPr>
    </w:p>
    <w:p w14:paraId="0DB46287" w14:textId="77777777" w:rsidR="00B44320" w:rsidRDefault="00B44320" w:rsidP="007D1114">
      <w:pPr>
        <w:spacing w:line="276" w:lineRule="auto"/>
        <w:rPr>
          <w:b/>
          <w:i/>
        </w:rPr>
      </w:pPr>
    </w:p>
    <w:p w14:paraId="5C348BF7" w14:textId="77777777" w:rsidR="00B44320" w:rsidRDefault="00B44320" w:rsidP="007D1114">
      <w:pPr>
        <w:spacing w:line="276" w:lineRule="auto"/>
        <w:rPr>
          <w:b/>
          <w:i/>
        </w:rPr>
      </w:pPr>
    </w:p>
    <w:p w14:paraId="66EA620A" w14:textId="77777777" w:rsidR="00B44320" w:rsidRDefault="00B44320" w:rsidP="007D1114">
      <w:pPr>
        <w:spacing w:line="276" w:lineRule="auto"/>
        <w:rPr>
          <w:b/>
          <w:i/>
        </w:rPr>
      </w:pPr>
    </w:p>
    <w:p w14:paraId="48BFF545" w14:textId="77777777" w:rsidR="00B44320" w:rsidRDefault="00B44320" w:rsidP="007D1114">
      <w:pPr>
        <w:spacing w:line="276" w:lineRule="auto"/>
        <w:rPr>
          <w:b/>
          <w:i/>
        </w:rPr>
      </w:pPr>
    </w:p>
    <w:p w14:paraId="07313787" w14:textId="77777777" w:rsidR="00B44320" w:rsidRDefault="00B44320" w:rsidP="007D1114">
      <w:pPr>
        <w:spacing w:line="276" w:lineRule="auto"/>
        <w:rPr>
          <w:b/>
          <w:i/>
        </w:rPr>
      </w:pPr>
    </w:p>
    <w:p w14:paraId="062BF942" w14:textId="77777777" w:rsidR="00B44320" w:rsidRDefault="00B44320" w:rsidP="007D1114">
      <w:pPr>
        <w:spacing w:line="276" w:lineRule="auto"/>
        <w:rPr>
          <w:b/>
          <w:i/>
        </w:rPr>
      </w:pPr>
    </w:p>
    <w:p w14:paraId="600609D4" w14:textId="77777777" w:rsidR="00B44320" w:rsidRDefault="00B44320" w:rsidP="007D1114">
      <w:pPr>
        <w:spacing w:line="276" w:lineRule="auto"/>
        <w:rPr>
          <w:b/>
          <w:i/>
        </w:rPr>
      </w:pPr>
    </w:p>
    <w:p w14:paraId="62B3F456" w14:textId="77777777" w:rsidR="00B44320" w:rsidRDefault="00B44320" w:rsidP="007D1114">
      <w:pPr>
        <w:spacing w:line="276" w:lineRule="auto"/>
        <w:rPr>
          <w:b/>
          <w:i/>
        </w:rPr>
      </w:pPr>
    </w:p>
    <w:p w14:paraId="2CB17DC8" w14:textId="77777777" w:rsidR="00B44320" w:rsidRDefault="00B44320" w:rsidP="007D1114">
      <w:pPr>
        <w:spacing w:line="276" w:lineRule="auto"/>
        <w:rPr>
          <w:b/>
          <w:i/>
        </w:rPr>
      </w:pPr>
    </w:p>
    <w:p w14:paraId="303322C5" w14:textId="77777777" w:rsidR="00B44320" w:rsidRDefault="00B44320" w:rsidP="007D1114">
      <w:pPr>
        <w:spacing w:line="276" w:lineRule="auto"/>
        <w:rPr>
          <w:b/>
          <w:i/>
        </w:rPr>
      </w:pPr>
    </w:p>
    <w:p w14:paraId="34C9B37D" w14:textId="77777777" w:rsidR="00B44320" w:rsidRDefault="00B44320" w:rsidP="007D1114">
      <w:pPr>
        <w:spacing w:line="276" w:lineRule="auto"/>
        <w:rPr>
          <w:b/>
          <w:i/>
        </w:rPr>
      </w:pPr>
    </w:p>
    <w:p w14:paraId="38F786AC" w14:textId="77777777" w:rsidR="00B44320" w:rsidRDefault="00B44320" w:rsidP="007D1114">
      <w:pPr>
        <w:spacing w:line="276" w:lineRule="auto"/>
        <w:rPr>
          <w:b/>
          <w:i/>
        </w:rPr>
      </w:pPr>
    </w:p>
    <w:p w14:paraId="0AF63A2C" w14:textId="77777777" w:rsidR="00B44320" w:rsidRPr="00670A69" w:rsidRDefault="00B44320" w:rsidP="007D1114">
      <w:pPr>
        <w:spacing w:line="276" w:lineRule="auto"/>
        <w:rPr>
          <w:b/>
          <w:i/>
        </w:rPr>
      </w:pPr>
      <w:r w:rsidRPr="009F46CE">
        <w:rPr>
          <w:b/>
          <w:i/>
        </w:rPr>
        <w:t xml:space="preserve">Table </w:t>
      </w:r>
      <w:r>
        <w:rPr>
          <w:b/>
          <w:i/>
        </w:rPr>
        <w:t>SI-3b-1</w:t>
      </w:r>
      <w:r w:rsidRPr="009F46CE">
        <w:rPr>
          <w:b/>
          <w:i/>
        </w:rPr>
        <w:t xml:space="preserve">. Saving power consumption by converging multiple services in smartphones. </w:t>
      </w:r>
      <w:r w:rsidRPr="002E52BD">
        <w:rPr>
          <w:i/>
        </w:rPr>
        <w:t>Power consumption = 5 Watts (on), 1 Watt (stand-by)</w:t>
      </w:r>
      <w:r w:rsidRPr="00670A69">
        <w:rPr>
          <w:b/>
          <w:i/>
        </w:rPr>
        <w:t>.</w:t>
      </w:r>
    </w:p>
    <w:p w14:paraId="23225A9D" w14:textId="77777777" w:rsidR="00B44320" w:rsidRPr="003E6F14" w:rsidRDefault="00B44320" w:rsidP="007D1114">
      <w:pPr>
        <w:spacing w:line="276" w:lineRule="auto"/>
      </w:pPr>
    </w:p>
    <w:tbl>
      <w:tblPr>
        <w:tblW w:w="4666" w:type="dxa"/>
        <w:jc w:val="center"/>
        <w:tblCellMar>
          <w:left w:w="0" w:type="dxa"/>
          <w:right w:w="0" w:type="dxa"/>
        </w:tblCellMar>
        <w:tblLook w:val="04A0" w:firstRow="1" w:lastRow="0" w:firstColumn="1" w:lastColumn="0" w:noHBand="0" w:noVBand="1"/>
      </w:tblPr>
      <w:tblGrid>
        <w:gridCol w:w="3472"/>
        <w:gridCol w:w="1096"/>
        <w:gridCol w:w="1096"/>
      </w:tblGrid>
      <w:tr w:rsidR="00B44320" w:rsidRPr="00E13734" w14:paraId="4C1E7EA3" w14:textId="77777777" w:rsidTr="007D1114">
        <w:trPr>
          <w:trHeight w:val="85"/>
          <w:jc w:val="center"/>
        </w:trPr>
        <w:tc>
          <w:tcPr>
            <w:tcW w:w="2474" w:type="dxa"/>
            <w:tcBorders>
              <w:top w:val="single" w:sz="4" w:space="0" w:color="auto"/>
              <w:left w:val="nil"/>
              <w:bottom w:val="single" w:sz="4" w:space="0" w:color="auto"/>
              <w:right w:val="nil"/>
            </w:tcBorders>
            <w:noWrap/>
            <w:vAlign w:val="bottom"/>
            <w:hideMark/>
          </w:tcPr>
          <w:p w14:paraId="77FB0E73" w14:textId="77777777" w:rsidR="00B44320" w:rsidRPr="00D304E0" w:rsidRDefault="00B44320" w:rsidP="007D1114">
            <w:pPr>
              <w:spacing w:line="276" w:lineRule="auto"/>
              <w:rPr>
                <w:rFonts w:cs="Calibri"/>
                <w:b/>
                <w:i/>
                <w:color w:val="000000"/>
              </w:rPr>
            </w:pPr>
            <w:r w:rsidRPr="00D304E0">
              <w:rPr>
                <w:rFonts w:cs="Calibri"/>
                <w:b/>
                <w:i/>
                <w:color w:val="000000"/>
              </w:rPr>
              <w:t>Technology/</w:t>
            </w:r>
          </w:p>
          <w:p w14:paraId="756654AD" w14:textId="77777777" w:rsidR="00B44320" w:rsidRPr="00D304E0" w:rsidRDefault="00B44320" w:rsidP="007D1114">
            <w:pPr>
              <w:spacing w:line="276" w:lineRule="auto"/>
              <w:rPr>
                <w:rFonts w:cs="Calibri"/>
                <w:b/>
                <w:i/>
                <w:color w:val="000000"/>
              </w:rPr>
            </w:pPr>
            <w:r w:rsidRPr="00D304E0">
              <w:rPr>
                <w:rFonts w:cs="Calibri"/>
                <w:b/>
                <w:i/>
                <w:color w:val="000000"/>
              </w:rPr>
              <w:t>Power consumption (W)</w:t>
            </w:r>
          </w:p>
        </w:tc>
        <w:tc>
          <w:tcPr>
            <w:tcW w:w="1096" w:type="dxa"/>
            <w:tcBorders>
              <w:top w:val="single" w:sz="4" w:space="0" w:color="auto"/>
              <w:left w:val="nil"/>
              <w:bottom w:val="single" w:sz="4" w:space="0" w:color="auto"/>
              <w:right w:val="nil"/>
            </w:tcBorders>
            <w:noWrap/>
            <w:vAlign w:val="bottom"/>
            <w:hideMark/>
          </w:tcPr>
          <w:p w14:paraId="71CB5746" w14:textId="77777777" w:rsidR="00B44320" w:rsidRPr="00D304E0" w:rsidRDefault="00B44320" w:rsidP="007D1114">
            <w:pPr>
              <w:spacing w:line="276" w:lineRule="auto"/>
              <w:jc w:val="right"/>
              <w:rPr>
                <w:rFonts w:cs="Calibri"/>
                <w:b/>
                <w:i/>
                <w:color w:val="000000"/>
              </w:rPr>
            </w:pPr>
            <w:r w:rsidRPr="00D304E0">
              <w:rPr>
                <w:rFonts w:cs="Calibri"/>
                <w:b/>
                <w:i/>
                <w:color w:val="000000"/>
              </w:rPr>
              <w:t>On</w:t>
            </w:r>
          </w:p>
        </w:tc>
        <w:tc>
          <w:tcPr>
            <w:tcW w:w="1096" w:type="dxa"/>
            <w:tcBorders>
              <w:top w:val="single" w:sz="4" w:space="0" w:color="auto"/>
              <w:left w:val="nil"/>
              <w:bottom w:val="single" w:sz="4" w:space="0" w:color="auto"/>
              <w:right w:val="nil"/>
            </w:tcBorders>
            <w:noWrap/>
            <w:vAlign w:val="bottom"/>
            <w:hideMark/>
          </w:tcPr>
          <w:p w14:paraId="20DFFDF6" w14:textId="77777777" w:rsidR="00B44320" w:rsidRPr="00D304E0" w:rsidRDefault="00B44320" w:rsidP="007D1114">
            <w:pPr>
              <w:spacing w:line="276" w:lineRule="auto"/>
              <w:jc w:val="right"/>
              <w:rPr>
                <w:rFonts w:cs="Calibri"/>
                <w:b/>
                <w:i/>
                <w:color w:val="000000"/>
              </w:rPr>
            </w:pPr>
            <w:r w:rsidRPr="00D304E0">
              <w:rPr>
                <w:rFonts w:cs="Calibri"/>
                <w:b/>
                <w:i/>
                <w:color w:val="000000"/>
              </w:rPr>
              <w:t>Stand-by</w:t>
            </w:r>
          </w:p>
        </w:tc>
      </w:tr>
      <w:tr w:rsidR="00B44320" w:rsidRPr="00E13734" w14:paraId="177187A9" w14:textId="77777777" w:rsidTr="007D1114">
        <w:trPr>
          <w:trHeight w:val="85"/>
          <w:jc w:val="center"/>
        </w:trPr>
        <w:tc>
          <w:tcPr>
            <w:tcW w:w="2474" w:type="dxa"/>
            <w:tcBorders>
              <w:top w:val="single" w:sz="4" w:space="0" w:color="auto"/>
              <w:left w:val="nil"/>
              <w:bottom w:val="nil"/>
              <w:right w:val="nil"/>
            </w:tcBorders>
            <w:noWrap/>
            <w:hideMark/>
          </w:tcPr>
          <w:p w14:paraId="48ED1CDD" w14:textId="77777777" w:rsidR="00B44320" w:rsidRPr="00D304E0" w:rsidRDefault="00B44320" w:rsidP="007D1114">
            <w:pPr>
              <w:spacing w:line="276" w:lineRule="auto"/>
              <w:rPr>
                <w:i/>
              </w:rPr>
            </w:pPr>
            <w:r w:rsidRPr="00D304E0">
              <w:rPr>
                <w:i/>
              </w:rPr>
              <w:t>Camera</w:t>
            </w:r>
          </w:p>
        </w:tc>
        <w:tc>
          <w:tcPr>
            <w:tcW w:w="1096" w:type="dxa"/>
            <w:tcBorders>
              <w:top w:val="single" w:sz="4" w:space="0" w:color="auto"/>
              <w:left w:val="nil"/>
              <w:bottom w:val="nil"/>
              <w:right w:val="nil"/>
            </w:tcBorders>
            <w:noWrap/>
            <w:hideMark/>
          </w:tcPr>
          <w:p w14:paraId="4B792878" w14:textId="77777777" w:rsidR="00B44320" w:rsidRPr="00D304E0" w:rsidRDefault="00B44320" w:rsidP="007D1114">
            <w:pPr>
              <w:spacing w:line="276" w:lineRule="auto"/>
              <w:jc w:val="right"/>
              <w:rPr>
                <w:i/>
              </w:rPr>
            </w:pPr>
            <w:r w:rsidRPr="00D304E0">
              <w:rPr>
                <w:i/>
              </w:rPr>
              <w:t>10</w:t>
            </w:r>
          </w:p>
        </w:tc>
        <w:tc>
          <w:tcPr>
            <w:tcW w:w="1096" w:type="dxa"/>
            <w:tcBorders>
              <w:top w:val="single" w:sz="4" w:space="0" w:color="auto"/>
              <w:left w:val="nil"/>
              <w:bottom w:val="nil"/>
              <w:right w:val="nil"/>
            </w:tcBorders>
            <w:noWrap/>
            <w:hideMark/>
          </w:tcPr>
          <w:p w14:paraId="021269CD" w14:textId="77777777" w:rsidR="00B44320" w:rsidRPr="00D304E0" w:rsidRDefault="00B44320" w:rsidP="007D1114">
            <w:pPr>
              <w:spacing w:line="276" w:lineRule="auto"/>
              <w:jc w:val="right"/>
              <w:rPr>
                <w:i/>
              </w:rPr>
            </w:pPr>
            <w:r w:rsidRPr="00D304E0">
              <w:rPr>
                <w:i/>
              </w:rPr>
              <w:t>0.90</w:t>
            </w:r>
          </w:p>
        </w:tc>
      </w:tr>
      <w:tr w:rsidR="00B44320" w:rsidRPr="00E13734" w14:paraId="5DC614C3" w14:textId="77777777" w:rsidTr="007D1114">
        <w:trPr>
          <w:trHeight w:val="85"/>
          <w:jc w:val="center"/>
        </w:trPr>
        <w:tc>
          <w:tcPr>
            <w:tcW w:w="0" w:type="auto"/>
            <w:noWrap/>
            <w:hideMark/>
          </w:tcPr>
          <w:p w14:paraId="796E1BFC" w14:textId="77777777" w:rsidR="00B44320" w:rsidRPr="00D304E0" w:rsidRDefault="00B44320" w:rsidP="007D1114">
            <w:pPr>
              <w:spacing w:line="276" w:lineRule="auto"/>
              <w:rPr>
                <w:i/>
              </w:rPr>
            </w:pPr>
            <w:r w:rsidRPr="00D304E0">
              <w:rPr>
                <w:i/>
              </w:rPr>
              <w:t>Hand-held calculator</w:t>
            </w:r>
          </w:p>
        </w:tc>
        <w:tc>
          <w:tcPr>
            <w:tcW w:w="0" w:type="auto"/>
            <w:noWrap/>
            <w:hideMark/>
          </w:tcPr>
          <w:p w14:paraId="10348F3B" w14:textId="77777777" w:rsidR="00B44320" w:rsidRPr="00D304E0" w:rsidRDefault="00B44320" w:rsidP="007D1114">
            <w:pPr>
              <w:spacing w:line="276" w:lineRule="auto"/>
              <w:jc w:val="right"/>
              <w:rPr>
                <w:i/>
              </w:rPr>
            </w:pPr>
            <w:r w:rsidRPr="00D304E0">
              <w:rPr>
                <w:i/>
              </w:rPr>
              <w:t>0.001</w:t>
            </w:r>
          </w:p>
        </w:tc>
        <w:tc>
          <w:tcPr>
            <w:tcW w:w="0" w:type="auto"/>
            <w:noWrap/>
            <w:hideMark/>
          </w:tcPr>
          <w:p w14:paraId="4B678780" w14:textId="77777777" w:rsidR="00B44320" w:rsidRPr="00D304E0" w:rsidRDefault="00B44320" w:rsidP="007D1114">
            <w:pPr>
              <w:spacing w:line="276" w:lineRule="auto"/>
              <w:jc w:val="right"/>
              <w:rPr>
                <w:i/>
              </w:rPr>
            </w:pPr>
            <w:r w:rsidRPr="00D304E0">
              <w:rPr>
                <w:i/>
              </w:rPr>
              <w:t>&lt;0.1</w:t>
            </w:r>
          </w:p>
        </w:tc>
      </w:tr>
      <w:tr w:rsidR="00B44320" w:rsidRPr="00E13734" w14:paraId="1D2215BE" w14:textId="77777777" w:rsidTr="007D1114">
        <w:trPr>
          <w:trHeight w:val="85"/>
          <w:jc w:val="center"/>
        </w:trPr>
        <w:tc>
          <w:tcPr>
            <w:tcW w:w="0" w:type="auto"/>
            <w:noWrap/>
            <w:hideMark/>
          </w:tcPr>
          <w:p w14:paraId="13175FD3" w14:textId="77777777" w:rsidR="00B44320" w:rsidRPr="00D304E0" w:rsidRDefault="00B44320" w:rsidP="007D1114">
            <w:pPr>
              <w:spacing w:line="276" w:lineRule="auto"/>
              <w:rPr>
                <w:i/>
              </w:rPr>
            </w:pPr>
            <w:r w:rsidRPr="00D304E0">
              <w:rPr>
                <w:i/>
              </w:rPr>
              <w:t>TV set</w:t>
            </w:r>
          </w:p>
        </w:tc>
        <w:tc>
          <w:tcPr>
            <w:tcW w:w="0" w:type="auto"/>
            <w:noWrap/>
            <w:hideMark/>
          </w:tcPr>
          <w:p w14:paraId="02C3D31C" w14:textId="77777777" w:rsidR="00B44320" w:rsidRPr="00D304E0" w:rsidRDefault="00B44320" w:rsidP="007D1114">
            <w:pPr>
              <w:spacing w:line="276" w:lineRule="auto"/>
              <w:jc w:val="right"/>
              <w:rPr>
                <w:i/>
              </w:rPr>
            </w:pPr>
            <w:r w:rsidRPr="00D304E0">
              <w:rPr>
                <w:i/>
              </w:rPr>
              <w:t>186.09</w:t>
            </w:r>
          </w:p>
        </w:tc>
        <w:tc>
          <w:tcPr>
            <w:tcW w:w="0" w:type="auto"/>
            <w:noWrap/>
            <w:hideMark/>
          </w:tcPr>
          <w:p w14:paraId="2D868827" w14:textId="77777777" w:rsidR="00B44320" w:rsidRPr="00D304E0" w:rsidRDefault="00B44320" w:rsidP="007D1114">
            <w:pPr>
              <w:spacing w:line="276" w:lineRule="auto"/>
              <w:jc w:val="right"/>
              <w:rPr>
                <w:i/>
              </w:rPr>
            </w:pPr>
            <w:r w:rsidRPr="00D304E0">
              <w:rPr>
                <w:i/>
              </w:rPr>
              <w:t>6.6</w:t>
            </w:r>
          </w:p>
        </w:tc>
      </w:tr>
      <w:tr w:rsidR="00B44320" w:rsidRPr="00E13734" w14:paraId="0D96928D" w14:textId="77777777" w:rsidTr="007D1114">
        <w:trPr>
          <w:trHeight w:val="85"/>
          <w:jc w:val="center"/>
        </w:trPr>
        <w:tc>
          <w:tcPr>
            <w:tcW w:w="0" w:type="auto"/>
            <w:noWrap/>
            <w:hideMark/>
          </w:tcPr>
          <w:p w14:paraId="3FA8CEC6" w14:textId="77777777" w:rsidR="00B44320" w:rsidRPr="00D304E0" w:rsidRDefault="00B44320" w:rsidP="007D1114">
            <w:pPr>
              <w:spacing w:line="276" w:lineRule="auto"/>
              <w:rPr>
                <w:i/>
              </w:rPr>
            </w:pPr>
            <w:r w:rsidRPr="00D304E0">
              <w:rPr>
                <w:i/>
              </w:rPr>
              <w:t>Game Console</w:t>
            </w:r>
          </w:p>
        </w:tc>
        <w:tc>
          <w:tcPr>
            <w:tcW w:w="0" w:type="auto"/>
            <w:noWrap/>
            <w:hideMark/>
          </w:tcPr>
          <w:p w14:paraId="4A1156F9" w14:textId="77777777" w:rsidR="00B44320" w:rsidRPr="00D304E0" w:rsidRDefault="00B44320" w:rsidP="007D1114">
            <w:pPr>
              <w:spacing w:line="276" w:lineRule="auto"/>
              <w:jc w:val="right"/>
              <w:rPr>
                <w:i/>
              </w:rPr>
            </w:pPr>
            <w:r w:rsidRPr="00D304E0">
              <w:rPr>
                <w:i/>
              </w:rPr>
              <w:t>67.68</w:t>
            </w:r>
          </w:p>
        </w:tc>
        <w:tc>
          <w:tcPr>
            <w:tcW w:w="0" w:type="auto"/>
            <w:noWrap/>
            <w:hideMark/>
          </w:tcPr>
          <w:p w14:paraId="16426E85" w14:textId="77777777" w:rsidR="00B44320" w:rsidRPr="00D304E0" w:rsidRDefault="00B44320" w:rsidP="007D1114">
            <w:pPr>
              <w:spacing w:line="276" w:lineRule="auto"/>
              <w:jc w:val="right"/>
              <w:rPr>
                <w:i/>
              </w:rPr>
            </w:pPr>
            <w:r w:rsidRPr="00D304E0">
              <w:rPr>
                <w:i/>
              </w:rPr>
              <w:t>1.01</w:t>
            </w:r>
          </w:p>
        </w:tc>
      </w:tr>
      <w:tr w:rsidR="00B44320" w:rsidRPr="00E13734" w14:paraId="663E0499" w14:textId="77777777" w:rsidTr="007D1114">
        <w:trPr>
          <w:trHeight w:val="85"/>
          <w:jc w:val="center"/>
        </w:trPr>
        <w:tc>
          <w:tcPr>
            <w:tcW w:w="0" w:type="auto"/>
            <w:noWrap/>
            <w:hideMark/>
          </w:tcPr>
          <w:p w14:paraId="6480E178" w14:textId="77777777" w:rsidR="00B44320" w:rsidRPr="00D304E0" w:rsidRDefault="00B44320" w:rsidP="007D1114">
            <w:pPr>
              <w:spacing w:line="276" w:lineRule="auto"/>
              <w:rPr>
                <w:i/>
              </w:rPr>
            </w:pPr>
            <w:r w:rsidRPr="00D304E0">
              <w:rPr>
                <w:i/>
              </w:rPr>
              <w:t>Set-top box</w:t>
            </w:r>
          </w:p>
        </w:tc>
        <w:tc>
          <w:tcPr>
            <w:tcW w:w="0" w:type="auto"/>
            <w:noWrap/>
            <w:hideMark/>
          </w:tcPr>
          <w:p w14:paraId="3F56A5EA" w14:textId="77777777" w:rsidR="00B44320" w:rsidRPr="00D304E0" w:rsidRDefault="00B44320" w:rsidP="007D1114">
            <w:pPr>
              <w:spacing w:line="276" w:lineRule="auto"/>
              <w:jc w:val="right"/>
              <w:rPr>
                <w:i/>
              </w:rPr>
            </w:pPr>
            <w:r w:rsidRPr="00D304E0">
              <w:rPr>
                <w:i/>
              </w:rPr>
              <w:t>44.87</w:t>
            </w:r>
          </w:p>
        </w:tc>
        <w:tc>
          <w:tcPr>
            <w:tcW w:w="0" w:type="auto"/>
            <w:noWrap/>
            <w:hideMark/>
          </w:tcPr>
          <w:p w14:paraId="7A27DC5E" w14:textId="77777777" w:rsidR="00B44320" w:rsidRPr="00D304E0" w:rsidRDefault="00B44320" w:rsidP="007D1114">
            <w:pPr>
              <w:spacing w:line="276" w:lineRule="auto"/>
              <w:jc w:val="right"/>
              <w:rPr>
                <w:i/>
              </w:rPr>
            </w:pPr>
            <w:r w:rsidRPr="00D304E0">
              <w:rPr>
                <w:i/>
              </w:rPr>
              <w:t>43.46</w:t>
            </w:r>
          </w:p>
        </w:tc>
      </w:tr>
      <w:tr w:rsidR="00B44320" w:rsidRPr="00E13734" w14:paraId="3E4BFD73" w14:textId="77777777" w:rsidTr="007D1114">
        <w:trPr>
          <w:trHeight w:val="85"/>
          <w:jc w:val="center"/>
        </w:trPr>
        <w:tc>
          <w:tcPr>
            <w:tcW w:w="0" w:type="auto"/>
            <w:noWrap/>
            <w:hideMark/>
          </w:tcPr>
          <w:p w14:paraId="7443448F" w14:textId="77777777" w:rsidR="00B44320" w:rsidRPr="00D304E0" w:rsidRDefault="00B44320" w:rsidP="007D1114">
            <w:pPr>
              <w:spacing w:line="276" w:lineRule="auto"/>
              <w:rPr>
                <w:i/>
              </w:rPr>
            </w:pPr>
            <w:r w:rsidRPr="00D304E0">
              <w:rPr>
                <w:i/>
              </w:rPr>
              <w:t>DVD/VCR</w:t>
            </w:r>
          </w:p>
        </w:tc>
        <w:tc>
          <w:tcPr>
            <w:tcW w:w="0" w:type="auto"/>
            <w:noWrap/>
            <w:hideMark/>
          </w:tcPr>
          <w:p w14:paraId="53AA2021" w14:textId="77777777" w:rsidR="00B44320" w:rsidRPr="00D304E0" w:rsidRDefault="00B44320" w:rsidP="007D1114">
            <w:pPr>
              <w:spacing w:line="276" w:lineRule="auto"/>
              <w:jc w:val="right"/>
              <w:rPr>
                <w:i/>
              </w:rPr>
            </w:pPr>
            <w:r w:rsidRPr="00D304E0">
              <w:rPr>
                <w:i/>
              </w:rPr>
              <w:t>22.37</w:t>
            </w:r>
          </w:p>
        </w:tc>
        <w:tc>
          <w:tcPr>
            <w:tcW w:w="0" w:type="auto"/>
            <w:noWrap/>
            <w:hideMark/>
          </w:tcPr>
          <w:p w14:paraId="409F6755" w14:textId="77777777" w:rsidR="00B44320" w:rsidRPr="00D304E0" w:rsidRDefault="00B44320" w:rsidP="007D1114">
            <w:pPr>
              <w:spacing w:line="276" w:lineRule="auto"/>
              <w:jc w:val="right"/>
              <w:rPr>
                <w:i/>
              </w:rPr>
            </w:pPr>
            <w:r w:rsidRPr="00D304E0">
              <w:rPr>
                <w:i/>
              </w:rPr>
              <w:t>5.04</w:t>
            </w:r>
          </w:p>
        </w:tc>
      </w:tr>
      <w:tr w:rsidR="00B44320" w:rsidRPr="00E13734" w14:paraId="6A42C9E2" w14:textId="77777777" w:rsidTr="007D1114">
        <w:trPr>
          <w:trHeight w:val="85"/>
          <w:jc w:val="center"/>
        </w:trPr>
        <w:tc>
          <w:tcPr>
            <w:tcW w:w="0" w:type="auto"/>
            <w:noWrap/>
            <w:hideMark/>
          </w:tcPr>
          <w:p w14:paraId="0446E8E4" w14:textId="77777777" w:rsidR="00B44320" w:rsidRPr="00D304E0" w:rsidRDefault="00B44320" w:rsidP="007D1114">
            <w:pPr>
              <w:spacing w:line="276" w:lineRule="auto"/>
              <w:rPr>
                <w:i/>
              </w:rPr>
            </w:pPr>
            <w:r w:rsidRPr="00D304E0">
              <w:rPr>
                <w:i/>
              </w:rPr>
              <w:t>White noise</w:t>
            </w:r>
          </w:p>
        </w:tc>
        <w:tc>
          <w:tcPr>
            <w:tcW w:w="0" w:type="auto"/>
            <w:noWrap/>
            <w:hideMark/>
          </w:tcPr>
          <w:p w14:paraId="2F612A93" w14:textId="77777777" w:rsidR="00B44320" w:rsidRPr="00D304E0" w:rsidRDefault="00B44320" w:rsidP="007D1114">
            <w:pPr>
              <w:spacing w:line="276" w:lineRule="auto"/>
              <w:jc w:val="right"/>
              <w:rPr>
                <w:i/>
              </w:rPr>
            </w:pPr>
            <w:r w:rsidRPr="00D304E0">
              <w:rPr>
                <w:i/>
              </w:rPr>
              <w:t>18</w:t>
            </w:r>
          </w:p>
        </w:tc>
        <w:tc>
          <w:tcPr>
            <w:tcW w:w="0" w:type="auto"/>
            <w:noWrap/>
            <w:hideMark/>
          </w:tcPr>
          <w:p w14:paraId="3DAB28A3" w14:textId="77777777" w:rsidR="00B44320" w:rsidRPr="00D304E0" w:rsidRDefault="00B44320" w:rsidP="007D1114">
            <w:pPr>
              <w:spacing w:line="276" w:lineRule="auto"/>
              <w:jc w:val="right"/>
              <w:rPr>
                <w:i/>
              </w:rPr>
            </w:pPr>
            <w:r w:rsidRPr="00D304E0">
              <w:rPr>
                <w:i/>
              </w:rPr>
              <w:t>0.5</w:t>
            </w:r>
          </w:p>
        </w:tc>
      </w:tr>
      <w:tr w:rsidR="00B44320" w:rsidRPr="00E13734" w14:paraId="3193EEAB" w14:textId="77777777" w:rsidTr="007D1114">
        <w:trPr>
          <w:trHeight w:val="85"/>
          <w:jc w:val="center"/>
        </w:trPr>
        <w:tc>
          <w:tcPr>
            <w:tcW w:w="0" w:type="auto"/>
            <w:noWrap/>
            <w:hideMark/>
          </w:tcPr>
          <w:p w14:paraId="1F47C6AF" w14:textId="77777777" w:rsidR="00B44320" w:rsidRPr="00D304E0" w:rsidRDefault="00B44320" w:rsidP="007D1114">
            <w:pPr>
              <w:spacing w:line="276" w:lineRule="auto"/>
              <w:rPr>
                <w:i/>
              </w:rPr>
            </w:pPr>
            <w:r w:rsidRPr="00D304E0">
              <w:rPr>
                <w:i/>
              </w:rPr>
              <w:t>Radio</w:t>
            </w:r>
          </w:p>
        </w:tc>
        <w:tc>
          <w:tcPr>
            <w:tcW w:w="0" w:type="auto"/>
            <w:noWrap/>
            <w:hideMark/>
          </w:tcPr>
          <w:p w14:paraId="1F9DEA6A" w14:textId="77777777" w:rsidR="00B44320" w:rsidRPr="00D304E0" w:rsidRDefault="00B44320" w:rsidP="007D1114">
            <w:pPr>
              <w:spacing w:line="276" w:lineRule="auto"/>
              <w:jc w:val="right"/>
              <w:rPr>
                <w:i/>
              </w:rPr>
            </w:pPr>
            <w:r w:rsidRPr="00D304E0">
              <w:rPr>
                <w:i/>
              </w:rPr>
              <w:t>17.7</w:t>
            </w:r>
          </w:p>
        </w:tc>
        <w:tc>
          <w:tcPr>
            <w:tcW w:w="0" w:type="auto"/>
            <w:noWrap/>
            <w:hideMark/>
          </w:tcPr>
          <w:p w14:paraId="083698E3" w14:textId="77777777" w:rsidR="00B44320" w:rsidRPr="00D304E0" w:rsidRDefault="00B44320" w:rsidP="007D1114">
            <w:pPr>
              <w:spacing w:line="276" w:lineRule="auto"/>
              <w:jc w:val="right"/>
              <w:rPr>
                <w:i/>
              </w:rPr>
            </w:pPr>
            <w:r w:rsidRPr="00D304E0">
              <w:rPr>
                <w:i/>
              </w:rPr>
              <w:t>1.12</w:t>
            </w:r>
          </w:p>
        </w:tc>
      </w:tr>
      <w:tr w:rsidR="00B44320" w:rsidRPr="00E13734" w14:paraId="3D96DC2E" w14:textId="77777777" w:rsidTr="007D1114">
        <w:trPr>
          <w:trHeight w:val="85"/>
          <w:jc w:val="center"/>
        </w:trPr>
        <w:tc>
          <w:tcPr>
            <w:tcW w:w="0" w:type="auto"/>
            <w:noWrap/>
            <w:hideMark/>
          </w:tcPr>
          <w:p w14:paraId="1337E46D" w14:textId="77777777" w:rsidR="00B44320" w:rsidRPr="00D304E0" w:rsidRDefault="00B44320" w:rsidP="007D1114">
            <w:pPr>
              <w:spacing w:line="276" w:lineRule="auto"/>
              <w:rPr>
                <w:i/>
              </w:rPr>
            </w:pPr>
            <w:r w:rsidRPr="00D304E0">
              <w:rPr>
                <w:i/>
              </w:rPr>
              <w:t>Scanner, flatbed</w:t>
            </w:r>
          </w:p>
        </w:tc>
        <w:tc>
          <w:tcPr>
            <w:tcW w:w="0" w:type="auto"/>
            <w:noWrap/>
            <w:hideMark/>
          </w:tcPr>
          <w:p w14:paraId="6242D5F4" w14:textId="77777777" w:rsidR="00B44320" w:rsidRPr="00D304E0" w:rsidRDefault="00B44320" w:rsidP="007D1114">
            <w:pPr>
              <w:spacing w:line="276" w:lineRule="auto"/>
              <w:jc w:val="right"/>
              <w:rPr>
                <w:i/>
              </w:rPr>
            </w:pPr>
            <w:r w:rsidRPr="00D304E0">
              <w:rPr>
                <w:i/>
              </w:rPr>
              <w:t>15.6</w:t>
            </w:r>
          </w:p>
        </w:tc>
        <w:tc>
          <w:tcPr>
            <w:tcW w:w="0" w:type="auto"/>
            <w:noWrap/>
            <w:hideMark/>
          </w:tcPr>
          <w:p w14:paraId="3916DFDC" w14:textId="77777777" w:rsidR="00B44320" w:rsidRPr="00D304E0" w:rsidRDefault="00B44320" w:rsidP="007D1114">
            <w:pPr>
              <w:spacing w:line="276" w:lineRule="auto"/>
              <w:jc w:val="right"/>
              <w:rPr>
                <w:i/>
              </w:rPr>
            </w:pPr>
            <w:r w:rsidRPr="00D304E0">
              <w:rPr>
                <w:i/>
              </w:rPr>
              <w:t>2.48</w:t>
            </w:r>
          </w:p>
        </w:tc>
      </w:tr>
      <w:tr w:rsidR="00B44320" w:rsidRPr="00E13734" w14:paraId="6A25C06D" w14:textId="77777777" w:rsidTr="007D1114">
        <w:trPr>
          <w:trHeight w:val="85"/>
          <w:jc w:val="center"/>
        </w:trPr>
        <w:tc>
          <w:tcPr>
            <w:tcW w:w="0" w:type="auto"/>
            <w:noWrap/>
            <w:hideMark/>
          </w:tcPr>
          <w:p w14:paraId="5F89A1B5" w14:textId="77777777" w:rsidR="00B44320" w:rsidRPr="00D304E0" w:rsidRDefault="00B44320" w:rsidP="007D1114">
            <w:pPr>
              <w:spacing w:line="276" w:lineRule="auto"/>
              <w:rPr>
                <w:i/>
              </w:rPr>
            </w:pPr>
            <w:r w:rsidRPr="00D304E0">
              <w:rPr>
                <w:i/>
              </w:rPr>
              <w:t>Tablet/ I-Pad</w:t>
            </w:r>
          </w:p>
        </w:tc>
        <w:tc>
          <w:tcPr>
            <w:tcW w:w="0" w:type="auto"/>
            <w:noWrap/>
            <w:hideMark/>
          </w:tcPr>
          <w:p w14:paraId="3E0D8428" w14:textId="77777777" w:rsidR="00B44320" w:rsidRPr="00D304E0" w:rsidRDefault="00B44320" w:rsidP="007D1114">
            <w:pPr>
              <w:spacing w:line="276" w:lineRule="auto"/>
              <w:jc w:val="right"/>
              <w:rPr>
                <w:i/>
              </w:rPr>
            </w:pPr>
            <w:r w:rsidRPr="00D304E0">
              <w:rPr>
                <w:i/>
              </w:rPr>
              <w:t>10</w:t>
            </w:r>
          </w:p>
        </w:tc>
        <w:tc>
          <w:tcPr>
            <w:tcW w:w="0" w:type="auto"/>
            <w:noWrap/>
            <w:hideMark/>
          </w:tcPr>
          <w:p w14:paraId="2793BF7C" w14:textId="77777777" w:rsidR="00B44320" w:rsidRPr="00D304E0" w:rsidRDefault="00B44320" w:rsidP="007D1114">
            <w:pPr>
              <w:spacing w:line="276" w:lineRule="auto"/>
              <w:jc w:val="right"/>
              <w:rPr>
                <w:i/>
              </w:rPr>
            </w:pPr>
            <w:r w:rsidRPr="00D304E0">
              <w:rPr>
                <w:i/>
              </w:rPr>
              <w:t>0.75</w:t>
            </w:r>
          </w:p>
        </w:tc>
      </w:tr>
      <w:tr w:rsidR="00B44320" w:rsidRPr="00E13734" w14:paraId="6E22F90B" w14:textId="77777777" w:rsidTr="007D1114">
        <w:trPr>
          <w:trHeight w:val="85"/>
          <w:jc w:val="center"/>
        </w:trPr>
        <w:tc>
          <w:tcPr>
            <w:tcW w:w="0" w:type="auto"/>
            <w:noWrap/>
            <w:hideMark/>
          </w:tcPr>
          <w:p w14:paraId="45540145" w14:textId="77777777" w:rsidR="00B44320" w:rsidRPr="00D304E0" w:rsidRDefault="00B44320" w:rsidP="007D1114">
            <w:pPr>
              <w:spacing w:line="276" w:lineRule="auto"/>
              <w:rPr>
                <w:i/>
              </w:rPr>
            </w:pPr>
            <w:r w:rsidRPr="00D304E0">
              <w:rPr>
                <w:i/>
              </w:rPr>
              <w:t>Stereo portable</w:t>
            </w:r>
          </w:p>
        </w:tc>
        <w:tc>
          <w:tcPr>
            <w:tcW w:w="0" w:type="auto"/>
            <w:noWrap/>
            <w:hideMark/>
          </w:tcPr>
          <w:p w14:paraId="42C18E94" w14:textId="77777777" w:rsidR="00B44320" w:rsidRPr="00D304E0" w:rsidRDefault="00B44320" w:rsidP="007D1114">
            <w:pPr>
              <w:spacing w:line="276" w:lineRule="auto"/>
              <w:jc w:val="right"/>
              <w:rPr>
                <w:i/>
              </w:rPr>
            </w:pPr>
            <w:r w:rsidRPr="00D304E0">
              <w:rPr>
                <w:i/>
              </w:rPr>
              <w:t>8.25</w:t>
            </w:r>
          </w:p>
        </w:tc>
        <w:tc>
          <w:tcPr>
            <w:tcW w:w="0" w:type="auto"/>
            <w:noWrap/>
            <w:hideMark/>
          </w:tcPr>
          <w:p w14:paraId="1687ADCB" w14:textId="77777777" w:rsidR="00B44320" w:rsidRPr="00D304E0" w:rsidRDefault="00B44320" w:rsidP="007D1114">
            <w:pPr>
              <w:spacing w:line="276" w:lineRule="auto"/>
              <w:jc w:val="right"/>
              <w:rPr>
                <w:i/>
              </w:rPr>
            </w:pPr>
            <w:r w:rsidRPr="00D304E0">
              <w:rPr>
                <w:i/>
              </w:rPr>
              <w:t>1.66</w:t>
            </w:r>
          </w:p>
        </w:tc>
      </w:tr>
      <w:tr w:rsidR="00B44320" w:rsidRPr="00E13734" w14:paraId="4F8F8F2F" w14:textId="77777777" w:rsidTr="007D1114">
        <w:trPr>
          <w:trHeight w:val="85"/>
          <w:jc w:val="center"/>
        </w:trPr>
        <w:tc>
          <w:tcPr>
            <w:tcW w:w="0" w:type="auto"/>
            <w:noWrap/>
            <w:hideMark/>
          </w:tcPr>
          <w:p w14:paraId="4EB912F5" w14:textId="77777777" w:rsidR="00B44320" w:rsidRPr="00D304E0" w:rsidRDefault="00B44320" w:rsidP="007D1114">
            <w:pPr>
              <w:spacing w:line="276" w:lineRule="auto"/>
              <w:rPr>
                <w:i/>
              </w:rPr>
            </w:pPr>
            <w:r w:rsidRPr="00D304E0">
              <w:rPr>
                <w:i/>
              </w:rPr>
              <w:t>Alarm clock</w:t>
            </w:r>
          </w:p>
        </w:tc>
        <w:tc>
          <w:tcPr>
            <w:tcW w:w="0" w:type="auto"/>
            <w:noWrap/>
            <w:hideMark/>
          </w:tcPr>
          <w:p w14:paraId="2D191380" w14:textId="77777777" w:rsidR="00B44320" w:rsidRPr="00D304E0" w:rsidRDefault="00B44320" w:rsidP="007D1114">
            <w:pPr>
              <w:spacing w:line="276" w:lineRule="auto"/>
              <w:jc w:val="right"/>
              <w:rPr>
                <w:i/>
              </w:rPr>
            </w:pPr>
            <w:r w:rsidRPr="00D304E0">
              <w:rPr>
                <w:i/>
              </w:rPr>
              <w:t>7.6</w:t>
            </w:r>
          </w:p>
        </w:tc>
        <w:tc>
          <w:tcPr>
            <w:tcW w:w="0" w:type="auto"/>
            <w:noWrap/>
            <w:hideMark/>
          </w:tcPr>
          <w:p w14:paraId="360DEED1" w14:textId="77777777" w:rsidR="00B44320" w:rsidRPr="00D304E0" w:rsidRDefault="00B44320" w:rsidP="007D1114">
            <w:pPr>
              <w:spacing w:line="276" w:lineRule="auto"/>
              <w:jc w:val="right"/>
              <w:rPr>
                <w:i/>
              </w:rPr>
            </w:pPr>
            <w:r w:rsidRPr="00D304E0">
              <w:rPr>
                <w:i/>
              </w:rPr>
              <w:t>0.7</w:t>
            </w:r>
          </w:p>
        </w:tc>
      </w:tr>
      <w:tr w:rsidR="00B44320" w:rsidRPr="00E13734" w14:paraId="6D5C9833" w14:textId="77777777" w:rsidTr="007D1114">
        <w:trPr>
          <w:trHeight w:val="85"/>
          <w:jc w:val="center"/>
        </w:trPr>
        <w:tc>
          <w:tcPr>
            <w:tcW w:w="0" w:type="auto"/>
            <w:noWrap/>
            <w:hideMark/>
          </w:tcPr>
          <w:p w14:paraId="5174CDF2" w14:textId="77777777" w:rsidR="00B44320" w:rsidRPr="00D304E0" w:rsidRDefault="00B44320" w:rsidP="007D1114">
            <w:pPr>
              <w:spacing w:line="276" w:lineRule="auto"/>
              <w:rPr>
                <w:i/>
              </w:rPr>
            </w:pPr>
            <w:r w:rsidRPr="00D304E0">
              <w:rPr>
                <w:i/>
              </w:rPr>
              <w:t>(fixed) telephone</w:t>
            </w:r>
          </w:p>
        </w:tc>
        <w:tc>
          <w:tcPr>
            <w:tcW w:w="0" w:type="auto"/>
            <w:noWrap/>
            <w:hideMark/>
          </w:tcPr>
          <w:p w14:paraId="090DAEE2" w14:textId="77777777" w:rsidR="00B44320" w:rsidRPr="00D304E0" w:rsidRDefault="00B44320" w:rsidP="007D1114">
            <w:pPr>
              <w:spacing w:line="276" w:lineRule="auto"/>
              <w:jc w:val="right"/>
              <w:rPr>
                <w:i/>
              </w:rPr>
            </w:pPr>
            <w:r w:rsidRPr="00D304E0">
              <w:rPr>
                <w:i/>
              </w:rPr>
              <w:t>7.4</w:t>
            </w:r>
          </w:p>
        </w:tc>
        <w:tc>
          <w:tcPr>
            <w:tcW w:w="0" w:type="auto"/>
            <w:noWrap/>
            <w:hideMark/>
          </w:tcPr>
          <w:p w14:paraId="6CFAD224" w14:textId="77777777" w:rsidR="00B44320" w:rsidRPr="00D304E0" w:rsidRDefault="00B44320" w:rsidP="007D1114">
            <w:pPr>
              <w:spacing w:line="276" w:lineRule="auto"/>
              <w:jc w:val="right"/>
              <w:rPr>
                <w:i/>
              </w:rPr>
            </w:pPr>
            <w:r w:rsidRPr="00D304E0">
              <w:rPr>
                <w:i/>
              </w:rPr>
              <w:t>2.92</w:t>
            </w:r>
          </w:p>
        </w:tc>
      </w:tr>
      <w:tr w:rsidR="00B44320" w:rsidRPr="00E13734" w14:paraId="7894FCEB" w14:textId="77777777" w:rsidTr="007D1114">
        <w:trPr>
          <w:trHeight w:val="85"/>
          <w:jc w:val="center"/>
        </w:trPr>
        <w:tc>
          <w:tcPr>
            <w:tcW w:w="0" w:type="auto"/>
            <w:noWrap/>
            <w:hideMark/>
          </w:tcPr>
          <w:p w14:paraId="1447D6BD" w14:textId="77777777" w:rsidR="00B44320" w:rsidRPr="00D304E0" w:rsidRDefault="00B44320" w:rsidP="007D1114">
            <w:pPr>
              <w:spacing w:line="276" w:lineRule="auto"/>
              <w:rPr>
                <w:i/>
              </w:rPr>
            </w:pPr>
            <w:r w:rsidRPr="00D304E0">
              <w:rPr>
                <w:i/>
              </w:rPr>
              <w:t>GPS</w:t>
            </w:r>
          </w:p>
        </w:tc>
        <w:tc>
          <w:tcPr>
            <w:tcW w:w="0" w:type="auto"/>
            <w:noWrap/>
            <w:hideMark/>
          </w:tcPr>
          <w:p w14:paraId="2305CE07" w14:textId="77777777" w:rsidR="00B44320" w:rsidRPr="00D304E0" w:rsidRDefault="00B44320" w:rsidP="007D1114">
            <w:pPr>
              <w:spacing w:line="276" w:lineRule="auto"/>
              <w:jc w:val="right"/>
              <w:rPr>
                <w:i/>
              </w:rPr>
            </w:pPr>
            <w:r w:rsidRPr="00D304E0">
              <w:rPr>
                <w:i/>
              </w:rPr>
              <w:t>7.4</w:t>
            </w:r>
          </w:p>
        </w:tc>
        <w:tc>
          <w:tcPr>
            <w:tcW w:w="0" w:type="auto"/>
            <w:noWrap/>
            <w:hideMark/>
          </w:tcPr>
          <w:p w14:paraId="30BDB351" w14:textId="77777777" w:rsidR="00B44320" w:rsidRPr="00D304E0" w:rsidRDefault="00B44320" w:rsidP="007D1114">
            <w:pPr>
              <w:spacing w:line="276" w:lineRule="auto"/>
              <w:jc w:val="right"/>
              <w:rPr>
                <w:i/>
              </w:rPr>
            </w:pPr>
            <w:r w:rsidRPr="00D304E0">
              <w:rPr>
                <w:i/>
              </w:rPr>
              <w:t>0.031</w:t>
            </w:r>
          </w:p>
        </w:tc>
      </w:tr>
      <w:tr w:rsidR="00B44320" w:rsidRPr="00E13734" w14:paraId="07A1B40E" w14:textId="77777777" w:rsidTr="007D1114">
        <w:trPr>
          <w:trHeight w:val="85"/>
          <w:jc w:val="center"/>
        </w:trPr>
        <w:tc>
          <w:tcPr>
            <w:tcW w:w="0" w:type="auto"/>
            <w:noWrap/>
            <w:hideMark/>
          </w:tcPr>
          <w:p w14:paraId="06B7C30D" w14:textId="77777777" w:rsidR="00B44320" w:rsidRPr="00D304E0" w:rsidRDefault="00B44320" w:rsidP="007D1114">
            <w:pPr>
              <w:spacing w:line="276" w:lineRule="auto"/>
              <w:rPr>
                <w:i/>
              </w:rPr>
            </w:pPr>
            <w:r w:rsidRPr="00D304E0">
              <w:rPr>
                <w:i/>
              </w:rPr>
              <w:t>Electronic weather station</w:t>
            </w:r>
          </w:p>
        </w:tc>
        <w:tc>
          <w:tcPr>
            <w:tcW w:w="0" w:type="auto"/>
            <w:noWrap/>
            <w:hideMark/>
          </w:tcPr>
          <w:p w14:paraId="52C290FB" w14:textId="77777777" w:rsidR="00B44320" w:rsidRPr="00D304E0" w:rsidRDefault="00B44320" w:rsidP="007D1114">
            <w:pPr>
              <w:spacing w:line="276" w:lineRule="auto"/>
              <w:jc w:val="right"/>
              <w:rPr>
                <w:i/>
              </w:rPr>
            </w:pPr>
            <w:r w:rsidRPr="00D304E0">
              <w:rPr>
                <w:i/>
              </w:rPr>
              <w:t>6</w:t>
            </w:r>
          </w:p>
        </w:tc>
        <w:tc>
          <w:tcPr>
            <w:tcW w:w="0" w:type="auto"/>
            <w:noWrap/>
            <w:hideMark/>
          </w:tcPr>
          <w:p w14:paraId="0D40BD10" w14:textId="77777777" w:rsidR="00B44320" w:rsidRPr="00D304E0" w:rsidRDefault="00B44320" w:rsidP="007D1114">
            <w:pPr>
              <w:spacing w:line="276" w:lineRule="auto"/>
              <w:jc w:val="right"/>
              <w:rPr>
                <w:i/>
              </w:rPr>
            </w:pPr>
            <w:r w:rsidRPr="00D304E0">
              <w:rPr>
                <w:i/>
              </w:rPr>
              <w:t>0.5</w:t>
            </w:r>
          </w:p>
        </w:tc>
      </w:tr>
      <w:tr w:rsidR="00B44320" w:rsidRPr="00E13734" w14:paraId="636FDB00" w14:textId="77777777" w:rsidTr="007D1114">
        <w:trPr>
          <w:trHeight w:val="85"/>
          <w:jc w:val="center"/>
        </w:trPr>
        <w:tc>
          <w:tcPr>
            <w:tcW w:w="0" w:type="auto"/>
            <w:noWrap/>
            <w:hideMark/>
          </w:tcPr>
          <w:p w14:paraId="61853B20" w14:textId="77777777" w:rsidR="00B44320" w:rsidRPr="00D304E0" w:rsidRDefault="00B44320" w:rsidP="007D1114">
            <w:pPr>
              <w:spacing w:line="276" w:lineRule="auto"/>
              <w:rPr>
                <w:i/>
              </w:rPr>
            </w:pPr>
            <w:r w:rsidRPr="00D304E0">
              <w:rPr>
                <w:i/>
              </w:rPr>
              <w:t>MP3/ I-Pod</w:t>
            </w:r>
          </w:p>
        </w:tc>
        <w:tc>
          <w:tcPr>
            <w:tcW w:w="0" w:type="auto"/>
            <w:noWrap/>
            <w:hideMark/>
          </w:tcPr>
          <w:p w14:paraId="4F3A23C0" w14:textId="77777777" w:rsidR="00B44320" w:rsidRPr="00D304E0" w:rsidRDefault="00B44320" w:rsidP="007D1114">
            <w:pPr>
              <w:spacing w:line="276" w:lineRule="auto"/>
              <w:jc w:val="right"/>
              <w:rPr>
                <w:i/>
              </w:rPr>
            </w:pPr>
            <w:r w:rsidRPr="00D304E0">
              <w:rPr>
                <w:i/>
              </w:rPr>
              <w:t>5</w:t>
            </w:r>
          </w:p>
        </w:tc>
        <w:tc>
          <w:tcPr>
            <w:tcW w:w="0" w:type="auto"/>
            <w:noWrap/>
            <w:hideMark/>
          </w:tcPr>
          <w:p w14:paraId="047A5086" w14:textId="77777777" w:rsidR="00B44320" w:rsidRPr="00D304E0" w:rsidRDefault="00B44320" w:rsidP="007D1114">
            <w:pPr>
              <w:spacing w:line="276" w:lineRule="auto"/>
              <w:jc w:val="right"/>
              <w:rPr>
                <w:i/>
              </w:rPr>
            </w:pPr>
            <w:r w:rsidRPr="00D304E0">
              <w:rPr>
                <w:i/>
              </w:rPr>
              <w:t>0.75</w:t>
            </w:r>
          </w:p>
        </w:tc>
      </w:tr>
      <w:tr w:rsidR="00B44320" w:rsidRPr="00E13734" w14:paraId="237BD761" w14:textId="77777777" w:rsidTr="007D1114">
        <w:trPr>
          <w:trHeight w:val="85"/>
          <w:jc w:val="center"/>
        </w:trPr>
        <w:tc>
          <w:tcPr>
            <w:tcW w:w="0" w:type="auto"/>
            <w:noWrap/>
            <w:hideMark/>
          </w:tcPr>
          <w:p w14:paraId="5531834A" w14:textId="77777777" w:rsidR="00B44320" w:rsidRPr="00D304E0" w:rsidRDefault="00B44320" w:rsidP="007D1114">
            <w:pPr>
              <w:spacing w:line="276" w:lineRule="auto"/>
              <w:rPr>
                <w:i/>
              </w:rPr>
            </w:pPr>
            <w:r w:rsidRPr="00D304E0">
              <w:rPr>
                <w:i/>
              </w:rPr>
              <w:t>PDA</w:t>
            </w:r>
          </w:p>
        </w:tc>
        <w:tc>
          <w:tcPr>
            <w:tcW w:w="0" w:type="auto"/>
            <w:noWrap/>
            <w:hideMark/>
          </w:tcPr>
          <w:p w14:paraId="67868420" w14:textId="77777777" w:rsidR="00B44320" w:rsidRPr="00D304E0" w:rsidRDefault="00B44320" w:rsidP="007D1114">
            <w:pPr>
              <w:spacing w:line="276" w:lineRule="auto"/>
              <w:jc w:val="right"/>
              <w:rPr>
                <w:i/>
              </w:rPr>
            </w:pPr>
            <w:r w:rsidRPr="00D304E0">
              <w:rPr>
                <w:i/>
              </w:rPr>
              <w:t>5</w:t>
            </w:r>
          </w:p>
        </w:tc>
        <w:tc>
          <w:tcPr>
            <w:tcW w:w="0" w:type="auto"/>
            <w:noWrap/>
            <w:hideMark/>
          </w:tcPr>
          <w:p w14:paraId="2E879C17" w14:textId="77777777" w:rsidR="00B44320" w:rsidRPr="00D304E0" w:rsidRDefault="00B44320" w:rsidP="007D1114">
            <w:pPr>
              <w:spacing w:line="276" w:lineRule="auto"/>
              <w:jc w:val="right"/>
              <w:rPr>
                <w:i/>
              </w:rPr>
            </w:pPr>
            <w:r w:rsidRPr="00D304E0">
              <w:rPr>
                <w:i/>
              </w:rPr>
              <w:t>2.24</w:t>
            </w:r>
          </w:p>
        </w:tc>
      </w:tr>
      <w:tr w:rsidR="00B44320" w:rsidRPr="00E13734" w14:paraId="717591E5" w14:textId="77777777" w:rsidTr="007D1114">
        <w:trPr>
          <w:trHeight w:val="85"/>
          <w:jc w:val="center"/>
        </w:trPr>
        <w:tc>
          <w:tcPr>
            <w:tcW w:w="0" w:type="auto"/>
            <w:noWrap/>
            <w:hideMark/>
          </w:tcPr>
          <w:p w14:paraId="6102607B" w14:textId="77777777" w:rsidR="00B44320" w:rsidRPr="00D304E0" w:rsidRDefault="00B44320" w:rsidP="007D1114">
            <w:pPr>
              <w:spacing w:line="276" w:lineRule="auto"/>
              <w:rPr>
                <w:i/>
              </w:rPr>
            </w:pPr>
            <w:r w:rsidRPr="00D304E0">
              <w:rPr>
                <w:i/>
              </w:rPr>
              <w:t>Pager</w:t>
            </w:r>
          </w:p>
        </w:tc>
        <w:tc>
          <w:tcPr>
            <w:tcW w:w="0" w:type="auto"/>
            <w:noWrap/>
            <w:hideMark/>
          </w:tcPr>
          <w:p w14:paraId="333C2A06" w14:textId="77777777" w:rsidR="00B44320" w:rsidRPr="00D304E0" w:rsidRDefault="00B44320" w:rsidP="007D1114">
            <w:pPr>
              <w:spacing w:line="276" w:lineRule="auto"/>
              <w:jc w:val="right"/>
              <w:rPr>
                <w:i/>
              </w:rPr>
            </w:pPr>
            <w:r w:rsidRPr="00D304E0">
              <w:rPr>
                <w:i/>
              </w:rPr>
              <w:t>4.03</w:t>
            </w:r>
          </w:p>
        </w:tc>
        <w:tc>
          <w:tcPr>
            <w:tcW w:w="0" w:type="auto"/>
            <w:noWrap/>
            <w:hideMark/>
          </w:tcPr>
          <w:p w14:paraId="2624EBC4" w14:textId="77777777" w:rsidR="00B44320" w:rsidRPr="00D304E0" w:rsidRDefault="00B44320" w:rsidP="007D1114">
            <w:pPr>
              <w:spacing w:line="276" w:lineRule="auto"/>
              <w:jc w:val="right"/>
              <w:rPr>
                <w:i/>
              </w:rPr>
            </w:pPr>
            <w:r w:rsidRPr="00D304E0">
              <w:rPr>
                <w:i/>
              </w:rPr>
              <w:t>2.24</w:t>
            </w:r>
          </w:p>
        </w:tc>
      </w:tr>
      <w:tr w:rsidR="00B44320" w:rsidRPr="00E13734" w14:paraId="00DCE06D" w14:textId="77777777" w:rsidTr="007D1114">
        <w:trPr>
          <w:trHeight w:val="85"/>
          <w:jc w:val="center"/>
        </w:trPr>
        <w:tc>
          <w:tcPr>
            <w:tcW w:w="0" w:type="auto"/>
            <w:noWrap/>
            <w:hideMark/>
          </w:tcPr>
          <w:p w14:paraId="466AFA46" w14:textId="77777777" w:rsidR="00B44320" w:rsidRPr="00D304E0" w:rsidRDefault="00B44320" w:rsidP="007D1114">
            <w:pPr>
              <w:spacing w:line="276" w:lineRule="auto"/>
              <w:rPr>
                <w:i/>
              </w:rPr>
            </w:pPr>
            <w:r w:rsidRPr="00D304E0">
              <w:rPr>
                <w:i/>
              </w:rPr>
              <w:t>Video camera</w:t>
            </w:r>
          </w:p>
        </w:tc>
        <w:tc>
          <w:tcPr>
            <w:tcW w:w="0" w:type="auto"/>
            <w:noWrap/>
            <w:hideMark/>
          </w:tcPr>
          <w:p w14:paraId="1110217B" w14:textId="77777777" w:rsidR="00B44320" w:rsidRPr="00D304E0" w:rsidRDefault="00B44320" w:rsidP="007D1114">
            <w:pPr>
              <w:spacing w:line="276" w:lineRule="auto"/>
              <w:jc w:val="right"/>
              <w:rPr>
                <w:i/>
              </w:rPr>
            </w:pPr>
            <w:r w:rsidRPr="00D304E0">
              <w:rPr>
                <w:i/>
              </w:rPr>
              <w:t>4</w:t>
            </w:r>
          </w:p>
        </w:tc>
        <w:tc>
          <w:tcPr>
            <w:tcW w:w="0" w:type="auto"/>
            <w:noWrap/>
            <w:hideMark/>
          </w:tcPr>
          <w:p w14:paraId="32E11B30" w14:textId="77777777" w:rsidR="00B44320" w:rsidRPr="00D304E0" w:rsidRDefault="00B44320" w:rsidP="007D1114">
            <w:pPr>
              <w:spacing w:line="276" w:lineRule="auto"/>
              <w:jc w:val="right"/>
              <w:rPr>
                <w:i/>
              </w:rPr>
            </w:pPr>
            <w:r w:rsidRPr="00D304E0">
              <w:rPr>
                <w:i/>
              </w:rPr>
              <w:t>0.9</w:t>
            </w:r>
          </w:p>
        </w:tc>
      </w:tr>
      <w:tr w:rsidR="00B44320" w:rsidRPr="00E13734" w14:paraId="66134C11" w14:textId="77777777" w:rsidTr="007D1114">
        <w:trPr>
          <w:trHeight w:val="85"/>
          <w:jc w:val="center"/>
        </w:trPr>
        <w:tc>
          <w:tcPr>
            <w:tcW w:w="0" w:type="auto"/>
            <w:noWrap/>
            <w:hideMark/>
          </w:tcPr>
          <w:p w14:paraId="349A5CDC" w14:textId="77777777" w:rsidR="00B44320" w:rsidRPr="00D304E0" w:rsidRDefault="00B44320" w:rsidP="007D1114">
            <w:pPr>
              <w:spacing w:line="276" w:lineRule="auto"/>
              <w:rPr>
                <w:i/>
              </w:rPr>
            </w:pPr>
            <w:r w:rsidRPr="00D304E0">
              <w:rPr>
                <w:i/>
              </w:rPr>
              <w:t>LED pocket lamp</w:t>
            </w:r>
          </w:p>
        </w:tc>
        <w:tc>
          <w:tcPr>
            <w:tcW w:w="0" w:type="auto"/>
            <w:noWrap/>
            <w:hideMark/>
          </w:tcPr>
          <w:p w14:paraId="20E944A8" w14:textId="77777777" w:rsidR="00B44320" w:rsidRPr="00D304E0" w:rsidRDefault="00B44320" w:rsidP="007D1114">
            <w:pPr>
              <w:spacing w:line="276" w:lineRule="auto"/>
              <w:jc w:val="right"/>
              <w:rPr>
                <w:i/>
              </w:rPr>
            </w:pPr>
            <w:r w:rsidRPr="00D304E0">
              <w:rPr>
                <w:i/>
              </w:rPr>
              <w:t>1</w:t>
            </w:r>
          </w:p>
        </w:tc>
        <w:tc>
          <w:tcPr>
            <w:tcW w:w="0" w:type="auto"/>
            <w:noWrap/>
            <w:hideMark/>
          </w:tcPr>
          <w:p w14:paraId="2FFBB31E" w14:textId="77777777" w:rsidR="00B44320" w:rsidRPr="00D304E0" w:rsidRDefault="00B44320" w:rsidP="007D1114">
            <w:pPr>
              <w:spacing w:line="276" w:lineRule="auto"/>
              <w:jc w:val="right"/>
              <w:rPr>
                <w:i/>
              </w:rPr>
            </w:pPr>
            <w:r w:rsidRPr="00D304E0">
              <w:rPr>
                <w:i/>
              </w:rPr>
              <w:t>0.5</w:t>
            </w:r>
          </w:p>
        </w:tc>
      </w:tr>
      <w:tr w:rsidR="00B44320" w:rsidRPr="00E13734" w14:paraId="4CBA77B1" w14:textId="77777777" w:rsidTr="007D1114">
        <w:trPr>
          <w:trHeight w:val="85"/>
          <w:jc w:val="center"/>
        </w:trPr>
        <w:tc>
          <w:tcPr>
            <w:tcW w:w="0" w:type="auto"/>
            <w:noWrap/>
            <w:hideMark/>
          </w:tcPr>
          <w:p w14:paraId="0D5A1949" w14:textId="77777777" w:rsidR="00B44320" w:rsidRPr="00D304E0" w:rsidRDefault="00B44320" w:rsidP="007D1114">
            <w:pPr>
              <w:spacing w:line="276" w:lineRule="auto"/>
              <w:rPr>
                <w:i/>
              </w:rPr>
            </w:pPr>
            <w:r w:rsidRPr="00D304E0">
              <w:rPr>
                <w:i/>
              </w:rPr>
              <w:t>Voice recorder</w:t>
            </w:r>
          </w:p>
        </w:tc>
        <w:tc>
          <w:tcPr>
            <w:tcW w:w="0" w:type="auto"/>
            <w:noWrap/>
            <w:hideMark/>
          </w:tcPr>
          <w:p w14:paraId="5488ACEE" w14:textId="77777777" w:rsidR="00B44320" w:rsidRPr="00D304E0" w:rsidRDefault="00B44320" w:rsidP="007D1114">
            <w:pPr>
              <w:spacing w:line="276" w:lineRule="auto"/>
              <w:jc w:val="right"/>
              <w:rPr>
                <w:i/>
              </w:rPr>
            </w:pPr>
            <w:r w:rsidRPr="00D304E0">
              <w:rPr>
                <w:i/>
              </w:rPr>
              <w:t>1.2</w:t>
            </w:r>
          </w:p>
        </w:tc>
        <w:tc>
          <w:tcPr>
            <w:tcW w:w="0" w:type="auto"/>
            <w:noWrap/>
            <w:hideMark/>
          </w:tcPr>
          <w:p w14:paraId="1A5F1522" w14:textId="77777777" w:rsidR="00B44320" w:rsidRPr="00D304E0" w:rsidRDefault="00B44320" w:rsidP="007D1114">
            <w:pPr>
              <w:spacing w:line="276" w:lineRule="auto"/>
              <w:jc w:val="right"/>
              <w:rPr>
                <w:i/>
              </w:rPr>
            </w:pPr>
            <w:r w:rsidRPr="00D304E0">
              <w:rPr>
                <w:i/>
              </w:rPr>
              <w:t>0.5</w:t>
            </w:r>
          </w:p>
        </w:tc>
      </w:tr>
      <w:tr w:rsidR="00B44320" w:rsidRPr="00E13734" w14:paraId="6BEA7048" w14:textId="77777777" w:rsidTr="007D1114">
        <w:trPr>
          <w:trHeight w:val="85"/>
          <w:jc w:val="center"/>
        </w:trPr>
        <w:tc>
          <w:tcPr>
            <w:tcW w:w="0" w:type="auto"/>
            <w:tcBorders>
              <w:top w:val="single" w:sz="4" w:space="0" w:color="auto"/>
              <w:left w:val="nil"/>
              <w:bottom w:val="nil"/>
              <w:right w:val="nil"/>
            </w:tcBorders>
            <w:noWrap/>
            <w:vAlign w:val="bottom"/>
            <w:hideMark/>
          </w:tcPr>
          <w:p w14:paraId="288E9FF0" w14:textId="77777777" w:rsidR="00B44320" w:rsidRPr="00D304E0" w:rsidRDefault="00B44320" w:rsidP="007D1114">
            <w:pPr>
              <w:spacing w:line="276" w:lineRule="auto"/>
              <w:rPr>
                <w:rFonts w:cs="Calibri"/>
                <w:b/>
                <w:bCs/>
                <w:i/>
                <w:color w:val="000000"/>
              </w:rPr>
            </w:pPr>
            <w:r w:rsidRPr="00D304E0">
              <w:rPr>
                <w:rFonts w:cs="Calibri"/>
                <w:b/>
                <w:bCs/>
                <w:i/>
                <w:color w:val="000000"/>
              </w:rPr>
              <w:t>TOTAL (a)</w:t>
            </w:r>
          </w:p>
        </w:tc>
        <w:tc>
          <w:tcPr>
            <w:tcW w:w="0" w:type="auto"/>
            <w:tcBorders>
              <w:top w:val="single" w:sz="4" w:space="0" w:color="auto"/>
              <w:left w:val="nil"/>
              <w:bottom w:val="nil"/>
              <w:right w:val="nil"/>
            </w:tcBorders>
            <w:noWrap/>
            <w:vAlign w:val="bottom"/>
            <w:hideMark/>
          </w:tcPr>
          <w:p w14:paraId="029A7D7A" w14:textId="77777777" w:rsidR="00B44320" w:rsidRPr="00D304E0" w:rsidRDefault="00B44320" w:rsidP="007D1114">
            <w:pPr>
              <w:spacing w:line="276" w:lineRule="auto"/>
              <w:jc w:val="right"/>
              <w:rPr>
                <w:rFonts w:cs="Calibri"/>
                <w:b/>
                <w:bCs/>
                <w:i/>
                <w:color w:val="000000"/>
              </w:rPr>
            </w:pPr>
            <w:r w:rsidRPr="00D304E0">
              <w:rPr>
                <w:rFonts w:cs="Calibri"/>
                <w:b/>
                <w:bCs/>
                <w:i/>
                <w:color w:val="000000"/>
              </w:rPr>
              <w:t>449</w:t>
            </w:r>
          </w:p>
        </w:tc>
        <w:tc>
          <w:tcPr>
            <w:tcW w:w="0" w:type="auto"/>
            <w:tcBorders>
              <w:top w:val="single" w:sz="4" w:space="0" w:color="auto"/>
              <w:left w:val="nil"/>
              <w:bottom w:val="nil"/>
              <w:right w:val="nil"/>
            </w:tcBorders>
            <w:noWrap/>
            <w:vAlign w:val="bottom"/>
            <w:hideMark/>
          </w:tcPr>
          <w:p w14:paraId="7BCC6923" w14:textId="77777777" w:rsidR="00B44320" w:rsidRPr="00D304E0" w:rsidRDefault="00B44320" w:rsidP="007D1114">
            <w:pPr>
              <w:spacing w:line="276" w:lineRule="auto"/>
              <w:jc w:val="right"/>
              <w:rPr>
                <w:rFonts w:cs="Calibri"/>
                <w:b/>
                <w:bCs/>
                <w:i/>
                <w:color w:val="000000"/>
              </w:rPr>
            </w:pPr>
            <w:r w:rsidRPr="00D304E0">
              <w:rPr>
                <w:rFonts w:cs="Calibri"/>
                <w:b/>
                <w:bCs/>
                <w:i/>
                <w:color w:val="000000"/>
              </w:rPr>
              <w:t>72</w:t>
            </w:r>
          </w:p>
        </w:tc>
      </w:tr>
      <w:tr w:rsidR="00B44320" w:rsidRPr="00E13734" w14:paraId="2F8526C8" w14:textId="77777777" w:rsidTr="007D1114">
        <w:trPr>
          <w:trHeight w:val="85"/>
          <w:jc w:val="center"/>
        </w:trPr>
        <w:tc>
          <w:tcPr>
            <w:tcW w:w="0" w:type="auto"/>
            <w:noWrap/>
            <w:vAlign w:val="bottom"/>
            <w:hideMark/>
          </w:tcPr>
          <w:p w14:paraId="1BE261C9" w14:textId="77777777" w:rsidR="00B44320" w:rsidRPr="00D304E0" w:rsidRDefault="00B44320" w:rsidP="007D1114">
            <w:pPr>
              <w:spacing w:line="276" w:lineRule="auto"/>
              <w:rPr>
                <w:rFonts w:cs="Calibri"/>
                <w:b/>
                <w:bCs/>
                <w:i/>
                <w:color w:val="000000"/>
              </w:rPr>
            </w:pPr>
            <w:r w:rsidRPr="00D304E0">
              <w:rPr>
                <w:rFonts w:cs="Calibri"/>
                <w:b/>
                <w:bCs/>
                <w:i/>
                <w:color w:val="000000"/>
              </w:rPr>
              <w:t>Smartphone (b)</w:t>
            </w:r>
          </w:p>
        </w:tc>
        <w:tc>
          <w:tcPr>
            <w:tcW w:w="0" w:type="auto"/>
            <w:noWrap/>
            <w:vAlign w:val="bottom"/>
            <w:hideMark/>
          </w:tcPr>
          <w:p w14:paraId="56CE1796" w14:textId="77777777" w:rsidR="00B44320" w:rsidRPr="00D304E0" w:rsidRDefault="00B44320" w:rsidP="007D1114">
            <w:pPr>
              <w:spacing w:line="276" w:lineRule="auto"/>
              <w:jc w:val="right"/>
              <w:rPr>
                <w:rFonts w:cs="Calibri"/>
                <w:b/>
                <w:bCs/>
                <w:i/>
                <w:color w:val="000000"/>
              </w:rPr>
            </w:pPr>
            <w:r w:rsidRPr="00D304E0">
              <w:rPr>
                <w:rFonts w:cs="Calibri"/>
                <w:b/>
                <w:bCs/>
                <w:i/>
                <w:color w:val="000000"/>
              </w:rPr>
              <w:t>5</w:t>
            </w:r>
          </w:p>
        </w:tc>
        <w:tc>
          <w:tcPr>
            <w:tcW w:w="0" w:type="auto"/>
            <w:noWrap/>
            <w:vAlign w:val="bottom"/>
            <w:hideMark/>
          </w:tcPr>
          <w:p w14:paraId="3B6BBED8" w14:textId="77777777" w:rsidR="00B44320" w:rsidRPr="00D304E0" w:rsidRDefault="00B44320" w:rsidP="007D1114">
            <w:pPr>
              <w:spacing w:line="276" w:lineRule="auto"/>
              <w:jc w:val="right"/>
              <w:rPr>
                <w:rFonts w:cs="Calibri"/>
                <w:b/>
                <w:bCs/>
                <w:i/>
                <w:color w:val="000000"/>
              </w:rPr>
            </w:pPr>
            <w:r w:rsidRPr="00D304E0">
              <w:rPr>
                <w:rFonts w:cs="Calibri"/>
                <w:b/>
                <w:bCs/>
                <w:i/>
                <w:color w:val="000000"/>
              </w:rPr>
              <w:t>2.24</w:t>
            </w:r>
          </w:p>
        </w:tc>
      </w:tr>
      <w:tr w:rsidR="00B44320" w:rsidRPr="00E13734" w14:paraId="4045CC54" w14:textId="77777777" w:rsidTr="007D1114">
        <w:trPr>
          <w:trHeight w:val="85"/>
          <w:jc w:val="center"/>
        </w:trPr>
        <w:tc>
          <w:tcPr>
            <w:tcW w:w="0" w:type="auto"/>
            <w:tcBorders>
              <w:top w:val="nil"/>
              <w:left w:val="nil"/>
              <w:bottom w:val="single" w:sz="4" w:space="0" w:color="auto"/>
              <w:right w:val="nil"/>
            </w:tcBorders>
            <w:noWrap/>
            <w:vAlign w:val="bottom"/>
            <w:hideMark/>
          </w:tcPr>
          <w:p w14:paraId="222D96FB" w14:textId="77777777" w:rsidR="00B44320" w:rsidRPr="00D304E0" w:rsidRDefault="00B44320" w:rsidP="007D1114">
            <w:pPr>
              <w:spacing w:line="276" w:lineRule="auto"/>
              <w:rPr>
                <w:rFonts w:cs="Calibri"/>
                <w:b/>
                <w:bCs/>
                <w:i/>
                <w:color w:val="000000"/>
              </w:rPr>
            </w:pPr>
            <w:r w:rsidRPr="00D304E0">
              <w:rPr>
                <w:rFonts w:cs="Calibri"/>
                <w:b/>
                <w:bCs/>
                <w:i/>
                <w:color w:val="000000"/>
              </w:rPr>
              <w:t>Share of Smartphone in Total (b/a)</w:t>
            </w:r>
          </w:p>
        </w:tc>
        <w:tc>
          <w:tcPr>
            <w:tcW w:w="0" w:type="auto"/>
            <w:tcBorders>
              <w:top w:val="nil"/>
              <w:left w:val="nil"/>
              <w:bottom w:val="single" w:sz="4" w:space="0" w:color="auto"/>
              <w:right w:val="nil"/>
            </w:tcBorders>
            <w:noWrap/>
            <w:vAlign w:val="bottom"/>
            <w:hideMark/>
          </w:tcPr>
          <w:p w14:paraId="4A05EA3C" w14:textId="77777777" w:rsidR="00B44320" w:rsidRPr="00D304E0" w:rsidRDefault="00B44320" w:rsidP="007D1114">
            <w:pPr>
              <w:spacing w:line="276" w:lineRule="auto"/>
              <w:jc w:val="right"/>
              <w:rPr>
                <w:rFonts w:cs="Calibri"/>
                <w:b/>
                <w:bCs/>
                <w:i/>
                <w:color w:val="000000"/>
              </w:rPr>
            </w:pPr>
            <w:r w:rsidRPr="00D304E0">
              <w:rPr>
                <w:rFonts w:cs="Calibri"/>
                <w:b/>
                <w:bCs/>
                <w:i/>
                <w:color w:val="000000"/>
              </w:rPr>
              <w:t>1%</w:t>
            </w:r>
          </w:p>
        </w:tc>
        <w:tc>
          <w:tcPr>
            <w:tcW w:w="0" w:type="auto"/>
            <w:tcBorders>
              <w:top w:val="nil"/>
              <w:left w:val="nil"/>
              <w:bottom w:val="single" w:sz="4" w:space="0" w:color="auto"/>
              <w:right w:val="nil"/>
            </w:tcBorders>
            <w:noWrap/>
            <w:vAlign w:val="bottom"/>
            <w:hideMark/>
          </w:tcPr>
          <w:p w14:paraId="5FF7CB79" w14:textId="77777777" w:rsidR="00B44320" w:rsidRPr="00D304E0" w:rsidRDefault="00B44320" w:rsidP="007D1114">
            <w:pPr>
              <w:spacing w:line="276" w:lineRule="auto"/>
              <w:jc w:val="right"/>
              <w:rPr>
                <w:rFonts w:cs="Calibri"/>
                <w:b/>
                <w:bCs/>
                <w:i/>
                <w:color w:val="000000"/>
              </w:rPr>
            </w:pPr>
            <w:r w:rsidRPr="00D304E0">
              <w:rPr>
                <w:rFonts w:cs="Calibri"/>
                <w:b/>
                <w:bCs/>
                <w:i/>
                <w:color w:val="000000"/>
              </w:rPr>
              <w:t>3%</w:t>
            </w:r>
          </w:p>
        </w:tc>
      </w:tr>
    </w:tbl>
    <w:p w14:paraId="50BC9785" w14:textId="77777777" w:rsidR="00B44320" w:rsidRPr="004F6D70" w:rsidRDefault="00B44320" w:rsidP="007D1114">
      <w:pPr>
        <w:spacing w:line="276" w:lineRule="auto"/>
        <w:rPr>
          <w:b/>
          <w:i/>
        </w:rPr>
      </w:pPr>
    </w:p>
    <w:p w14:paraId="6E0D9D75" w14:textId="77777777" w:rsidR="00B44320" w:rsidRPr="003C445D" w:rsidRDefault="00B44320" w:rsidP="007D1114">
      <w:pPr>
        <w:spacing w:line="276" w:lineRule="auto"/>
        <w:jc w:val="center"/>
      </w:pPr>
    </w:p>
    <w:p w14:paraId="1B5E9109" w14:textId="77777777" w:rsidR="00B44320" w:rsidRPr="00D304E0" w:rsidRDefault="00B44320" w:rsidP="007D1114">
      <w:pPr>
        <w:spacing w:line="276" w:lineRule="auto"/>
        <w:rPr>
          <w:b/>
        </w:rPr>
      </w:pPr>
    </w:p>
    <w:p w14:paraId="15EEBFBE" w14:textId="77777777" w:rsidR="00B44320" w:rsidRPr="009F46CE" w:rsidRDefault="00B44320" w:rsidP="007D1114">
      <w:pPr>
        <w:spacing w:line="276" w:lineRule="auto"/>
        <w:rPr>
          <w:u w:val="single"/>
        </w:rPr>
      </w:pPr>
      <w:r w:rsidRPr="009F46CE">
        <w:rPr>
          <w:i/>
        </w:rPr>
        <w:t>ENERGY EFFICIENCY</w:t>
      </w:r>
    </w:p>
    <w:p w14:paraId="033E9BB7" w14:textId="77777777" w:rsidR="00B44320" w:rsidRPr="004F6D70" w:rsidRDefault="00B44320" w:rsidP="007D1114">
      <w:pPr>
        <w:pStyle w:val="CommentText"/>
        <w:spacing w:line="276" w:lineRule="auto"/>
      </w:pPr>
      <w:r w:rsidRPr="00D304E0">
        <w:rPr>
          <w:sz w:val="24"/>
          <w:szCs w:val="24"/>
        </w:rPr>
        <w:t xml:space="preserve">Efficiency improves over time driven by developments in lighting, appliances, consumer electronics and information and communication technologies (ICTs). Historical trends show technological progresses in inventing, developing and diffusing higher performance technologies with lower environmental impacts. The energy efficiency of computers has doubled every 18 months, </w:t>
      </w:r>
      <w:proofErr w:type="gramStart"/>
      <w:r w:rsidRPr="00D304E0">
        <w:rPr>
          <w:sz w:val="24"/>
          <w:szCs w:val="24"/>
        </w:rPr>
        <w:t>similar to</w:t>
      </w:r>
      <w:proofErr w:type="gramEnd"/>
      <w:r w:rsidRPr="00D304E0">
        <w:rPr>
          <w:sz w:val="24"/>
          <w:szCs w:val="24"/>
        </w:rPr>
        <w:t xml:space="preserve"> the trends in computational power</w:t>
      </w:r>
      <w:r w:rsidRPr="00277BD0">
        <w:rPr>
          <w:noProof/>
          <w:sz w:val="24"/>
          <w:szCs w:val="24"/>
          <w:vertAlign w:val="superscript"/>
        </w:rPr>
        <w:t>22,26</w:t>
      </w:r>
      <w:r w:rsidRPr="00D304E0">
        <w:rPr>
          <w:sz w:val="24"/>
          <w:szCs w:val="24"/>
        </w:rPr>
        <w:t>. Lighting, electronics (consumer and office) and residential appliances are among the sectors with the highest potential for resource gains and for energy demand reduction by 2.11 EJ each in 2030</w:t>
      </w:r>
      <w:r w:rsidRPr="00277BD0">
        <w:rPr>
          <w:noProof/>
          <w:sz w:val="24"/>
          <w:szCs w:val="24"/>
          <w:vertAlign w:val="superscript"/>
        </w:rPr>
        <w:t>27</w:t>
      </w:r>
      <w:r w:rsidRPr="00D304E0">
        <w:rPr>
          <w:sz w:val="24"/>
          <w:szCs w:val="24"/>
        </w:rPr>
        <w:t xml:space="preserve">. These efficiency gains largely come from </w:t>
      </w:r>
      <w:r w:rsidRPr="009F46CE">
        <w:rPr>
          <w:sz w:val="24"/>
          <w:szCs w:val="24"/>
          <w:lang w:val="en-GB"/>
        </w:rPr>
        <w:t xml:space="preserve">the dissemination in 2050 of the current top </w:t>
      </w:r>
      <w:r w:rsidRPr="00D304E0">
        <w:rPr>
          <w:sz w:val="24"/>
          <w:szCs w:val="24"/>
        </w:rPr>
        <w:t>performance models, e.g., refrigerators reducing annual consumption from around 600 kWh to 120 kWh of the tod</w:t>
      </w:r>
      <w:r w:rsidRPr="009F46CE">
        <w:rPr>
          <w:sz w:val="24"/>
          <w:szCs w:val="24"/>
        </w:rPr>
        <w:t>ay’s RF19 model from Sun Frost</w:t>
      </w:r>
      <w:r w:rsidRPr="00277BD0">
        <w:rPr>
          <w:noProof/>
          <w:sz w:val="24"/>
          <w:szCs w:val="24"/>
          <w:vertAlign w:val="superscript"/>
        </w:rPr>
        <w:t>28</w:t>
      </w:r>
      <w:r>
        <w:rPr>
          <w:sz w:val="24"/>
          <w:szCs w:val="24"/>
        </w:rPr>
        <w:t xml:space="preserve">. </w:t>
      </w:r>
      <w:r w:rsidRPr="00D304E0">
        <w:rPr>
          <w:sz w:val="24"/>
          <w:szCs w:val="24"/>
        </w:rPr>
        <w:t>Assuming the continuation of trends in the next decades, the energy efficiency of ICTs should increase by several factors until 2050. Technology improvements assimilate fast in ICT as granular, short-lived technologies tend to replace more rapidly older models. Activity levels should also reduce further with the growth of cloud computing and virtualization which reduce the need for more computer infrastructure (software and hardware)</w:t>
      </w:r>
      <w:r w:rsidRPr="00277BD0">
        <w:rPr>
          <w:noProof/>
          <w:sz w:val="24"/>
          <w:szCs w:val="24"/>
          <w:vertAlign w:val="superscript"/>
        </w:rPr>
        <w:t>29</w:t>
      </w:r>
      <w:r w:rsidRPr="00D304E0">
        <w:rPr>
          <w:sz w:val="24"/>
          <w:szCs w:val="24"/>
        </w:rPr>
        <w:t>. In additions to improving conversion efficiencies of devices, practical actions could reduce energy demand in appliances by 67% by reducing losses in passive systems</w:t>
      </w:r>
      <w:r w:rsidRPr="00277BD0">
        <w:rPr>
          <w:noProof/>
          <w:sz w:val="24"/>
          <w:szCs w:val="24"/>
          <w:vertAlign w:val="superscript"/>
        </w:rPr>
        <w:t>28</w:t>
      </w:r>
      <w:r w:rsidRPr="00D304E0">
        <w:rPr>
          <w:sz w:val="24"/>
          <w:szCs w:val="24"/>
        </w:rPr>
        <w:t xml:space="preserve">. The practical actions </w:t>
      </w:r>
      <w:proofErr w:type="spellStart"/>
      <w:r w:rsidRPr="00D304E0">
        <w:rPr>
          <w:sz w:val="24"/>
          <w:szCs w:val="24"/>
        </w:rPr>
        <w:t>summarised</w:t>
      </w:r>
      <w:proofErr w:type="spellEnd"/>
      <w:r w:rsidRPr="00D304E0">
        <w:rPr>
          <w:sz w:val="24"/>
          <w:szCs w:val="24"/>
        </w:rPr>
        <w:t xml:space="preserve"> in Table SI-3b-2 can save 67% and 95% of </w:t>
      </w:r>
      <w:r>
        <w:rPr>
          <w:sz w:val="24"/>
          <w:szCs w:val="24"/>
        </w:rPr>
        <w:t xml:space="preserve">current </w:t>
      </w:r>
      <w:r w:rsidRPr="00D304E0">
        <w:rPr>
          <w:sz w:val="24"/>
          <w:szCs w:val="24"/>
        </w:rPr>
        <w:t>global energy use in appliances and lighting respectively (88 EJ + 12 EJ).</w:t>
      </w:r>
    </w:p>
    <w:p w14:paraId="13E87E18" w14:textId="77777777" w:rsidR="00B44320" w:rsidRPr="009F46CE" w:rsidRDefault="00B44320" w:rsidP="007D1114">
      <w:pPr>
        <w:spacing w:line="276" w:lineRule="auto"/>
      </w:pPr>
    </w:p>
    <w:p w14:paraId="593A248E" w14:textId="77777777" w:rsidR="00B44320" w:rsidRPr="009F46CE" w:rsidRDefault="00B44320" w:rsidP="007D1114">
      <w:pPr>
        <w:spacing w:line="276" w:lineRule="auto"/>
        <w:rPr>
          <w:b/>
          <w:i/>
        </w:rPr>
      </w:pPr>
      <w:r w:rsidRPr="009F46CE">
        <w:rPr>
          <w:b/>
          <w:i/>
        </w:rPr>
        <w:t xml:space="preserve">Table </w:t>
      </w:r>
      <w:r>
        <w:rPr>
          <w:b/>
          <w:i/>
        </w:rPr>
        <w:t>SI-3b-2</w:t>
      </w:r>
      <w:r w:rsidRPr="009F46CE">
        <w:rPr>
          <w:b/>
          <w:i/>
        </w:rPr>
        <w:t>. Practical actions to reduce losses from passive systems of appliances.</w:t>
      </w:r>
    </w:p>
    <w:p w14:paraId="26993128" w14:textId="77777777" w:rsidR="00B44320" w:rsidRPr="009F46CE" w:rsidRDefault="00B44320" w:rsidP="007D1114">
      <w:pPr>
        <w:spacing w:line="276" w:lineRule="auto"/>
        <w:rPr>
          <w:b/>
          <w:i/>
        </w:rPr>
      </w:pPr>
    </w:p>
    <w:p w14:paraId="5DFF8FA4" w14:textId="77777777" w:rsidR="00B44320" w:rsidRPr="004F6D70" w:rsidRDefault="00B44320" w:rsidP="007D1114">
      <w:pPr>
        <w:spacing w:line="276" w:lineRule="auto"/>
      </w:pPr>
    </w:p>
    <w:tbl>
      <w:tblPr>
        <w:tblW w:w="8216"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100"/>
        <w:gridCol w:w="1117"/>
        <w:gridCol w:w="880"/>
        <w:gridCol w:w="4932"/>
      </w:tblGrid>
      <w:tr w:rsidR="00B44320" w:rsidRPr="00BE7A28" w14:paraId="22340717" w14:textId="77777777" w:rsidTr="007D1114">
        <w:trPr>
          <w:trHeight w:val="288"/>
        </w:trPr>
        <w:tc>
          <w:tcPr>
            <w:tcW w:w="1588" w:type="dxa"/>
            <w:tcBorders>
              <w:top w:val="single" w:sz="4" w:space="0" w:color="auto"/>
              <w:left w:val="nil"/>
              <w:bottom w:val="nil"/>
              <w:right w:val="nil"/>
            </w:tcBorders>
            <w:noWrap/>
            <w:hideMark/>
          </w:tcPr>
          <w:p w14:paraId="303664B0" w14:textId="77777777" w:rsidR="00B44320" w:rsidRPr="00BE7A28" w:rsidRDefault="00B44320" w:rsidP="007D1114">
            <w:pPr>
              <w:rPr>
                <w:rFonts w:eastAsia="Times New Roman" w:cs="Calibri"/>
                <w:b/>
                <w:color w:val="000000"/>
                <w:lang w:eastAsia="pt-PT"/>
              </w:rPr>
            </w:pPr>
            <w:r w:rsidRPr="00BE7A28">
              <w:rPr>
                <w:rFonts w:eastAsia="Times New Roman" w:cs="Calibri"/>
                <w:b/>
                <w:color w:val="000000"/>
                <w:lang w:eastAsia="pt-PT"/>
              </w:rPr>
              <w:t>Appliance</w:t>
            </w:r>
          </w:p>
        </w:tc>
        <w:tc>
          <w:tcPr>
            <w:tcW w:w="893" w:type="dxa"/>
            <w:tcBorders>
              <w:top w:val="single" w:sz="4" w:space="0" w:color="auto"/>
              <w:left w:val="nil"/>
              <w:bottom w:val="nil"/>
              <w:right w:val="nil"/>
            </w:tcBorders>
            <w:noWrap/>
            <w:hideMark/>
          </w:tcPr>
          <w:p w14:paraId="31C1932C" w14:textId="77777777" w:rsidR="00B44320" w:rsidRPr="00BE7A28" w:rsidRDefault="00B44320" w:rsidP="007D1114">
            <w:pPr>
              <w:jc w:val="center"/>
              <w:rPr>
                <w:rFonts w:eastAsia="Times New Roman" w:cs="Calibri"/>
                <w:b/>
                <w:color w:val="000000"/>
                <w:lang w:eastAsia="pt-PT"/>
              </w:rPr>
            </w:pPr>
            <w:r w:rsidRPr="00BE7A28">
              <w:rPr>
                <w:rFonts w:eastAsia="Times New Roman" w:cs="Calibri"/>
                <w:b/>
                <w:color w:val="000000"/>
                <w:lang w:eastAsia="pt-PT"/>
              </w:rPr>
              <w:t>Electricity demand</w:t>
            </w:r>
          </w:p>
        </w:tc>
        <w:tc>
          <w:tcPr>
            <w:tcW w:w="781" w:type="dxa"/>
            <w:tcBorders>
              <w:top w:val="single" w:sz="4" w:space="0" w:color="auto"/>
              <w:left w:val="nil"/>
              <w:bottom w:val="nil"/>
              <w:right w:val="nil"/>
            </w:tcBorders>
            <w:noWrap/>
            <w:hideMark/>
          </w:tcPr>
          <w:p w14:paraId="6A37D3A7" w14:textId="77777777" w:rsidR="00B44320" w:rsidRPr="00BE7A28" w:rsidRDefault="00B44320" w:rsidP="007D1114">
            <w:pPr>
              <w:jc w:val="center"/>
              <w:rPr>
                <w:rFonts w:eastAsia="Times New Roman" w:cs="Calibri"/>
                <w:b/>
                <w:color w:val="000000"/>
                <w:lang w:eastAsia="pt-PT"/>
              </w:rPr>
            </w:pPr>
            <w:r w:rsidRPr="00BE7A28">
              <w:rPr>
                <w:rFonts w:eastAsia="Times New Roman" w:cs="Calibri"/>
                <w:b/>
                <w:color w:val="000000"/>
                <w:lang w:eastAsia="pt-PT"/>
              </w:rPr>
              <w:t>Savings</w:t>
            </w:r>
          </w:p>
        </w:tc>
        <w:tc>
          <w:tcPr>
            <w:tcW w:w="4954" w:type="dxa"/>
            <w:tcBorders>
              <w:top w:val="single" w:sz="4" w:space="0" w:color="auto"/>
              <w:left w:val="nil"/>
              <w:bottom w:val="nil"/>
              <w:right w:val="nil"/>
            </w:tcBorders>
            <w:noWrap/>
            <w:hideMark/>
          </w:tcPr>
          <w:p w14:paraId="7ABF913F" w14:textId="77777777" w:rsidR="00B44320" w:rsidRPr="00BE7A28" w:rsidRDefault="00B44320" w:rsidP="007D1114">
            <w:pPr>
              <w:jc w:val="center"/>
              <w:rPr>
                <w:rFonts w:eastAsia="Times New Roman" w:cs="Calibri"/>
                <w:b/>
                <w:color w:val="000000"/>
                <w:lang w:eastAsia="pt-PT"/>
              </w:rPr>
            </w:pPr>
            <w:r w:rsidRPr="00BE7A28">
              <w:rPr>
                <w:rFonts w:eastAsia="Times New Roman" w:cs="Calibri"/>
                <w:b/>
                <w:color w:val="000000"/>
                <w:lang w:eastAsia="pt-PT"/>
              </w:rPr>
              <w:t>Practical actions</w:t>
            </w:r>
          </w:p>
        </w:tc>
      </w:tr>
      <w:tr w:rsidR="00B44320" w:rsidRPr="00BE7A28" w14:paraId="45B47805" w14:textId="77777777" w:rsidTr="007D1114">
        <w:trPr>
          <w:trHeight w:val="288"/>
        </w:trPr>
        <w:tc>
          <w:tcPr>
            <w:tcW w:w="1588" w:type="dxa"/>
            <w:tcBorders>
              <w:top w:val="nil"/>
              <w:left w:val="nil"/>
              <w:bottom w:val="single" w:sz="4" w:space="0" w:color="auto"/>
              <w:right w:val="nil"/>
            </w:tcBorders>
            <w:noWrap/>
            <w:vAlign w:val="center"/>
            <w:hideMark/>
          </w:tcPr>
          <w:p w14:paraId="4100B1BB" w14:textId="77777777" w:rsidR="00B44320" w:rsidRPr="00BE7A28" w:rsidRDefault="00B44320" w:rsidP="007D1114">
            <w:pPr>
              <w:rPr>
                <w:rFonts w:eastAsia="Calibri" w:cs="Times New Roman"/>
              </w:rPr>
            </w:pPr>
          </w:p>
        </w:tc>
        <w:tc>
          <w:tcPr>
            <w:tcW w:w="893" w:type="dxa"/>
            <w:tcBorders>
              <w:top w:val="nil"/>
              <w:left w:val="nil"/>
              <w:bottom w:val="single" w:sz="4" w:space="0" w:color="auto"/>
              <w:right w:val="nil"/>
            </w:tcBorders>
            <w:noWrap/>
            <w:vAlign w:val="center"/>
            <w:hideMark/>
          </w:tcPr>
          <w:p w14:paraId="52AF2B7F" w14:textId="77777777" w:rsidR="00B44320" w:rsidRPr="00BE7A28" w:rsidRDefault="00B44320" w:rsidP="007D1114">
            <w:pPr>
              <w:jc w:val="center"/>
              <w:rPr>
                <w:rFonts w:eastAsia="Times New Roman" w:cs="Calibri"/>
                <w:color w:val="000000"/>
                <w:lang w:eastAsia="pt-PT"/>
              </w:rPr>
            </w:pPr>
            <w:r w:rsidRPr="00BE7A28">
              <w:rPr>
                <w:rFonts w:eastAsia="Times New Roman" w:cs="Calibri"/>
                <w:color w:val="000000"/>
                <w:lang w:eastAsia="pt-PT"/>
              </w:rPr>
              <w:t>EJ</w:t>
            </w:r>
          </w:p>
        </w:tc>
        <w:tc>
          <w:tcPr>
            <w:tcW w:w="781" w:type="dxa"/>
            <w:tcBorders>
              <w:top w:val="nil"/>
              <w:left w:val="nil"/>
              <w:bottom w:val="single" w:sz="4" w:space="0" w:color="auto"/>
              <w:right w:val="nil"/>
            </w:tcBorders>
            <w:noWrap/>
            <w:vAlign w:val="center"/>
            <w:hideMark/>
          </w:tcPr>
          <w:p w14:paraId="25249BCD" w14:textId="77777777" w:rsidR="00B44320" w:rsidRPr="00BE7A28" w:rsidRDefault="00B44320" w:rsidP="007D1114">
            <w:pPr>
              <w:jc w:val="center"/>
              <w:rPr>
                <w:rFonts w:eastAsia="Times New Roman" w:cs="Calibri"/>
                <w:color w:val="000000"/>
                <w:lang w:eastAsia="pt-PT"/>
              </w:rPr>
            </w:pPr>
            <w:r w:rsidRPr="00BE7A28">
              <w:rPr>
                <w:rFonts w:eastAsia="Times New Roman" w:cs="Calibri"/>
                <w:color w:val="000000"/>
                <w:lang w:eastAsia="pt-PT"/>
              </w:rPr>
              <w:t>%</w:t>
            </w:r>
          </w:p>
        </w:tc>
        <w:tc>
          <w:tcPr>
            <w:tcW w:w="4954" w:type="dxa"/>
            <w:tcBorders>
              <w:top w:val="nil"/>
              <w:left w:val="nil"/>
              <w:bottom w:val="single" w:sz="4" w:space="0" w:color="auto"/>
              <w:right w:val="nil"/>
            </w:tcBorders>
            <w:noWrap/>
            <w:vAlign w:val="center"/>
            <w:hideMark/>
          </w:tcPr>
          <w:p w14:paraId="0879DA32" w14:textId="77777777" w:rsidR="00B44320" w:rsidRPr="00BE7A28" w:rsidRDefault="00B44320" w:rsidP="007D1114">
            <w:pPr>
              <w:rPr>
                <w:rFonts w:eastAsia="Calibri" w:cs="Times New Roman"/>
              </w:rPr>
            </w:pPr>
          </w:p>
        </w:tc>
      </w:tr>
      <w:tr w:rsidR="00B44320" w:rsidRPr="00BE7A28" w14:paraId="28A7BA76" w14:textId="77777777" w:rsidTr="007D1114">
        <w:trPr>
          <w:trHeight w:val="288"/>
        </w:trPr>
        <w:tc>
          <w:tcPr>
            <w:tcW w:w="1588" w:type="dxa"/>
            <w:tcBorders>
              <w:top w:val="single" w:sz="4" w:space="0" w:color="auto"/>
              <w:left w:val="nil"/>
              <w:bottom w:val="nil"/>
              <w:right w:val="nil"/>
            </w:tcBorders>
            <w:noWrap/>
            <w:hideMark/>
          </w:tcPr>
          <w:p w14:paraId="376D3913" w14:textId="77777777" w:rsidR="00B44320" w:rsidRPr="00BE7A28" w:rsidRDefault="00B44320" w:rsidP="007D1114">
            <w:pPr>
              <w:rPr>
                <w:rFonts w:eastAsia="Times New Roman" w:cs="Calibri"/>
                <w:color w:val="000000"/>
                <w:lang w:eastAsia="pt-PT"/>
              </w:rPr>
            </w:pPr>
            <w:r w:rsidRPr="00BE7A28">
              <w:rPr>
                <w:rFonts w:eastAsia="Times New Roman" w:cs="Calibri"/>
                <w:color w:val="000000"/>
                <w:lang w:eastAsia="pt-PT"/>
              </w:rPr>
              <w:t>Cooker</w:t>
            </w:r>
          </w:p>
        </w:tc>
        <w:tc>
          <w:tcPr>
            <w:tcW w:w="893" w:type="dxa"/>
            <w:tcBorders>
              <w:top w:val="single" w:sz="4" w:space="0" w:color="auto"/>
              <w:left w:val="nil"/>
              <w:bottom w:val="nil"/>
              <w:right w:val="nil"/>
            </w:tcBorders>
            <w:noWrap/>
            <w:hideMark/>
          </w:tcPr>
          <w:p w14:paraId="74335EE6" w14:textId="77777777" w:rsidR="00B44320" w:rsidRPr="00BE7A28" w:rsidRDefault="00B44320" w:rsidP="007D1114">
            <w:pPr>
              <w:jc w:val="center"/>
              <w:rPr>
                <w:rFonts w:eastAsia="Times New Roman" w:cs="Calibri"/>
                <w:color w:val="000000"/>
                <w:lang w:eastAsia="pt-PT"/>
              </w:rPr>
            </w:pPr>
            <w:r w:rsidRPr="00BE7A28">
              <w:rPr>
                <w:rFonts w:eastAsia="Times New Roman" w:cs="Calibri"/>
                <w:color w:val="000000"/>
                <w:lang w:eastAsia="pt-PT"/>
              </w:rPr>
              <w:t>8</w:t>
            </w:r>
          </w:p>
        </w:tc>
        <w:tc>
          <w:tcPr>
            <w:tcW w:w="781" w:type="dxa"/>
            <w:tcBorders>
              <w:top w:val="single" w:sz="4" w:space="0" w:color="auto"/>
              <w:left w:val="nil"/>
              <w:bottom w:val="nil"/>
              <w:right w:val="nil"/>
            </w:tcBorders>
            <w:noWrap/>
            <w:hideMark/>
          </w:tcPr>
          <w:p w14:paraId="71CC84F4" w14:textId="77777777" w:rsidR="00B44320" w:rsidRPr="00BE7A28" w:rsidRDefault="00B44320" w:rsidP="007D1114">
            <w:pPr>
              <w:jc w:val="center"/>
              <w:rPr>
                <w:rFonts w:eastAsia="Times New Roman" w:cs="Calibri"/>
                <w:color w:val="000000"/>
                <w:lang w:eastAsia="pt-PT"/>
              </w:rPr>
            </w:pPr>
            <w:r w:rsidRPr="00BE7A28">
              <w:rPr>
                <w:rFonts w:eastAsia="Times New Roman" w:cs="Calibri"/>
                <w:color w:val="000000"/>
                <w:lang w:eastAsia="pt-PT"/>
              </w:rPr>
              <w:t>80</w:t>
            </w:r>
          </w:p>
        </w:tc>
        <w:tc>
          <w:tcPr>
            <w:tcW w:w="4954" w:type="dxa"/>
            <w:tcBorders>
              <w:top w:val="single" w:sz="4" w:space="0" w:color="auto"/>
              <w:left w:val="nil"/>
              <w:bottom w:val="nil"/>
              <w:right w:val="nil"/>
            </w:tcBorders>
            <w:noWrap/>
            <w:hideMark/>
          </w:tcPr>
          <w:p w14:paraId="4E1577F4" w14:textId="77777777" w:rsidR="00B44320" w:rsidRPr="00BE7A28" w:rsidRDefault="00B44320" w:rsidP="007D1114">
            <w:pPr>
              <w:rPr>
                <w:rFonts w:eastAsia="Times New Roman" w:cs="Calibri"/>
                <w:color w:val="000000"/>
                <w:lang w:eastAsia="pt-PT"/>
              </w:rPr>
            </w:pPr>
            <w:r w:rsidRPr="00BE7A28">
              <w:rPr>
                <w:rFonts w:eastAsia="Times New Roman" w:cs="Calibri"/>
                <w:color w:val="000000"/>
                <w:lang w:eastAsia="pt-PT"/>
              </w:rPr>
              <w:t>better insulation of containers (stove-top, ovens)</w:t>
            </w:r>
          </w:p>
        </w:tc>
      </w:tr>
      <w:tr w:rsidR="00B44320" w:rsidRPr="00BE7A28" w14:paraId="0289B526" w14:textId="77777777" w:rsidTr="007D1114">
        <w:trPr>
          <w:trHeight w:val="288"/>
        </w:trPr>
        <w:tc>
          <w:tcPr>
            <w:tcW w:w="1588" w:type="dxa"/>
            <w:tcBorders>
              <w:top w:val="nil"/>
              <w:left w:val="nil"/>
              <w:bottom w:val="nil"/>
              <w:right w:val="nil"/>
            </w:tcBorders>
            <w:noWrap/>
            <w:hideMark/>
          </w:tcPr>
          <w:p w14:paraId="45A90D25" w14:textId="77777777" w:rsidR="00B44320" w:rsidRPr="00BE7A28" w:rsidRDefault="00B44320" w:rsidP="007D1114">
            <w:pPr>
              <w:rPr>
                <w:rFonts w:eastAsia="Times New Roman" w:cs="Calibri"/>
                <w:color w:val="000000"/>
                <w:lang w:eastAsia="pt-PT"/>
              </w:rPr>
            </w:pPr>
            <w:r w:rsidRPr="00BE7A28">
              <w:rPr>
                <w:rFonts w:eastAsia="Times New Roman" w:cs="Calibri"/>
                <w:color w:val="000000"/>
                <w:lang w:eastAsia="pt-PT"/>
              </w:rPr>
              <w:t>Refrigerator/freezer</w:t>
            </w:r>
          </w:p>
        </w:tc>
        <w:tc>
          <w:tcPr>
            <w:tcW w:w="893" w:type="dxa"/>
            <w:tcBorders>
              <w:top w:val="nil"/>
              <w:left w:val="nil"/>
              <w:bottom w:val="nil"/>
              <w:right w:val="nil"/>
            </w:tcBorders>
            <w:noWrap/>
            <w:hideMark/>
          </w:tcPr>
          <w:p w14:paraId="016A1AD6" w14:textId="77777777" w:rsidR="00B44320" w:rsidRPr="00BE7A28" w:rsidRDefault="00B44320" w:rsidP="007D1114">
            <w:pPr>
              <w:jc w:val="center"/>
              <w:rPr>
                <w:rFonts w:eastAsia="Times New Roman" w:cs="Calibri"/>
                <w:color w:val="000000"/>
                <w:lang w:eastAsia="pt-PT"/>
              </w:rPr>
            </w:pPr>
            <w:r w:rsidRPr="00BE7A28">
              <w:rPr>
                <w:rFonts w:eastAsia="Times New Roman" w:cs="Calibri"/>
                <w:color w:val="000000"/>
                <w:lang w:eastAsia="pt-PT"/>
              </w:rPr>
              <w:t>15</w:t>
            </w:r>
          </w:p>
        </w:tc>
        <w:tc>
          <w:tcPr>
            <w:tcW w:w="781" w:type="dxa"/>
            <w:tcBorders>
              <w:top w:val="nil"/>
              <w:left w:val="nil"/>
              <w:bottom w:val="nil"/>
              <w:right w:val="nil"/>
            </w:tcBorders>
            <w:noWrap/>
            <w:hideMark/>
          </w:tcPr>
          <w:p w14:paraId="5E9447C7" w14:textId="77777777" w:rsidR="00B44320" w:rsidRPr="00BE7A28" w:rsidRDefault="00B44320" w:rsidP="007D1114">
            <w:pPr>
              <w:jc w:val="center"/>
              <w:rPr>
                <w:rFonts w:eastAsia="Times New Roman" w:cs="Calibri"/>
                <w:color w:val="000000"/>
                <w:lang w:eastAsia="pt-PT"/>
              </w:rPr>
            </w:pPr>
            <w:r w:rsidRPr="00BE7A28">
              <w:rPr>
                <w:rFonts w:eastAsia="Times New Roman" w:cs="Calibri"/>
                <w:color w:val="000000"/>
                <w:lang w:eastAsia="pt-PT"/>
              </w:rPr>
              <w:t>88</w:t>
            </w:r>
          </w:p>
        </w:tc>
        <w:tc>
          <w:tcPr>
            <w:tcW w:w="4954" w:type="dxa"/>
            <w:tcBorders>
              <w:top w:val="nil"/>
              <w:left w:val="nil"/>
              <w:bottom w:val="nil"/>
              <w:right w:val="nil"/>
            </w:tcBorders>
            <w:noWrap/>
            <w:hideMark/>
          </w:tcPr>
          <w:p w14:paraId="7992746F" w14:textId="77777777" w:rsidR="00B44320" w:rsidRPr="00BE7A28" w:rsidRDefault="00B44320" w:rsidP="007D1114">
            <w:pPr>
              <w:rPr>
                <w:rFonts w:eastAsia="Times New Roman" w:cs="Calibri"/>
                <w:color w:val="000000"/>
                <w:lang w:eastAsia="pt-PT"/>
              </w:rPr>
            </w:pPr>
            <w:r w:rsidRPr="00BE7A28">
              <w:rPr>
                <w:rFonts w:eastAsia="Times New Roman" w:cs="Calibri"/>
                <w:color w:val="000000"/>
                <w:lang w:eastAsia="pt-PT"/>
              </w:rPr>
              <w:t>reducing heat gains (e.g., more insulation of the shell)</w:t>
            </w:r>
          </w:p>
        </w:tc>
      </w:tr>
      <w:tr w:rsidR="00B44320" w:rsidRPr="00BE7A28" w14:paraId="32217F63" w14:textId="77777777" w:rsidTr="007D1114">
        <w:trPr>
          <w:trHeight w:val="288"/>
        </w:trPr>
        <w:tc>
          <w:tcPr>
            <w:tcW w:w="1588" w:type="dxa"/>
            <w:tcBorders>
              <w:top w:val="nil"/>
              <w:left w:val="nil"/>
              <w:bottom w:val="nil"/>
              <w:right w:val="nil"/>
            </w:tcBorders>
            <w:noWrap/>
            <w:hideMark/>
          </w:tcPr>
          <w:p w14:paraId="77F718CA" w14:textId="77777777" w:rsidR="00B44320" w:rsidRPr="00BE7A28" w:rsidRDefault="00B44320" w:rsidP="007D1114">
            <w:pPr>
              <w:rPr>
                <w:rFonts w:eastAsia="Times New Roman" w:cs="Calibri"/>
                <w:color w:val="000000"/>
                <w:lang w:eastAsia="pt-PT"/>
              </w:rPr>
            </w:pPr>
            <w:r w:rsidRPr="00BE7A28">
              <w:rPr>
                <w:rFonts w:eastAsia="Times New Roman" w:cs="Calibri"/>
                <w:color w:val="000000"/>
                <w:lang w:eastAsia="pt-PT"/>
              </w:rPr>
              <w:t>Consumer electronic</w:t>
            </w:r>
          </w:p>
        </w:tc>
        <w:tc>
          <w:tcPr>
            <w:tcW w:w="893" w:type="dxa"/>
            <w:tcBorders>
              <w:top w:val="nil"/>
              <w:left w:val="nil"/>
              <w:bottom w:val="nil"/>
              <w:right w:val="nil"/>
            </w:tcBorders>
            <w:noWrap/>
            <w:hideMark/>
          </w:tcPr>
          <w:p w14:paraId="5D7F011C" w14:textId="77777777" w:rsidR="00B44320" w:rsidRPr="00BE7A28" w:rsidRDefault="00B44320" w:rsidP="007D1114">
            <w:pPr>
              <w:jc w:val="center"/>
              <w:rPr>
                <w:rFonts w:eastAsia="Times New Roman" w:cs="Calibri"/>
                <w:color w:val="000000"/>
                <w:lang w:eastAsia="pt-PT"/>
              </w:rPr>
            </w:pPr>
            <w:r w:rsidRPr="00BE7A28">
              <w:rPr>
                <w:rFonts w:eastAsia="Times New Roman" w:cs="Calibri"/>
                <w:color w:val="000000"/>
                <w:lang w:eastAsia="pt-PT"/>
              </w:rPr>
              <w:t>11</w:t>
            </w:r>
          </w:p>
        </w:tc>
        <w:tc>
          <w:tcPr>
            <w:tcW w:w="781" w:type="dxa"/>
            <w:tcBorders>
              <w:top w:val="nil"/>
              <w:left w:val="nil"/>
              <w:bottom w:val="nil"/>
              <w:right w:val="nil"/>
            </w:tcBorders>
            <w:noWrap/>
            <w:hideMark/>
          </w:tcPr>
          <w:p w14:paraId="6C5A6629" w14:textId="77777777" w:rsidR="00B44320" w:rsidRPr="00BE7A28" w:rsidRDefault="00B44320" w:rsidP="007D1114">
            <w:pPr>
              <w:jc w:val="center"/>
              <w:rPr>
                <w:rFonts w:eastAsia="Times New Roman" w:cs="Calibri"/>
                <w:color w:val="000000"/>
                <w:lang w:eastAsia="pt-PT"/>
              </w:rPr>
            </w:pPr>
            <w:r w:rsidRPr="00BE7A28">
              <w:rPr>
                <w:rFonts w:eastAsia="Times New Roman" w:cs="Calibri"/>
                <w:color w:val="000000"/>
                <w:lang w:eastAsia="pt-PT"/>
              </w:rPr>
              <w:t>0</w:t>
            </w:r>
          </w:p>
        </w:tc>
        <w:tc>
          <w:tcPr>
            <w:tcW w:w="4954" w:type="dxa"/>
            <w:tcBorders>
              <w:top w:val="nil"/>
              <w:left w:val="nil"/>
              <w:bottom w:val="nil"/>
              <w:right w:val="nil"/>
            </w:tcBorders>
            <w:noWrap/>
            <w:hideMark/>
          </w:tcPr>
          <w:p w14:paraId="630E2EAD" w14:textId="77777777" w:rsidR="00B44320" w:rsidRPr="00BE7A28" w:rsidRDefault="00B44320" w:rsidP="007D1114">
            <w:pPr>
              <w:rPr>
                <w:rFonts w:eastAsia="Times New Roman" w:cs="Calibri"/>
                <w:color w:val="000000"/>
                <w:lang w:eastAsia="pt-PT"/>
              </w:rPr>
            </w:pPr>
            <w:r w:rsidRPr="00BE7A28">
              <w:rPr>
                <w:rFonts w:eastAsia="Times New Roman" w:cs="Calibri"/>
                <w:color w:val="000000"/>
                <w:lang w:eastAsia="pt-PT"/>
              </w:rPr>
              <w:t>-</w:t>
            </w:r>
          </w:p>
        </w:tc>
      </w:tr>
      <w:tr w:rsidR="00B44320" w:rsidRPr="00BE7A28" w14:paraId="7BEF0CA5" w14:textId="77777777" w:rsidTr="007D1114">
        <w:trPr>
          <w:trHeight w:val="288"/>
        </w:trPr>
        <w:tc>
          <w:tcPr>
            <w:tcW w:w="1588" w:type="dxa"/>
            <w:tcBorders>
              <w:top w:val="nil"/>
              <w:left w:val="nil"/>
              <w:bottom w:val="nil"/>
              <w:right w:val="nil"/>
            </w:tcBorders>
            <w:noWrap/>
            <w:hideMark/>
          </w:tcPr>
          <w:p w14:paraId="4A20B8F4" w14:textId="77777777" w:rsidR="00B44320" w:rsidRPr="00BE7A28" w:rsidRDefault="00B44320" w:rsidP="007D1114">
            <w:pPr>
              <w:rPr>
                <w:rFonts w:eastAsia="Times New Roman" w:cs="Calibri"/>
                <w:color w:val="000000"/>
                <w:lang w:eastAsia="pt-PT"/>
              </w:rPr>
            </w:pPr>
            <w:r w:rsidRPr="00BE7A28">
              <w:rPr>
                <w:rFonts w:eastAsia="Times New Roman" w:cs="Calibri"/>
                <w:color w:val="000000"/>
                <w:lang w:eastAsia="pt-PT"/>
              </w:rPr>
              <w:t>Washing machine</w:t>
            </w:r>
          </w:p>
        </w:tc>
        <w:tc>
          <w:tcPr>
            <w:tcW w:w="893" w:type="dxa"/>
            <w:tcBorders>
              <w:top w:val="nil"/>
              <w:left w:val="nil"/>
              <w:bottom w:val="nil"/>
              <w:right w:val="nil"/>
            </w:tcBorders>
            <w:noWrap/>
            <w:hideMark/>
          </w:tcPr>
          <w:p w14:paraId="64644720" w14:textId="77777777" w:rsidR="00B44320" w:rsidRPr="00BE7A28" w:rsidRDefault="00B44320" w:rsidP="007D1114">
            <w:pPr>
              <w:jc w:val="center"/>
              <w:rPr>
                <w:rFonts w:eastAsia="Times New Roman" w:cs="Calibri"/>
                <w:color w:val="000000"/>
                <w:lang w:eastAsia="pt-PT"/>
              </w:rPr>
            </w:pPr>
            <w:r w:rsidRPr="00BE7A28">
              <w:rPr>
                <w:rFonts w:eastAsia="Times New Roman" w:cs="Calibri"/>
                <w:color w:val="000000"/>
                <w:lang w:eastAsia="pt-PT"/>
              </w:rPr>
              <w:t>4</w:t>
            </w:r>
          </w:p>
        </w:tc>
        <w:tc>
          <w:tcPr>
            <w:tcW w:w="781" w:type="dxa"/>
            <w:tcBorders>
              <w:top w:val="nil"/>
              <w:left w:val="nil"/>
              <w:bottom w:val="nil"/>
              <w:right w:val="nil"/>
            </w:tcBorders>
            <w:noWrap/>
            <w:hideMark/>
          </w:tcPr>
          <w:p w14:paraId="76097256" w14:textId="77777777" w:rsidR="00B44320" w:rsidRPr="00BE7A28" w:rsidRDefault="00B44320" w:rsidP="007D1114">
            <w:pPr>
              <w:jc w:val="center"/>
              <w:rPr>
                <w:rFonts w:eastAsia="Times New Roman" w:cs="Calibri"/>
                <w:color w:val="000000"/>
                <w:lang w:eastAsia="pt-PT"/>
              </w:rPr>
            </w:pPr>
            <w:r w:rsidRPr="00BE7A28">
              <w:rPr>
                <w:rFonts w:eastAsia="Times New Roman" w:cs="Calibri"/>
                <w:color w:val="000000"/>
                <w:lang w:eastAsia="pt-PT"/>
              </w:rPr>
              <w:t>91</w:t>
            </w:r>
          </w:p>
        </w:tc>
        <w:tc>
          <w:tcPr>
            <w:tcW w:w="4954" w:type="dxa"/>
            <w:tcBorders>
              <w:top w:val="nil"/>
              <w:left w:val="nil"/>
              <w:bottom w:val="nil"/>
              <w:right w:val="nil"/>
            </w:tcBorders>
            <w:noWrap/>
            <w:hideMark/>
          </w:tcPr>
          <w:p w14:paraId="637433AB" w14:textId="77777777" w:rsidR="00B44320" w:rsidRPr="00BE7A28" w:rsidRDefault="00B44320" w:rsidP="007D1114">
            <w:pPr>
              <w:rPr>
                <w:rFonts w:eastAsia="Times New Roman" w:cs="Calibri"/>
                <w:color w:val="000000"/>
                <w:lang w:eastAsia="pt-PT"/>
              </w:rPr>
            </w:pPr>
            <w:r w:rsidRPr="00BE7A28">
              <w:rPr>
                <w:rFonts w:eastAsia="Times New Roman" w:cs="Calibri"/>
                <w:color w:val="000000"/>
                <w:lang w:eastAsia="pt-PT"/>
              </w:rPr>
              <w:t>horizontal axis, lowering the water temperature, recovering energy from the hot wastewater, using less hot water</w:t>
            </w:r>
          </w:p>
        </w:tc>
      </w:tr>
      <w:tr w:rsidR="00B44320" w:rsidRPr="00BE7A28" w14:paraId="6071E68E" w14:textId="77777777" w:rsidTr="007D1114">
        <w:trPr>
          <w:trHeight w:val="288"/>
        </w:trPr>
        <w:tc>
          <w:tcPr>
            <w:tcW w:w="1588" w:type="dxa"/>
            <w:tcBorders>
              <w:top w:val="nil"/>
              <w:left w:val="nil"/>
              <w:bottom w:val="nil"/>
              <w:right w:val="nil"/>
            </w:tcBorders>
            <w:noWrap/>
            <w:hideMark/>
          </w:tcPr>
          <w:p w14:paraId="1CC51ADE" w14:textId="77777777" w:rsidR="00B44320" w:rsidRPr="00BE7A28" w:rsidRDefault="00B44320" w:rsidP="007D1114">
            <w:pPr>
              <w:rPr>
                <w:rFonts w:eastAsia="Times New Roman" w:cs="Calibri"/>
                <w:color w:val="000000"/>
                <w:lang w:eastAsia="pt-PT"/>
              </w:rPr>
            </w:pPr>
            <w:r w:rsidRPr="00BE7A28">
              <w:rPr>
                <w:rFonts w:eastAsia="Times New Roman" w:cs="Calibri"/>
                <w:color w:val="000000"/>
                <w:lang w:eastAsia="pt-PT"/>
              </w:rPr>
              <w:t>Dishwasher</w:t>
            </w:r>
          </w:p>
        </w:tc>
        <w:tc>
          <w:tcPr>
            <w:tcW w:w="893" w:type="dxa"/>
            <w:tcBorders>
              <w:top w:val="nil"/>
              <w:left w:val="nil"/>
              <w:bottom w:val="nil"/>
              <w:right w:val="nil"/>
            </w:tcBorders>
            <w:noWrap/>
            <w:hideMark/>
          </w:tcPr>
          <w:p w14:paraId="50A4731D" w14:textId="77777777" w:rsidR="00B44320" w:rsidRPr="00BE7A28" w:rsidRDefault="00B44320" w:rsidP="007D1114">
            <w:pPr>
              <w:jc w:val="center"/>
              <w:rPr>
                <w:rFonts w:eastAsia="Times New Roman" w:cs="Calibri"/>
                <w:color w:val="000000"/>
                <w:lang w:eastAsia="pt-PT"/>
              </w:rPr>
            </w:pPr>
            <w:r w:rsidRPr="00BE7A28">
              <w:rPr>
                <w:rFonts w:eastAsia="Times New Roman" w:cs="Calibri"/>
                <w:color w:val="000000"/>
                <w:lang w:eastAsia="pt-PT"/>
              </w:rPr>
              <w:t>2</w:t>
            </w:r>
          </w:p>
        </w:tc>
        <w:tc>
          <w:tcPr>
            <w:tcW w:w="781" w:type="dxa"/>
            <w:tcBorders>
              <w:top w:val="nil"/>
              <w:left w:val="nil"/>
              <w:bottom w:val="nil"/>
              <w:right w:val="nil"/>
            </w:tcBorders>
            <w:noWrap/>
            <w:hideMark/>
          </w:tcPr>
          <w:p w14:paraId="4FE10FC7" w14:textId="77777777" w:rsidR="00B44320" w:rsidRPr="00BE7A28" w:rsidRDefault="00B44320" w:rsidP="007D1114">
            <w:pPr>
              <w:jc w:val="center"/>
              <w:rPr>
                <w:rFonts w:eastAsia="Times New Roman" w:cs="Calibri"/>
                <w:color w:val="000000"/>
                <w:lang w:eastAsia="pt-PT"/>
              </w:rPr>
            </w:pPr>
            <w:r w:rsidRPr="00BE7A28">
              <w:rPr>
                <w:rFonts w:eastAsia="Times New Roman" w:cs="Calibri"/>
                <w:color w:val="000000"/>
                <w:lang w:eastAsia="pt-PT"/>
              </w:rPr>
              <w:t>91</w:t>
            </w:r>
          </w:p>
        </w:tc>
        <w:tc>
          <w:tcPr>
            <w:tcW w:w="4954" w:type="dxa"/>
            <w:tcBorders>
              <w:top w:val="nil"/>
              <w:left w:val="nil"/>
              <w:bottom w:val="nil"/>
              <w:right w:val="nil"/>
            </w:tcBorders>
            <w:noWrap/>
            <w:hideMark/>
          </w:tcPr>
          <w:p w14:paraId="082722E2" w14:textId="77777777" w:rsidR="00B44320" w:rsidRPr="00BE7A28" w:rsidRDefault="00B44320" w:rsidP="007D1114">
            <w:pPr>
              <w:rPr>
                <w:rFonts w:eastAsia="Times New Roman" w:cs="Calibri"/>
                <w:color w:val="000000"/>
                <w:lang w:eastAsia="pt-PT"/>
              </w:rPr>
            </w:pPr>
            <w:r w:rsidRPr="00BE7A28">
              <w:rPr>
                <w:rFonts w:eastAsia="Times New Roman" w:cs="Calibri"/>
                <w:color w:val="000000"/>
                <w:lang w:eastAsia="pt-PT"/>
              </w:rPr>
              <w:t>lowering the water temperature, recovering energy from the hot wastewater, using less hot water</w:t>
            </w:r>
          </w:p>
        </w:tc>
      </w:tr>
      <w:tr w:rsidR="00B44320" w:rsidRPr="00BE7A28" w14:paraId="0FAB1A3D" w14:textId="77777777" w:rsidTr="007D1114">
        <w:trPr>
          <w:trHeight w:val="288"/>
        </w:trPr>
        <w:tc>
          <w:tcPr>
            <w:tcW w:w="1588" w:type="dxa"/>
            <w:tcBorders>
              <w:top w:val="nil"/>
              <w:left w:val="nil"/>
              <w:bottom w:val="nil"/>
              <w:right w:val="nil"/>
            </w:tcBorders>
            <w:noWrap/>
            <w:hideMark/>
          </w:tcPr>
          <w:p w14:paraId="0CA6C71B" w14:textId="77777777" w:rsidR="00B44320" w:rsidRPr="00BE7A28" w:rsidRDefault="00B44320" w:rsidP="007D1114">
            <w:pPr>
              <w:rPr>
                <w:rFonts w:eastAsia="Times New Roman" w:cs="Calibri"/>
                <w:color w:val="000000"/>
                <w:lang w:eastAsia="pt-PT"/>
              </w:rPr>
            </w:pPr>
            <w:r w:rsidRPr="00BE7A28">
              <w:rPr>
                <w:rFonts w:eastAsia="Times New Roman" w:cs="Calibri"/>
                <w:color w:val="000000"/>
                <w:lang w:eastAsia="pt-PT"/>
              </w:rPr>
              <w:t>Clothes dryer</w:t>
            </w:r>
          </w:p>
        </w:tc>
        <w:tc>
          <w:tcPr>
            <w:tcW w:w="893" w:type="dxa"/>
            <w:tcBorders>
              <w:top w:val="nil"/>
              <w:left w:val="nil"/>
              <w:bottom w:val="nil"/>
              <w:right w:val="nil"/>
            </w:tcBorders>
            <w:noWrap/>
            <w:hideMark/>
          </w:tcPr>
          <w:p w14:paraId="75311166" w14:textId="77777777" w:rsidR="00B44320" w:rsidRPr="00BE7A28" w:rsidRDefault="00B44320" w:rsidP="007D1114">
            <w:pPr>
              <w:jc w:val="center"/>
              <w:rPr>
                <w:rFonts w:eastAsia="Times New Roman" w:cs="Calibri"/>
                <w:color w:val="000000"/>
                <w:lang w:eastAsia="pt-PT"/>
              </w:rPr>
            </w:pPr>
            <w:r w:rsidRPr="00BE7A28">
              <w:rPr>
                <w:rFonts w:eastAsia="Times New Roman" w:cs="Calibri"/>
                <w:color w:val="000000"/>
                <w:lang w:eastAsia="pt-PT"/>
              </w:rPr>
              <w:t>2</w:t>
            </w:r>
          </w:p>
        </w:tc>
        <w:tc>
          <w:tcPr>
            <w:tcW w:w="781" w:type="dxa"/>
            <w:tcBorders>
              <w:top w:val="nil"/>
              <w:left w:val="nil"/>
              <w:bottom w:val="nil"/>
              <w:right w:val="nil"/>
            </w:tcBorders>
            <w:noWrap/>
            <w:hideMark/>
          </w:tcPr>
          <w:p w14:paraId="767577E7" w14:textId="77777777" w:rsidR="00B44320" w:rsidRPr="00BE7A28" w:rsidRDefault="00B44320" w:rsidP="007D1114">
            <w:pPr>
              <w:jc w:val="center"/>
              <w:rPr>
                <w:rFonts w:eastAsia="Times New Roman" w:cs="Calibri"/>
                <w:color w:val="000000"/>
                <w:lang w:eastAsia="pt-PT"/>
              </w:rPr>
            </w:pPr>
            <w:r w:rsidRPr="00BE7A28">
              <w:rPr>
                <w:rFonts w:eastAsia="Times New Roman" w:cs="Calibri"/>
                <w:color w:val="000000"/>
                <w:lang w:eastAsia="pt-PT"/>
              </w:rPr>
              <w:t>65</w:t>
            </w:r>
          </w:p>
        </w:tc>
        <w:tc>
          <w:tcPr>
            <w:tcW w:w="4954" w:type="dxa"/>
            <w:tcBorders>
              <w:top w:val="nil"/>
              <w:left w:val="nil"/>
              <w:bottom w:val="nil"/>
              <w:right w:val="nil"/>
            </w:tcBorders>
            <w:noWrap/>
            <w:hideMark/>
          </w:tcPr>
          <w:p w14:paraId="1385D0E2" w14:textId="77777777" w:rsidR="00B44320" w:rsidRPr="00BE7A28" w:rsidRDefault="00B44320" w:rsidP="007D1114">
            <w:pPr>
              <w:rPr>
                <w:rFonts w:eastAsia="Times New Roman" w:cs="Calibri"/>
                <w:color w:val="000000"/>
                <w:lang w:eastAsia="pt-PT"/>
              </w:rPr>
            </w:pPr>
            <w:r w:rsidRPr="00BE7A28">
              <w:rPr>
                <w:rFonts w:eastAsia="Times New Roman" w:cs="Calibri"/>
                <w:color w:val="000000"/>
                <w:lang w:eastAsia="pt-PT"/>
              </w:rPr>
              <w:t>heat exchanger, lowering the water temperature, recovering energy from the hot wastewater, and using less hot water</w:t>
            </w:r>
          </w:p>
        </w:tc>
      </w:tr>
      <w:tr w:rsidR="00B44320" w:rsidRPr="00BE7A28" w14:paraId="3AE51E31" w14:textId="77777777" w:rsidTr="007D1114">
        <w:trPr>
          <w:trHeight w:val="288"/>
        </w:trPr>
        <w:tc>
          <w:tcPr>
            <w:tcW w:w="1588" w:type="dxa"/>
            <w:tcBorders>
              <w:top w:val="nil"/>
              <w:left w:val="nil"/>
              <w:bottom w:val="single" w:sz="4" w:space="0" w:color="auto"/>
              <w:right w:val="nil"/>
            </w:tcBorders>
            <w:noWrap/>
            <w:hideMark/>
          </w:tcPr>
          <w:p w14:paraId="321A491D" w14:textId="77777777" w:rsidR="00B44320" w:rsidRPr="00BE7A28" w:rsidRDefault="00B44320" w:rsidP="007D1114">
            <w:pPr>
              <w:rPr>
                <w:rFonts w:eastAsia="Times New Roman" w:cs="Calibri"/>
                <w:color w:val="000000"/>
                <w:lang w:eastAsia="pt-PT"/>
              </w:rPr>
            </w:pPr>
            <w:r w:rsidRPr="00BE7A28">
              <w:rPr>
                <w:rFonts w:eastAsia="Times New Roman" w:cs="Calibri"/>
                <w:color w:val="000000"/>
                <w:lang w:eastAsia="pt-PT"/>
              </w:rPr>
              <w:t>Other</w:t>
            </w:r>
          </w:p>
        </w:tc>
        <w:tc>
          <w:tcPr>
            <w:tcW w:w="893" w:type="dxa"/>
            <w:tcBorders>
              <w:top w:val="nil"/>
              <w:left w:val="nil"/>
              <w:bottom w:val="single" w:sz="4" w:space="0" w:color="auto"/>
              <w:right w:val="nil"/>
            </w:tcBorders>
            <w:noWrap/>
            <w:hideMark/>
          </w:tcPr>
          <w:p w14:paraId="3573A4CB" w14:textId="77777777" w:rsidR="00B44320" w:rsidRPr="00BE7A28" w:rsidRDefault="00B44320" w:rsidP="007D1114">
            <w:pPr>
              <w:jc w:val="center"/>
              <w:rPr>
                <w:rFonts w:eastAsia="Times New Roman" w:cs="Calibri"/>
                <w:color w:val="000000"/>
                <w:lang w:eastAsia="pt-PT"/>
              </w:rPr>
            </w:pPr>
            <w:r w:rsidRPr="00BE7A28">
              <w:rPr>
                <w:rFonts w:eastAsia="Times New Roman" w:cs="Calibri"/>
                <w:color w:val="000000"/>
                <w:lang w:eastAsia="pt-PT"/>
              </w:rPr>
              <w:t>11</w:t>
            </w:r>
          </w:p>
        </w:tc>
        <w:tc>
          <w:tcPr>
            <w:tcW w:w="781" w:type="dxa"/>
            <w:tcBorders>
              <w:top w:val="nil"/>
              <w:left w:val="nil"/>
              <w:bottom w:val="single" w:sz="4" w:space="0" w:color="auto"/>
              <w:right w:val="nil"/>
            </w:tcBorders>
            <w:noWrap/>
            <w:hideMark/>
          </w:tcPr>
          <w:p w14:paraId="3085CF9F" w14:textId="77777777" w:rsidR="00B44320" w:rsidRPr="00BE7A28" w:rsidRDefault="00B44320" w:rsidP="007D1114">
            <w:pPr>
              <w:jc w:val="center"/>
              <w:rPr>
                <w:rFonts w:eastAsia="Times New Roman" w:cs="Calibri"/>
                <w:color w:val="000000"/>
                <w:lang w:eastAsia="pt-PT"/>
              </w:rPr>
            </w:pPr>
            <w:r w:rsidRPr="00BE7A28">
              <w:rPr>
                <w:rFonts w:eastAsia="Times New Roman" w:cs="Calibri"/>
                <w:color w:val="000000"/>
                <w:lang w:eastAsia="pt-PT"/>
              </w:rPr>
              <w:t>59</w:t>
            </w:r>
          </w:p>
        </w:tc>
        <w:tc>
          <w:tcPr>
            <w:tcW w:w="4954" w:type="dxa"/>
            <w:tcBorders>
              <w:top w:val="nil"/>
              <w:left w:val="nil"/>
              <w:bottom w:val="single" w:sz="4" w:space="0" w:color="auto"/>
              <w:right w:val="nil"/>
            </w:tcBorders>
            <w:noWrap/>
            <w:hideMark/>
          </w:tcPr>
          <w:p w14:paraId="187AD25E" w14:textId="77777777" w:rsidR="00B44320" w:rsidRPr="00BE7A28" w:rsidRDefault="00B44320" w:rsidP="007D1114">
            <w:pPr>
              <w:rPr>
                <w:rFonts w:eastAsia="Times New Roman" w:cs="Calibri"/>
                <w:color w:val="000000"/>
                <w:lang w:eastAsia="pt-PT"/>
              </w:rPr>
            </w:pPr>
            <w:r w:rsidRPr="00BE7A28">
              <w:rPr>
                <w:rFonts w:eastAsia="Times New Roman" w:cs="Calibri"/>
                <w:color w:val="000000"/>
                <w:lang w:eastAsia="pt-PT"/>
              </w:rPr>
              <w:t>improving mechanical driven systems</w:t>
            </w:r>
          </w:p>
        </w:tc>
      </w:tr>
      <w:tr w:rsidR="00B44320" w:rsidRPr="00BE7A28" w14:paraId="785DF24E" w14:textId="77777777" w:rsidTr="007D1114">
        <w:trPr>
          <w:trHeight w:val="288"/>
        </w:trPr>
        <w:tc>
          <w:tcPr>
            <w:tcW w:w="1588" w:type="dxa"/>
            <w:tcBorders>
              <w:top w:val="single" w:sz="4" w:space="0" w:color="auto"/>
              <w:left w:val="nil"/>
              <w:bottom w:val="single" w:sz="4" w:space="0" w:color="auto"/>
              <w:right w:val="nil"/>
            </w:tcBorders>
            <w:noWrap/>
            <w:hideMark/>
          </w:tcPr>
          <w:p w14:paraId="02C40091" w14:textId="77777777" w:rsidR="00B44320" w:rsidRPr="00BE7A28" w:rsidRDefault="00B44320" w:rsidP="007D1114">
            <w:pPr>
              <w:rPr>
                <w:rFonts w:eastAsia="Times New Roman" w:cs="Calibri"/>
                <w:color w:val="000000"/>
                <w:lang w:eastAsia="pt-PT"/>
              </w:rPr>
            </w:pPr>
            <w:r w:rsidRPr="00BE7A28">
              <w:rPr>
                <w:rFonts w:eastAsia="Times New Roman" w:cs="Calibri"/>
                <w:color w:val="000000"/>
                <w:lang w:eastAsia="pt-PT"/>
              </w:rPr>
              <w:t>Total</w:t>
            </w:r>
          </w:p>
        </w:tc>
        <w:tc>
          <w:tcPr>
            <w:tcW w:w="893" w:type="dxa"/>
            <w:tcBorders>
              <w:top w:val="single" w:sz="4" w:space="0" w:color="auto"/>
              <w:left w:val="nil"/>
              <w:bottom w:val="single" w:sz="4" w:space="0" w:color="auto"/>
              <w:right w:val="nil"/>
            </w:tcBorders>
            <w:noWrap/>
            <w:hideMark/>
          </w:tcPr>
          <w:p w14:paraId="34566815" w14:textId="77777777" w:rsidR="00B44320" w:rsidRPr="00BE7A28" w:rsidRDefault="00B44320" w:rsidP="007D1114">
            <w:pPr>
              <w:jc w:val="center"/>
              <w:rPr>
                <w:rFonts w:eastAsia="Times New Roman" w:cs="Calibri"/>
                <w:color w:val="000000"/>
                <w:lang w:eastAsia="pt-PT"/>
              </w:rPr>
            </w:pPr>
            <w:r w:rsidRPr="00BE7A28">
              <w:rPr>
                <w:rFonts w:eastAsia="Times New Roman" w:cs="Calibri"/>
                <w:color w:val="000000"/>
                <w:lang w:eastAsia="pt-PT"/>
              </w:rPr>
              <w:t>53</w:t>
            </w:r>
          </w:p>
        </w:tc>
        <w:tc>
          <w:tcPr>
            <w:tcW w:w="781" w:type="dxa"/>
            <w:tcBorders>
              <w:top w:val="single" w:sz="4" w:space="0" w:color="auto"/>
              <w:left w:val="nil"/>
              <w:bottom w:val="single" w:sz="4" w:space="0" w:color="auto"/>
              <w:right w:val="nil"/>
            </w:tcBorders>
            <w:noWrap/>
            <w:hideMark/>
          </w:tcPr>
          <w:p w14:paraId="71E3CA51" w14:textId="77777777" w:rsidR="00B44320" w:rsidRPr="00BE7A28" w:rsidRDefault="00B44320" w:rsidP="007D1114">
            <w:pPr>
              <w:jc w:val="center"/>
              <w:rPr>
                <w:rFonts w:eastAsia="Times New Roman" w:cs="Calibri"/>
                <w:color w:val="000000"/>
                <w:lang w:eastAsia="pt-PT"/>
              </w:rPr>
            </w:pPr>
            <w:r w:rsidRPr="00BE7A28">
              <w:rPr>
                <w:rFonts w:eastAsia="Times New Roman" w:cs="Calibri"/>
                <w:color w:val="000000"/>
                <w:lang w:eastAsia="pt-PT"/>
              </w:rPr>
              <w:t>67</w:t>
            </w:r>
          </w:p>
        </w:tc>
        <w:tc>
          <w:tcPr>
            <w:tcW w:w="4954" w:type="dxa"/>
            <w:tcBorders>
              <w:top w:val="single" w:sz="4" w:space="0" w:color="auto"/>
              <w:left w:val="nil"/>
              <w:bottom w:val="single" w:sz="4" w:space="0" w:color="auto"/>
              <w:right w:val="nil"/>
            </w:tcBorders>
            <w:noWrap/>
            <w:hideMark/>
          </w:tcPr>
          <w:p w14:paraId="4AD56A5B" w14:textId="77777777" w:rsidR="00B44320" w:rsidRPr="00BE7A28" w:rsidRDefault="00B44320" w:rsidP="007D1114">
            <w:pPr>
              <w:rPr>
                <w:rFonts w:eastAsia="Calibri" w:cs="Times New Roman"/>
              </w:rPr>
            </w:pPr>
          </w:p>
        </w:tc>
      </w:tr>
    </w:tbl>
    <w:p w14:paraId="4725A4F4" w14:textId="77777777" w:rsidR="00B44320" w:rsidRPr="00BE7A28" w:rsidRDefault="00B44320" w:rsidP="007D1114">
      <w:pPr>
        <w:spacing w:line="276" w:lineRule="auto"/>
        <w:rPr>
          <w:rFonts w:eastAsiaTheme="minorEastAsia"/>
        </w:rPr>
      </w:pPr>
    </w:p>
    <w:p w14:paraId="0A35FFFB" w14:textId="77777777" w:rsidR="00B44320" w:rsidRPr="00E13734" w:rsidRDefault="00B44320" w:rsidP="007D1114">
      <w:pPr>
        <w:spacing w:line="276" w:lineRule="auto"/>
        <w:rPr>
          <w:rFonts w:eastAsiaTheme="minorEastAsia"/>
          <w:i/>
        </w:rPr>
      </w:pPr>
      <w:r w:rsidRPr="00E13734">
        <w:rPr>
          <w:rFonts w:eastAsiaTheme="minorEastAsia"/>
          <w:i/>
        </w:rPr>
        <w:t>USE VALUE FROM SERVICES</w:t>
      </w:r>
    </w:p>
    <w:p w14:paraId="54AA03C5" w14:textId="77777777" w:rsidR="00B44320" w:rsidRPr="00E13734" w:rsidRDefault="00B44320" w:rsidP="007D1114">
      <w:pPr>
        <w:spacing w:line="276" w:lineRule="auto"/>
      </w:pPr>
      <w:r w:rsidRPr="00E13734">
        <w:t>“Usership” substitutes for ownership of devices. High load factors improve efficiency in use and reduce operating costs. Less devices reduce the demand in manufacturing while helping in the dematerialization of the economy (including more recycling) and to make more services with less environmental impacts</w:t>
      </w:r>
      <w:r w:rsidRPr="00D10988">
        <w:rPr>
          <w:noProof/>
          <w:vertAlign w:val="superscript"/>
        </w:rPr>
        <w:t>30</w:t>
      </w:r>
      <w:r w:rsidRPr="00E13734">
        <w:t xml:space="preserve">. Increasing sharing of equipment limits the rise of activity levels. </w:t>
      </w:r>
      <w:r w:rsidRPr="00E13734">
        <w:rPr>
          <w:rFonts w:eastAsiaTheme="minorEastAsia"/>
        </w:rPr>
        <w:t>Digital platforms and social networks enable increased exchange and sharing of smaller consumer electronics that increase load factors and helps curb ownership growth. Larger appliances (e.g., washing machines) can also be shared in multi-family residential buildings in cities.</w:t>
      </w:r>
    </w:p>
    <w:p w14:paraId="195F7044" w14:textId="77777777" w:rsidR="00B44320" w:rsidRPr="00E13734" w:rsidRDefault="00B44320" w:rsidP="007D1114">
      <w:pPr>
        <w:spacing w:line="276" w:lineRule="auto"/>
        <w:rPr>
          <w:rFonts w:eastAsiaTheme="minorEastAsia"/>
        </w:rPr>
      </w:pPr>
    </w:p>
    <w:p w14:paraId="7D62900E" w14:textId="77777777" w:rsidR="00B44320" w:rsidRPr="00E13734" w:rsidRDefault="00B44320" w:rsidP="007D1114">
      <w:pPr>
        <w:spacing w:line="276" w:lineRule="auto"/>
        <w:rPr>
          <w:rFonts w:eastAsiaTheme="minorEastAsia"/>
        </w:rPr>
      </w:pPr>
      <w:r w:rsidRPr="00E13734">
        <w:rPr>
          <w:rFonts w:eastAsiaTheme="minorEastAsia"/>
        </w:rPr>
        <w:t>G</w:t>
      </w:r>
      <w:r w:rsidRPr="00E13734">
        <w:rPr>
          <w:rFonts w:eastAsiaTheme="minorEastAsia"/>
          <w:i/>
        </w:rPr>
        <w:t>RANULARITY</w:t>
      </w:r>
    </w:p>
    <w:p w14:paraId="493D617F" w14:textId="77777777" w:rsidR="00B44320" w:rsidRPr="00E13734" w:rsidRDefault="00B44320" w:rsidP="007D1114">
      <w:pPr>
        <w:spacing w:line="276" w:lineRule="auto"/>
        <w:rPr>
          <w:rFonts w:eastAsiaTheme="minorEastAsia"/>
        </w:rPr>
      </w:pPr>
      <w:r w:rsidRPr="00E13734">
        <w:rPr>
          <w:rFonts w:eastAsiaTheme="minorEastAsia"/>
        </w:rPr>
        <w:t xml:space="preserve">Small-scale, low unit cost granular technologies (e.g., mobile phones) have lower adoption barriers and can diffuse more rapidly. Shorter lifetimes </w:t>
      </w:r>
      <w:proofErr w:type="gramStart"/>
      <w:r w:rsidRPr="00E13734">
        <w:rPr>
          <w:rFonts w:eastAsiaTheme="minorEastAsia"/>
        </w:rPr>
        <w:t>accelerates</w:t>
      </w:r>
      <w:proofErr w:type="gramEnd"/>
      <w:r w:rsidRPr="00E13734">
        <w:rPr>
          <w:rFonts w:eastAsiaTheme="minorEastAsia"/>
        </w:rPr>
        <w:t xml:space="preserve"> the adoption of more efficient models contributing to rise the conversion efficiencies of the appliance stock more rapidly. Smaller appliances such as consumer electronics are more rapidly replaced because of the low embodied energy and the rapid efficiency improvement. Social networks accelerate the turnover by showing the benefits of new services and organizational models (including sharing), reducing social inertia.</w:t>
      </w:r>
    </w:p>
    <w:p w14:paraId="52D21B14" w14:textId="77777777" w:rsidR="00B44320" w:rsidRPr="00E13734" w:rsidRDefault="00B44320" w:rsidP="007D1114">
      <w:pPr>
        <w:spacing w:line="276" w:lineRule="auto"/>
        <w:rPr>
          <w:rFonts w:eastAsiaTheme="minorEastAsia"/>
        </w:rPr>
      </w:pPr>
    </w:p>
    <w:p w14:paraId="6165B537" w14:textId="77777777" w:rsidR="00B44320" w:rsidRPr="00E13734" w:rsidRDefault="00B44320" w:rsidP="007D1114">
      <w:pPr>
        <w:spacing w:line="276" w:lineRule="auto"/>
        <w:rPr>
          <w:rFonts w:eastAsiaTheme="minorEastAsia"/>
          <w:b/>
          <w:u w:val="single"/>
        </w:rPr>
      </w:pPr>
      <w:r w:rsidRPr="00E13734">
        <w:rPr>
          <w:rFonts w:eastAsiaTheme="minorEastAsia"/>
          <w:i/>
        </w:rPr>
        <w:t>NOVEL SERVICES</w:t>
      </w:r>
      <w:r w:rsidRPr="00E13734">
        <w:rPr>
          <w:rFonts w:eastAsiaTheme="minorEastAsia"/>
          <w:b/>
          <w:u w:val="single"/>
        </w:rPr>
        <w:br/>
      </w:r>
      <w:r w:rsidRPr="00E13734">
        <w:rPr>
          <w:rFonts w:eastAsiaTheme="minorEastAsia"/>
        </w:rPr>
        <w:t>The rate of technological progress in consumer goods will lead to innovative and highly efficient technologies appear by 2050 which are unforeseeable today.</w:t>
      </w:r>
    </w:p>
    <w:p w14:paraId="15E5EEDA" w14:textId="77777777" w:rsidR="00B44320" w:rsidRPr="00E13734" w:rsidRDefault="00B44320" w:rsidP="007D1114">
      <w:pPr>
        <w:spacing w:line="276" w:lineRule="auto"/>
        <w:rPr>
          <w:rFonts w:eastAsiaTheme="minorEastAsia"/>
        </w:rPr>
      </w:pPr>
    </w:p>
    <w:p w14:paraId="3108DBF1" w14:textId="77777777" w:rsidR="00B44320" w:rsidRPr="00E13734" w:rsidRDefault="00B44320" w:rsidP="007D1114">
      <w:pPr>
        <w:spacing w:line="276" w:lineRule="auto"/>
        <w:rPr>
          <w:rFonts w:eastAsiaTheme="minorEastAsia"/>
        </w:rPr>
      </w:pPr>
      <w:r w:rsidRPr="00E13734">
        <w:rPr>
          <w:rFonts w:eastAsiaTheme="minorEastAsia"/>
        </w:rPr>
        <w:t>This narrative of future change in consumer goods can be summarised by interrelated changes in behaviour, technology and institutions:</w:t>
      </w:r>
    </w:p>
    <w:p w14:paraId="3BEA6F9D" w14:textId="77777777" w:rsidR="00B44320" w:rsidRPr="00E13734" w:rsidRDefault="00B44320" w:rsidP="007D1114">
      <w:pPr>
        <w:spacing w:line="276" w:lineRule="auto"/>
        <w:ind w:left="720"/>
        <w:rPr>
          <w:rFonts w:eastAsiaTheme="minorEastAsia"/>
        </w:rPr>
      </w:pPr>
      <w:r w:rsidRPr="00E13734">
        <w:rPr>
          <w:rFonts w:eastAsiaTheme="minorEastAsia"/>
          <w:i/>
        </w:rPr>
        <w:t>∆ behaviour</w:t>
      </w:r>
      <w:r w:rsidRPr="00E13734">
        <w:rPr>
          <w:rFonts w:eastAsiaTheme="minorEastAsia"/>
        </w:rPr>
        <w:t>:</w:t>
      </w:r>
      <w:r w:rsidRPr="00E13734">
        <w:rPr>
          <w:rFonts w:eastAsiaTheme="minorEastAsia"/>
        </w:rPr>
        <w:tab/>
        <w:t>convenience, sharing, recycle, scope economies</w:t>
      </w:r>
    </w:p>
    <w:p w14:paraId="2BC8A351" w14:textId="77777777" w:rsidR="00B44320" w:rsidRPr="00E13734" w:rsidRDefault="00B44320" w:rsidP="007D1114">
      <w:pPr>
        <w:spacing w:line="276" w:lineRule="auto"/>
        <w:ind w:left="720"/>
        <w:rPr>
          <w:rFonts w:eastAsiaTheme="minorEastAsia"/>
        </w:rPr>
      </w:pPr>
      <w:r w:rsidRPr="00E13734">
        <w:rPr>
          <w:rFonts w:eastAsiaTheme="minorEastAsia"/>
          <w:i/>
        </w:rPr>
        <w:t>∆ technology</w:t>
      </w:r>
      <w:r w:rsidRPr="00E13734">
        <w:rPr>
          <w:rFonts w:eastAsiaTheme="minorEastAsia"/>
        </w:rPr>
        <w:t>:</w:t>
      </w:r>
      <w:r w:rsidRPr="00E13734">
        <w:rPr>
          <w:rFonts w:eastAsiaTheme="minorEastAsia"/>
        </w:rPr>
        <w:tab/>
        <w:t>convergence, dematerialization, micro computing &amp; sensors, batteries</w:t>
      </w:r>
    </w:p>
    <w:p w14:paraId="4B2E26A1" w14:textId="77777777" w:rsidR="00B44320" w:rsidRPr="00E13734" w:rsidRDefault="00B44320" w:rsidP="007D1114">
      <w:pPr>
        <w:spacing w:line="276" w:lineRule="auto"/>
        <w:ind w:left="720"/>
      </w:pPr>
      <w:r w:rsidRPr="00E13734">
        <w:rPr>
          <w:rFonts w:eastAsiaTheme="minorEastAsia"/>
          <w:i/>
        </w:rPr>
        <w:t>∆ institutions</w:t>
      </w:r>
      <w:r w:rsidRPr="00E13734">
        <w:rPr>
          <w:rFonts w:eastAsiaTheme="minorEastAsia"/>
        </w:rPr>
        <w:t>:</w:t>
      </w:r>
      <w:r w:rsidRPr="00E13734">
        <w:rPr>
          <w:rFonts w:eastAsiaTheme="minorEastAsia"/>
        </w:rPr>
        <w:tab/>
        <w:t xml:space="preserve">social networks/platforms, usership, cross-sectoral regulation </w:t>
      </w:r>
      <w:r>
        <w:tab/>
      </w:r>
    </w:p>
    <w:p w14:paraId="448CBDEA" w14:textId="77777777" w:rsidR="00B44320" w:rsidRDefault="00B44320" w:rsidP="007D1114">
      <w:pPr>
        <w:spacing w:line="276" w:lineRule="auto"/>
        <w:rPr>
          <w:b/>
          <w:i/>
        </w:rPr>
      </w:pPr>
    </w:p>
    <w:p w14:paraId="665E8229" w14:textId="77777777" w:rsidR="00B44320" w:rsidRDefault="00B44320" w:rsidP="007D1114">
      <w:pPr>
        <w:spacing w:line="276" w:lineRule="auto"/>
        <w:rPr>
          <w:b/>
          <w:i/>
        </w:rPr>
      </w:pPr>
    </w:p>
    <w:p w14:paraId="52B45C06" w14:textId="77777777" w:rsidR="00B44320" w:rsidRPr="00DE77E4" w:rsidRDefault="00B44320" w:rsidP="007D1114">
      <w:pPr>
        <w:spacing w:line="276" w:lineRule="auto"/>
        <w:rPr>
          <w:b/>
          <w:i/>
        </w:rPr>
      </w:pPr>
      <w:r w:rsidRPr="003C445D">
        <w:rPr>
          <w:b/>
        </w:rPr>
        <w:t>Activity levels and energy intensity of consumer goods</w:t>
      </w:r>
    </w:p>
    <w:p w14:paraId="6C3B390E" w14:textId="77777777" w:rsidR="00B44320" w:rsidRPr="009F46CE" w:rsidRDefault="00B44320" w:rsidP="007D1114">
      <w:pPr>
        <w:spacing w:line="276" w:lineRule="auto"/>
        <w:rPr>
          <w:b/>
          <w:i/>
        </w:rPr>
      </w:pPr>
    </w:p>
    <w:p w14:paraId="3708B6FD" w14:textId="77777777" w:rsidR="00B44320" w:rsidRPr="009F46CE" w:rsidRDefault="00B44320" w:rsidP="007D1114">
      <w:pPr>
        <w:spacing w:line="276" w:lineRule="auto"/>
        <w:rPr>
          <w:rFonts w:eastAsiaTheme="minorEastAsia"/>
        </w:rPr>
      </w:pPr>
      <w:r w:rsidRPr="009F46CE">
        <w:rPr>
          <w:rFonts w:eastAsiaTheme="minorEastAsia"/>
        </w:rPr>
        <w:t>We develop a decomposition equation inspired by the methodology proposed in Cabeza et al.</w:t>
      </w:r>
      <w:r w:rsidRPr="00D10988">
        <w:rPr>
          <w:rFonts w:eastAsiaTheme="minorEastAsia"/>
          <w:noProof/>
          <w:vertAlign w:val="superscript"/>
        </w:rPr>
        <w:t>31</w:t>
      </w:r>
      <w:r w:rsidRPr="009F46CE">
        <w:rPr>
          <w:rFonts w:eastAsiaTheme="minorEastAsia"/>
        </w:rPr>
        <w:t xml:space="preserve"> and </w:t>
      </w:r>
      <w:proofErr w:type="spellStart"/>
      <w:r>
        <w:rPr>
          <w:rFonts w:eastAsiaTheme="minorEastAsia"/>
        </w:rPr>
        <w:t>Unander</w:t>
      </w:r>
      <w:proofErr w:type="spellEnd"/>
      <w:r w:rsidRPr="009F46CE">
        <w:rPr>
          <w:rFonts w:eastAsiaTheme="minorEastAsia"/>
        </w:rPr>
        <w:t xml:space="preserve"> et al.</w:t>
      </w:r>
      <w:r w:rsidRPr="00D10988">
        <w:rPr>
          <w:rFonts w:eastAsiaTheme="minorEastAsia"/>
          <w:noProof/>
          <w:vertAlign w:val="superscript"/>
        </w:rPr>
        <w:t>32</w:t>
      </w:r>
      <w:r>
        <w:rPr>
          <w:rFonts w:eastAsiaTheme="minorEastAsia"/>
        </w:rPr>
        <w:t xml:space="preserve">, </w:t>
      </w:r>
      <w:r w:rsidRPr="009F46CE">
        <w:rPr>
          <w:rFonts w:eastAsiaTheme="minorEastAsia"/>
        </w:rPr>
        <w:t>which provide a standard framework to explain changes in residential energy consumption:</w:t>
      </w:r>
    </w:p>
    <w:p w14:paraId="6460C6C6" w14:textId="77777777" w:rsidR="00B44320" w:rsidRPr="009F46CE" w:rsidRDefault="00B44320" w:rsidP="007D1114">
      <w:pPr>
        <w:spacing w:line="276" w:lineRule="auto"/>
        <w:rPr>
          <w:rFonts w:eastAsiaTheme="minorEastAsia"/>
        </w:rPr>
      </w:pPr>
    </w:p>
    <w:p w14:paraId="6FB682FA" w14:textId="77777777" w:rsidR="00B44320" w:rsidRPr="003C445D" w:rsidRDefault="00B44320" w:rsidP="007D1114">
      <w:pPr>
        <w:spacing w:line="276" w:lineRule="auto"/>
        <w:ind w:left="720"/>
        <w:rPr>
          <w:rFonts w:eastAsiaTheme="minorEastAsia"/>
          <w:i/>
          <w:lang w:val="de-DE"/>
        </w:rPr>
      </w:pPr>
      <w:r w:rsidRPr="009F46CE">
        <w:rPr>
          <w:rFonts w:eastAsiaTheme="minorEastAsia"/>
          <w:i/>
          <w:lang w:val="de-DE"/>
        </w:rPr>
        <w:t xml:space="preserve">kWh =  </w:t>
      </w:r>
      <m:oMath>
        <m:nary>
          <m:naryPr>
            <m:chr m:val="∑"/>
            <m:limLoc m:val="subSup"/>
            <m:supHide m:val="1"/>
            <m:ctrlPr>
              <w:rPr>
                <w:rFonts w:ascii="Cambria Math" w:eastAsiaTheme="minorEastAsia" w:hAnsi="Cambria Math"/>
                <w:i/>
              </w:rPr>
            </m:ctrlPr>
          </m:naryPr>
          <m:sub>
            <m:r>
              <w:rPr>
                <w:rFonts w:ascii="Cambria Math" w:eastAsiaTheme="minorEastAsia" w:hAnsi="Cambria Math"/>
              </w:rPr>
              <m:t>service</m:t>
            </m:r>
          </m:sub>
          <m:sup/>
          <m:e>
            <m:r>
              <w:rPr>
                <w:rFonts w:ascii="Cambria Math" w:eastAsiaTheme="minorEastAsia" w:hAnsi="Cambria Math"/>
                <w:lang w:val="de-DE"/>
              </w:rPr>
              <m:t xml:space="preserve"> h .  </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lang w:val="de-DE"/>
                  </w:rPr>
                  <m:t>h</m:t>
                </m:r>
              </m:den>
            </m:f>
            <m:r>
              <w:rPr>
                <w:rFonts w:ascii="Cambria Math" w:eastAsiaTheme="minorEastAsia" w:hAnsi="Cambria Math"/>
                <w:lang w:val="de-DE"/>
              </w:rPr>
              <m:t xml:space="preserve">  .  </m:t>
            </m:r>
            <m:f>
              <m:fPr>
                <m:ctrlPr>
                  <w:rPr>
                    <w:rFonts w:ascii="Cambria Math" w:eastAsiaTheme="minorEastAsia" w:hAnsi="Cambria Math"/>
                    <w:i/>
                  </w:rPr>
                </m:ctrlPr>
              </m:fPr>
              <m:num>
                <m:r>
                  <w:rPr>
                    <w:rFonts w:ascii="Cambria Math" w:eastAsiaTheme="minorEastAsia" w:hAnsi="Cambria Math"/>
                  </w:rPr>
                  <m:t>kW</m:t>
                </m:r>
                <m:r>
                  <w:rPr>
                    <w:rFonts w:ascii="Cambria Math" w:eastAsiaTheme="minorEastAsia" w:hAnsi="Cambria Math"/>
                    <w:lang w:val="de-DE"/>
                  </w:rPr>
                  <m:t>h</m:t>
                </m:r>
              </m:num>
              <m:den>
                <m:r>
                  <w:rPr>
                    <w:rFonts w:ascii="Cambria Math" w:eastAsiaTheme="minorEastAsia" w:hAnsi="Cambria Math"/>
                  </w:rPr>
                  <m:t>n</m:t>
                </m:r>
              </m:den>
            </m:f>
          </m:e>
        </m:nary>
      </m:oMath>
      <w:r w:rsidRPr="003C445D">
        <w:rPr>
          <w:rFonts w:eastAsiaTheme="minorEastAsia"/>
          <w:i/>
          <w:lang w:val="de-DE"/>
        </w:rPr>
        <w:t xml:space="preserve"> =     </w:t>
      </w:r>
      <m:oMath>
        <m:nary>
          <m:naryPr>
            <m:chr m:val="∑"/>
            <m:limLoc m:val="subSup"/>
            <m:supHide m:val="1"/>
            <m:ctrlPr>
              <w:rPr>
                <w:rFonts w:ascii="Cambria Math" w:eastAsiaTheme="minorEastAsia" w:hAnsi="Cambria Math"/>
                <w:i/>
              </w:rPr>
            </m:ctrlPr>
          </m:naryPr>
          <m:sub>
            <m:r>
              <w:rPr>
                <w:rFonts w:ascii="Cambria Math" w:eastAsiaTheme="minorEastAsia" w:hAnsi="Cambria Math"/>
              </w:rPr>
              <m:t>service</m:t>
            </m:r>
          </m:sub>
          <m:sup/>
          <m:e>
            <m:r>
              <w:rPr>
                <w:rFonts w:ascii="Cambria Math" w:eastAsiaTheme="minorEastAsia" w:hAnsi="Cambria Math"/>
                <w:lang w:val="de-DE"/>
              </w:rPr>
              <m:t xml:space="preserve"> h .  </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lang w:val="de-DE"/>
                  </w:rPr>
                  <m:t>h</m:t>
                </m:r>
              </m:den>
            </m:f>
            <m:r>
              <w:rPr>
                <w:rFonts w:ascii="Cambria Math" w:eastAsiaTheme="minorEastAsia" w:hAnsi="Cambria Math"/>
                <w:lang w:val="de-DE"/>
              </w:rPr>
              <m:t xml:space="preserve">  .  </m:t>
            </m:r>
            <m:f>
              <m:fPr>
                <m:ctrlPr>
                  <w:rPr>
                    <w:rFonts w:ascii="Cambria Math" w:eastAsiaTheme="minorEastAsia" w:hAnsi="Cambria Math"/>
                    <w:i/>
                  </w:rPr>
                </m:ctrlPr>
              </m:fPr>
              <m:num>
                <m:r>
                  <w:rPr>
                    <w:rFonts w:ascii="Cambria Math" w:eastAsiaTheme="minorEastAsia" w:hAnsi="Cambria Math"/>
                  </w:rPr>
                  <m:t>u</m:t>
                </m:r>
                <m:r>
                  <w:rPr>
                    <w:rFonts w:ascii="Cambria Math" w:eastAsiaTheme="minorEastAsia" w:hAnsi="Cambria Math"/>
                    <w:lang w:val="de-DE"/>
                  </w:rPr>
                  <m:t xml:space="preserve"> .  </m:t>
                </m:r>
                <m:r>
                  <w:rPr>
                    <w:rFonts w:ascii="Cambria Math" w:eastAsiaTheme="minorEastAsia" w:hAnsi="Cambria Math"/>
                  </w:rPr>
                  <m:t>W</m:t>
                </m:r>
              </m:num>
              <m:den>
                <m:r>
                  <w:rPr>
                    <w:rFonts w:ascii="Cambria Math" w:eastAsiaTheme="minorEastAsia" w:hAnsi="Cambria Math"/>
                  </w:rPr>
                  <m:t>n</m:t>
                </m:r>
              </m:den>
            </m:f>
          </m:e>
        </m:nary>
        <m:r>
          <w:rPr>
            <w:rFonts w:ascii="Cambria Math" w:eastAsiaTheme="minorEastAsia" w:hAnsi="Cambria Math"/>
            <w:lang w:val="de-DE"/>
          </w:rPr>
          <m:t xml:space="preserve"> </m:t>
        </m:r>
      </m:oMath>
      <w:r w:rsidRPr="003C445D">
        <w:rPr>
          <w:rFonts w:eastAsiaTheme="minorEastAsia"/>
          <w:i/>
          <w:lang w:val="de-DE"/>
        </w:rPr>
        <w:t xml:space="preserve"> </w:t>
      </w:r>
    </w:p>
    <w:p w14:paraId="47CBA3FC" w14:textId="77777777" w:rsidR="00B44320" w:rsidRPr="009F46CE" w:rsidRDefault="00B44320" w:rsidP="007D1114">
      <w:pPr>
        <w:spacing w:line="276" w:lineRule="auto"/>
        <w:rPr>
          <w:i/>
          <w:lang w:val="de-DE"/>
        </w:rPr>
      </w:pPr>
    </w:p>
    <w:p w14:paraId="6A5EDB6D" w14:textId="77777777" w:rsidR="00B44320" w:rsidRPr="009F46CE" w:rsidRDefault="00B44320" w:rsidP="007D1114">
      <w:pPr>
        <w:spacing w:line="276" w:lineRule="auto"/>
        <w:rPr>
          <w:rFonts w:eastAsiaTheme="minorEastAsia"/>
        </w:rPr>
      </w:pPr>
      <w:r w:rsidRPr="009F46CE">
        <w:rPr>
          <w:rFonts w:eastAsiaTheme="minorEastAsia"/>
        </w:rPr>
        <w:t>This provides us two main terms through to which on energy demand:</w:t>
      </w:r>
    </w:p>
    <w:p w14:paraId="5414DF7B" w14:textId="77777777" w:rsidR="00B44320" w:rsidRPr="009F46CE" w:rsidRDefault="00B44320" w:rsidP="007D1114">
      <w:pPr>
        <w:spacing w:line="276" w:lineRule="auto"/>
        <w:rPr>
          <w:rFonts w:eastAsiaTheme="minorEastAsia"/>
        </w:rPr>
      </w:pPr>
    </w:p>
    <w:p w14:paraId="3FCE4754" w14:textId="77777777" w:rsidR="00B44320" w:rsidRPr="003C445D" w:rsidRDefault="00B44320" w:rsidP="007D1114">
      <w:pPr>
        <w:spacing w:line="276" w:lineRule="auto"/>
        <w:rPr>
          <w:rFonts w:eastAsiaTheme="minorEastAsia"/>
        </w:rPr>
      </w:pPr>
      <w:r w:rsidRPr="009F46CE">
        <w:rPr>
          <w:rFonts w:eastAsiaTheme="minorEastAsia"/>
        </w:rPr>
        <w:tab/>
        <w:t xml:space="preserve">Activity: changes in the number of consumer goods per household: </w:t>
      </w:r>
      <m:oMath>
        <m:r>
          <w:rPr>
            <w:rFonts w:ascii="Cambria Math" w:eastAsiaTheme="minorEastAsia" w:hAnsi="Cambria Math"/>
          </w:rPr>
          <m:t xml:space="preserve">h . </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h</m:t>
            </m:r>
          </m:den>
        </m:f>
      </m:oMath>
    </w:p>
    <w:p w14:paraId="67932C97" w14:textId="77777777" w:rsidR="00B44320" w:rsidRPr="003C445D" w:rsidRDefault="00B44320" w:rsidP="007D1114">
      <w:pPr>
        <w:spacing w:line="276" w:lineRule="auto"/>
        <w:rPr>
          <w:rFonts w:eastAsiaTheme="minorEastAsia"/>
        </w:rPr>
      </w:pPr>
    </w:p>
    <w:p w14:paraId="14229D36" w14:textId="77777777" w:rsidR="00B44320" w:rsidRPr="003C445D" w:rsidRDefault="00B44320" w:rsidP="007D1114">
      <w:pPr>
        <w:spacing w:line="276" w:lineRule="auto"/>
        <w:rPr>
          <w:rFonts w:eastAsiaTheme="minorEastAsia"/>
        </w:rPr>
      </w:pPr>
      <w:r w:rsidRPr="009F46CE">
        <w:rPr>
          <w:rFonts w:eastAsiaTheme="minorEastAsia"/>
        </w:rPr>
        <w:tab/>
        <w:t xml:space="preserve">Intensity: changes in the energy consumption per appliance or other equipment: </w:t>
      </w:r>
      <m:oMath>
        <m:f>
          <m:fPr>
            <m:ctrlPr>
              <w:rPr>
                <w:rFonts w:ascii="Cambria Math" w:eastAsiaTheme="minorEastAsia" w:hAnsi="Cambria Math"/>
                <w:i/>
              </w:rPr>
            </m:ctrlPr>
          </m:fPr>
          <m:num>
            <m:r>
              <w:rPr>
                <w:rFonts w:ascii="Cambria Math" w:eastAsiaTheme="minorEastAsia" w:hAnsi="Cambria Math"/>
              </w:rPr>
              <m:t>kWh</m:t>
            </m:r>
          </m:num>
          <m:den>
            <m:r>
              <w:rPr>
                <w:rFonts w:ascii="Cambria Math" w:eastAsiaTheme="minorEastAsia" w:hAnsi="Cambria Math"/>
              </w:rPr>
              <m:t>n</m:t>
            </m:r>
          </m:den>
        </m:f>
      </m:oMath>
    </w:p>
    <w:p w14:paraId="0EF5D9DE" w14:textId="77777777" w:rsidR="00B44320" w:rsidRPr="003C445D" w:rsidRDefault="00B44320" w:rsidP="007D1114">
      <w:pPr>
        <w:spacing w:line="276" w:lineRule="auto"/>
        <w:rPr>
          <w:rFonts w:eastAsiaTheme="minorEastAsia"/>
        </w:rPr>
      </w:pPr>
    </w:p>
    <w:p w14:paraId="08B3C470" w14:textId="77777777" w:rsidR="00B44320" w:rsidRPr="003C445D" w:rsidRDefault="00B44320" w:rsidP="007D1114">
      <w:pPr>
        <w:spacing w:line="276" w:lineRule="auto"/>
        <w:rPr>
          <w:rFonts w:eastAsiaTheme="minorEastAsia"/>
        </w:rPr>
      </w:pPr>
      <w:r w:rsidRPr="009F46CE">
        <w:rPr>
          <w:rFonts w:eastAsiaTheme="minorEastAsia"/>
        </w:rPr>
        <w:t>Activity can be further decomposed into two main terms: 'Demography' changes the number of households (</w:t>
      </w:r>
      <m:oMath>
        <m:r>
          <w:rPr>
            <w:rFonts w:ascii="Cambria Math" w:eastAsiaTheme="minorEastAsia" w:hAnsi="Cambria Math"/>
          </w:rPr>
          <m:t>h</m:t>
        </m:r>
      </m:oMath>
      <w:r w:rsidRPr="009F46CE">
        <w:rPr>
          <w:rFonts w:eastAsiaTheme="minorEastAsia"/>
        </w:rPr>
        <w:t>); and 'Ownership' changes the number of devices (</w:t>
      </w:r>
      <m:oMath>
        <m:r>
          <w:rPr>
            <w:rFonts w:ascii="Cambria Math" w:eastAsiaTheme="minorEastAsia" w:hAnsi="Cambria Math"/>
          </w:rPr>
          <m:t>n</m:t>
        </m:r>
      </m:oMath>
      <w:r w:rsidRPr="009F46CE">
        <w:rPr>
          <w:rFonts w:eastAsiaTheme="minorEastAsia"/>
        </w:rPr>
        <w:t>) particularly in terms of the average number of goods per household (</w:t>
      </w:r>
      <m:oMath>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h</m:t>
            </m:r>
          </m:den>
        </m:f>
      </m:oMath>
      <w:r w:rsidRPr="003C445D">
        <w:rPr>
          <w:rFonts w:eastAsiaTheme="minorEastAsia"/>
        </w:rPr>
        <w:t>).</w:t>
      </w:r>
    </w:p>
    <w:p w14:paraId="7383A54C" w14:textId="77777777" w:rsidR="00B44320" w:rsidRPr="003C445D" w:rsidRDefault="00B44320" w:rsidP="007D1114">
      <w:pPr>
        <w:spacing w:line="276" w:lineRule="auto"/>
        <w:rPr>
          <w:rFonts w:eastAsiaTheme="minorEastAsia"/>
        </w:rPr>
      </w:pPr>
    </w:p>
    <w:p w14:paraId="1C693FAF" w14:textId="77777777" w:rsidR="00B44320" w:rsidRPr="009F46CE" w:rsidRDefault="00B44320" w:rsidP="007D1114">
      <w:pPr>
        <w:spacing w:line="276" w:lineRule="auto"/>
        <w:rPr>
          <w:rFonts w:eastAsiaTheme="minorEastAsia"/>
        </w:rPr>
      </w:pPr>
      <w:r w:rsidRPr="009F46CE">
        <w:rPr>
          <w:rFonts w:eastAsiaTheme="minorEastAsia"/>
        </w:rPr>
        <w:t>Intensity can be further decomposed into two main terms: 'Usage' changes the average hours of use per device (</w:t>
      </w:r>
      <m:oMath>
        <m:r>
          <w:rPr>
            <w:rFonts w:ascii="Cambria Math" w:eastAsiaTheme="minorEastAsia" w:hAnsi="Cambria Math"/>
          </w:rPr>
          <m:t>u</m:t>
        </m:r>
      </m:oMath>
      <w:r w:rsidRPr="009F46CE">
        <w:rPr>
          <w:rFonts w:eastAsiaTheme="minorEastAsia"/>
        </w:rPr>
        <w:t>); and 'Efficiency' changes the average power of appliances (</w:t>
      </w:r>
      <m:oMath>
        <m:r>
          <w:rPr>
            <w:rFonts w:ascii="Cambria Math" w:eastAsiaTheme="minorEastAsia" w:hAnsi="Cambria Math"/>
          </w:rPr>
          <m:t>W</m:t>
        </m:r>
      </m:oMath>
      <w:r w:rsidRPr="009F46CE">
        <w:rPr>
          <w:rFonts w:eastAsiaTheme="minorEastAsia"/>
        </w:rPr>
        <w:t xml:space="preserve">). </w:t>
      </w:r>
    </w:p>
    <w:p w14:paraId="0CBCE5C8" w14:textId="77777777" w:rsidR="00B44320" w:rsidRPr="002E52BD" w:rsidRDefault="00B44320" w:rsidP="007D1114">
      <w:pPr>
        <w:spacing w:line="276" w:lineRule="auto"/>
        <w:rPr>
          <w:rFonts w:eastAsiaTheme="minorEastAsia"/>
        </w:rPr>
      </w:pPr>
    </w:p>
    <w:p w14:paraId="45C7EEE4" w14:textId="77777777" w:rsidR="00B44320" w:rsidRPr="003E6F14" w:rsidRDefault="00B44320" w:rsidP="007D1114">
      <w:pPr>
        <w:spacing w:line="276" w:lineRule="auto"/>
        <w:rPr>
          <w:rFonts w:eastAsiaTheme="minorEastAsia"/>
        </w:rPr>
      </w:pPr>
      <w:r w:rsidRPr="00670A69">
        <w:rPr>
          <w:rFonts w:eastAsiaTheme="minorEastAsia"/>
        </w:rPr>
        <w:t>In our analysis w</w:t>
      </w:r>
      <w:r w:rsidRPr="003E6F14">
        <w:rPr>
          <w:rFonts w:eastAsiaTheme="minorEastAsia"/>
        </w:rPr>
        <w:t>e focus on Activity and Intensity.</w:t>
      </w:r>
    </w:p>
    <w:p w14:paraId="22247460" w14:textId="77777777" w:rsidR="00B44320" w:rsidRPr="00E13734" w:rsidRDefault="00B44320" w:rsidP="007D1114">
      <w:pPr>
        <w:spacing w:line="276" w:lineRule="auto"/>
        <w:rPr>
          <w:rFonts w:eastAsiaTheme="minorEastAsia"/>
        </w:rPr>
      </w:pPr>
    </w:p>
    <w:p w14:paraId="6B914EA7" w14:textId="77777777" w:rsidR="00B44320" w:rsidRPr="00E13734" w:rsidRDefault="00B44320" w:rsidP="007D1114">
      <w:pPr>
        <w:spacing w:line="276" w:lineRule="auto"/>
        <w:rPr>
          <w:rFonts w:eastAsiaTheme="minorEastAsia"/>
        </w:rPr>
      </w:pPr>
      <w:r w:rsidRPr="00E13734">
        <w:rPr>
          <w:rFonts w:eastAsiaTheme="minorEastAsia"/>
          <w:i/>
        </w:rPr>
        <w:t>Activity</w:t>
      </w:r>
      <w:r w:rsidRPr="00E13734">
        <w:rPr>
          <w:rFonts w:eastAsiaTheme="minorEastAsia"/>
        </w:rPr>
        <w:t xml:space="preserve"> refers to the quantity of energy service consumed by private users in residential households and commercial and public services, proxied by the number of appliances. Activities encompass the use of consumer goods, such as light bulbs for lighting and appliances for entertainment or cooking, without including devices for cooling or space heating which are covered in a separate chapter (i.e., thermal comfort). Activity levels increase or decrease depending on several factors such as improved and more equal access to the technology, introduction of new devices, or increases in the number of dwellings.</w:t>
      </w:r>
    </w:p>
    <w:p w14:paraId="40835D52" w14:textId="77777777" w:rsidR="00B44320" w:rsidRPr="00E13734" w:rsidRDefault="00B44320" w:rsidP="007D1114">
      <w:pPr>
        <w:spacing w:line="276" w:lineRule="auto"/>
        <w:rPr>
          <w:rFonts w:eastAsiaTheme="minorEastAsia"/>
        </w:rPr>
      </w:pPr>
    </w:p>
    <w:p w14:paraId="0A9FE7FC" w14:textId="77777777" w:rsidR="00B44320" w:rsidRPr="00E13734" w:rsidRDefault="00B44320" w:rsidP="007D1114">
      <w:pPr>
        <w:spacing w:line="276" w:lineRule="auto"/>
        <w:rPr>
          <w:rFonts w:eastAsiaTheme="minorEastAsia"/>
        </w:rPr>
      </w:pPr>
      <w:r w:rsidRPr="00E13734">
        <w:rPr>
          <w:rFonts w:eastAsiaTheme="minorEastAsia"/>
          <w:i/>
        </w:rPr>
        <w:t>Intensity</w:t>
      </w:r>
      <w:r w:rsidRPr="00E13734">
        <w:rPr>
          <w:rFonts w:eastAsiaTheme="minorEastAsia"/>
        </w:rPr>
        <w:t xml:space="preserve"> denotes the final energy necessary to deliver a unit of service measured in terms of average consumption per device during a year or kWh. This can vary by sector (residential/commercial) and by both service effectiveness and energy efficiency of devices such as light bulbs, appliances or cooking stoves. Examples include changes in consumer preferences towards devices that converge multiple services, such as listening radio or watching videos on smartphones, or the dissemination of more efficient kitchen appliances, light bulbs or other devices.</w:t>
      </w:r>
    </w:p>
    <w:p w14:paraId="3393762E" w14:textId="77777777" w:rsidR="00B44320" w:rsidRPr="00E13734" w:rsidRDefault="00B44320" w:rsidP="007D1114">
      <w:pPr>
        <w:spacing w:line="276" w:lineRule="auto"/>
        <w:rPr>
          <w:rFonts w:eastAsiaTheme="minorEastAsia"/>
        </w:rPr>
      </w:pPr>
    </w:p>
    <w:p w14:paraId="3B298F10" w14:textId="77777777" w:rsidR="00B44320" w:rsidRPr="00E13734" w:rsidRDefault="00B44320" w:rsidP="007D1114">
      <w:pPr>
        <w:spacing w:line="276" w:lineRule="auto"/>
        <w:rPr>
          <w:rFonts w:eastAsiaTheme="minorEastAsia"/>
        </w:rPr>
      </w:pPr>
      <w:r w:rsidRPr="00E13734">
        <w:rPr>
          <w:rFonts w:eastAsiaTheme="minorEastAsia"/>
        </w:rPr>
        <w:t>We also analyse upstream effects in supporting sectors such as industry or energy supply that manufacture the devices or allow them to operate. For example, the increasing electrification of objects, from small electric openers to large shades and blinders, rises the demand for electricity. The introduction of smarter products, which can connect with other objects and interact like plug and play, increases the activity through the creation of more demand for specific products from the industry.</w:t>
      </w:r>
    </w:p>
    <w:p w14:paraId="4462362C" w14:textId="77777777" w:rsidR="00B44320" w:rsidRPr="00E13734" w:rsidRDefault="00B44320" w:rsidP="007D1114">
      <w:pPr>
        <w:spacing w:line="276" w:lineRule="auto"/>
        <w:rPr>
          <w:rFonts w:eastAsiaTheme="minorEastAsia"/>
        </w:rPr>
      </w:pPr>
    </w:p>
    <w:p w14:paraId="06C51C44" w14:textId="77777777" w:rsidR="00B44320" w:rsidRPr="00D304E0" w:rsidRDefault="00B44320" w:rsidP="007D1114">
      <w:pPr>
        <w:spacing w:line="276" w:lineRule="auto"/>
      </w:pPr>
      <w:r w:rsidRPr="00E13734">
        <w:t xml:space="preserve">Table </w:t>
      </w:r>
      <w:r>
        <w:t>SI-3b-3</w:t>
      </w:r>
      <w:r w:rsidRPr="009F46CE">
        <w:t xml:space="preserve"> summarises how the drivers of change in the LED scenario narrative map onto more specific changes characterising consumer goods. Tables </w:t>
      </w:r>
      <w:r>
        <w:t>SI-3b-4 and SI-3b-5</w:t>
      </w:r>
      <w:r w:rsidRPr="009F46CE">
        <w:t xml:space="preserve"> then summarise how the LED scenario impacts the factors which determine energy demand for consumer goods in the Global North and the Global South.</w:t>
      </w:r>
    </w:p>
    <w:p w14:paraId="52DA0DDB" w14:textId="77777777" w:rsidR="00B44320" w:rsidRPr="003C445D" w:rsidRDefault="00B44320" w:rsidP="007D1114">
      <w:pPr>
        <w:spacing w:line="276" w:lineRule="auto"/>
      </w:pPr>
    </w:p>
    <w:p w14:paraId="12526A65" w14:textId="77777777" w:rsidR="00B44320" w:rsidRPr="009F46CE" w:rsidRDefault="00B44320" w:rsidP="007D1114">
      <w:pPr>
        <w:spacing w:line="276" w:lineRule="auto"/>
      </w:pPr>
      <w:r w:rsidRPr="003C445D">
        <w:rPr>
          <w:rFonts w:eastAsiaTheme="minorEastAsia"/>
        </w:rPr>
        <w:t>It is important to emphasis</w:t>
      </w:r>
      <w:r w:rsidRPr="009F46CE">
        <w:rPr>
          <w:rFonts w:eastAsiaTheme="minorEastAsia"/>
        </w:rPr>
        <w:t>e that the LED scenario narrative aims for improvement in the levels of material comfort in the Global South. The ownership of consumer goods such as televisions rise with incomes but saturates around $8 - 10,000 annual income per person ($PPP)</w:t>
      </w:r>
      <w:r w:rsidRPr="00D10988">
        <w:rPr>
          <w:rFonts w:eastAsiaTheme="minorEastAsia"/>
          <w:noProof/>
          <w:vertAlign w:val="superscript"/>
        </w:rPr>
        <w:t>33</w:t>
      </w:r>
      <w:r w:rsidRPr="009F46CE">
        <w:rPr>
          <w:rFonts w:eastAsiaTheme="minorEastAsia"/>
        </w:rPr>
        <w:t xml:space="preserve">. Activity can reduce in the Global North </w:t>
      </w:r>
      <w:proofErr w:type="gramStart"/>
      <w:r w:rsidRPr="009F46CE">
        <w:rPr>
          <w:rFonts w:eastAsiaTheme="minorEastAsia"/>
        </w:rPr>
        <w:t>as a result of</w:t>
      </w:r>
      <w:proofErr w:type="gramEnd"/>
      <w:r w:rsidRPr="009F46CE">
        <w:rPr>
          <w:rFonts w:eastAsiaTheme="minorEastAsia"/>
        </w:rPr>
        <w:t xml:space="preserve"> saturating number of consumer goods and increasing levels of sharing. </w:t>
      </w:r>
    </w:p>
    <w:p w14:paraId="7EC86460" w14:textId="77777777" w:rsidR="00B44320" w:rsidRPr="009F46CE" w:rsidRDefault="00B44320" w:rsidP="007D1114">
      <w:pPr>
        <w:spacing w:line="276" w:lineRule="auto"/>
        <w:rPr>
          <w:b/>
          <w:i/>
        </w:rPr>
      </w:pPr>
    </w:p>
    <w:p w14:paraId="68BFC636" w14:textId="77777777" w:rsidR="00B44320" w:rsidRPr="002E52BD" w:rsidRDefault="00B44320" w:rsidP="007D1114">
      <w:pPr>
        <w:spacing w:line="276" w:lineRule="auto"/>
        <w:rPr>
          <w:b/>
          <w:i/>
        </w:rPr>
      </w:pPr>
      <w:r w:rsidRPr="002E52BD">
        <w:rPr>
          <w:b/>
          <w:i/>
        </w:rPr>
        <w:br w:type="page"/>
      </w:r>
    </w:p>
    <w:p w14:paraId="2023F1E4" w14:textId="77777777" w:rsidR="00B44320" w:rsidRPr="002E52BD" w:rsidRDefault="00B44320" w:rsidP="007D1114">
      <w:pPr>
        <w:spacing w:line="276" w:lineRule="auto"/>
        <w:rPr>
          <w:b/>
          <w:i/>
        </w:rPr>
      </w:pPr>
      <w:r w:rsidRPr="002E52BD">
        <w:rPr>
          <w:b/>
          <w:i/>
        </w:rPr>
        <w:t xml:space="preserve">Table </w:t>
      </w:r>
      <w:r>
        <w:rPr>
          <w:b/>
          <w:i/>
        </w:rPr>
        <w:t>SI-3-3</w:t>
      </w:r>
      <w:r w:rsidRPr="009F46CE">
        <w:rPr>
          <w:b/>
          <w:i/>
        </w:rPr>
        <w:t xml:space="preserve">. Changing Consumer Goods Consistent with the LED Scenario Narrative. </w:t>
      </w:r>
      <w:r w:rsidRPr="009F46CE">
        <w:rPr>
          <w:i/>
        </w:rPr>
        <w:t>Green arrows (up or down) denote changes that contribute to reduce energy demand; Red arrows refers to changes that increase energy demand. Smaller arrows show the sub-categories that drive change in the main decomposition factors, Activity and Intensity.</w:t>
      </w:r>
    </w:p>
    <w:p w14:paraId="1E037D5D" w14:textId="77777777" w:rsidR="00B44320" w:rsidRPr="00670A69" w:rsidRDefault="00B44320" w:rsidP="007D1114">
      <w:pPr>
        <w:spacing w:line="276" w:lineRule="auto"/>
        <w:rPr>
          <w:u w:val="single"/>
        </w:rPr>
      </w:pPr>
    </w:p>
    <w:tbl>
      <w:tblPr>
        <w:tblStyle w:val="Tabelacomgrelha11"/>
        <w:tblW w:w="8325" w:type="dxa"/>
        <w:tblInd w:w="0" w:type="dxa"/>
        <w:tblLayout w:type="fixed"/>
        <w:tblLook w:val="04A0" w:firstRow="1" w:lastRow="0" w:firstColumn="1" w:lastColumn="0" w:noHBand="0" w:noVBand="1"/>
      </w:tblPr>
      <w:tblGrid>
        <w:gridCol w:w="6199"/>
        <w:gridCol w:w="425"/>
        <w:gridCol w:w="425"/>
        <w:gridCol w:w="425"/>
        <w:gridCol w:w="426"/>
        <w:gridCol w:w="425"/>
      </w:tblGrid>
      <w:tr w:rsidR="00B44320" w:rsidRPr="00E600B0" w14:paraId="4C34C4FD" w14:textId="77777777" w:rsidTr="007D1114">
        <w:trPr>
          <w:cantSplit/>
          <w:trHeight w:val="574"/>
        </w:trPr>
        <w:tc>
          <w:tcPr>
            <w:tcW w:w="6199" w:type="dxa"/>
            <w:vMerge w:val="restart"/>
            <w:tcBorders>
              <w:top w:val="single" w:sz="4" w:space="0" w:color="auto"/>
              <w:left w:val="single" w:sz="4" w:space="0" w:color="auto"/>
              <w:bottom w:val="single" w:sz="4" w:space="0" w:color="auto"/>
              <w:right w:val="single" w:sz="4" w:space="0" w:color="auto"/>
            </w:tcBorders>
            <w:vAlign w:val="center"/>
            <w:hideMark/>
          </w:tcPr>
          <w:p w14:paraId="06ED21D8" w14:textId="77777777" w:rsidR="00B44320" w:rsidRPr="00BE7A28" w:rsidRDefault="00B44320" w:rsidP="007D1114">
            <w:pPr>
              <w:rPr>
                <w:rFonts w:ascii="Calibri" w:hAnsi="Calibri" w:cs="Times New Roman"/>
                <w:b/>
              </w:rPr>
            </w:pPr>
            <w:r w:rsidRPr="00BE7A28">
              <w:rPr>
                <w:rFonts w:ascii="Calibri" w:hAnsi="Calibri" w:cs="Times New Roman"/>
                <w:b/>
              </w:rPr>
              <w:t>Change in consumer goods based on the LED scenario narrative</w:t>
            </w:r>
          </w:p>
        </w:tc>
        <w:tc>
          <w:tcPr>
            <w:tcW w:w="2126" w:type="dxa"/>
            <w:gridSpan w:val="5"/>
            <w:tcBorders>
              <w:top w:val="single" w:sz="4" w:space="0" w:color="auto"/>
              <w:left w:val="single" w:sz="4" w:space="0" w:color="auto"/>
              <w:bottom w:val="single" w:sz="4" w:space="0" w:color="auto"/>
              <w:right w:val="single" w:sz="4" w:space="0" w:color="auto"/>
            </w:tcBorders>
            <w:vAlign w:val="center"/>
            <w:hideMark/>
          </w:tcPr>
          <w:p w14:paraId="523812C4" w14:textId="77777777" w:rsidR="00B44320" w:rsidRPr="00BE7A28" w:rsidRDefault="00B44320" w:rsidP="007D1114">
            <w:pPr>
              <w:jc w:val="center"/>
              <w:rPr>
                <w:rFonts w:ascii="Calibri" w:hAnsi="Calibri" w:cs="Times New Roman"/>
                <w:b/>
              </w:rPr>
            </w:pPr>
            <w:r w:rsidRPr="00BE7A28">
              <w:rPr>
                <w:rFonts w:ascii="Calibri" w:hAnsi="Calibri" w:cs="Times New Roman"/>
                <w:b/>
              </w:rPr>
              <w:t>Impact on</w:t>
            </w:r>
            <w:r w:rsidRPr="00BE7A28">
              <w:rPr>
                <w:rFonts w:ascii="Calibri" w:hAnsi="Calibri" w:cs="Times New Roman"/>
                <w:b/>
              </w:rPr>
              <w:br/>
              <w:t>Energy Demand</w:t>
            </w:r>
          </w:p>
        </w:tc>
      </w:tr>
      <w:tr w:rsidR="00B44320" w:rsidRPr="00E600B0" w14:paraId="4A8C224F" w14:textId="77777777" w:rsidTr="007D1114">
        <w:trPr>
          <w:cantSplit/>
          <w:trHeight w:val="1141"/>
        </w:trPr>
        <w:tc>
          <w:tcPr>
            <w:tcW w:w="6199" w:type="dxa"/>
            <w:vMerge/>
            <w:tcBorders>
              <w:top w:val="single" w:sz="4" w:space="0" w:color="auto"/>
              <w:left w:val="single" w:sz="4" w:space="0" w:color="auto"/>
              <w:bottom w:val="single" w:sz="4" w:space="0" w:color="auto"/>
              <w:right w:val="single" w:sz="4" w:space="0" w:color="auto"/>
            </w:tcBorders>
            <w:vAlign w:val="center"/>
            <w:hideMark/>
          </w:tcPr>
          <w:p w14:paraId="1F760B4F" w14:textId="77777777" w:rsidR="00B44320" w:rsidRPr="00BE7A28" w:rsidRDefault="00B44320" w:rsidP="007D1114">
            <w:pPr>
              <w:rPr>
                <w:rFonts w:ascii="Calibri" w:hAnsi="Calibri" w:cs="Times New Roman"/>
                <w:b/>
              </w:rPr>
            </w:pPr>
          </w:p>
        </w:tc>
        <w:tc>
          <w:tcPr>
            <w:tcW w:w="425" w:type="dxa"/>
            <w:tcBorders>
              <w:top w:val="single" w:sz="4" w:space="0" w:color="auto"/>
              <w:left w:val="single" w:sz="4" w:space="0" w:color="auto"/>
              <w:bottom w:val="single" w:sz="4" w:space="0" w:color="auto"/>
              <w:right w:val="single" w:sz="4" w:space="0" w:color="auto"/>
            </w:tcBorders>
            <w:textDirection w:val="btLr"/>
            <w:vAlign w:val="center"/>
            <w:hideMark/>
          </w:tcPr>
          <w:p w14:paraId="0E9C90AC" w14:textId="77777777" w:rsidR="00B44320" w:rsidRPr="00BE7A28" w:rsidRDefault="00B44320" w:rsidP="007D1114">
            <w:pPr>
              <w:ind w:left="113" w:right="113"/>
              <w:rPr>
                <w:rFonts w:ascii="Calibri" w:hAnsi="Calibri" w:cs="Times New Roman"/>
                <w:b/>
              </w:rPr>
            </w:pPr>
            <w:r w:rsidRPr="00BE7A28">
              <w:rPr>
                <w:rFonts w:ascii="Calibri" w:hAnsi="Calibri" w:cs="Times New Roman"/>
                <w:b/>
              </w:rPr>
              <w:t>Activity</w:t>
            </w:r>
          </w:p>
        </w:tc>
        <w:tc>
          <w:tcPr>
            <w:tcW w:w="425" w:type="dxa"/>
            <w:tcBorders>
              <w:top w:val="single" w:sz="4" w:space="0" w:color="auto"/>
              <w:left w:val="single" w:sz="4" w:space="0" w:color="auto"/>
              <w:bottom w:val="single" w:sz="4" w:space="0" w:color="auto"/>
              <w:right w:val="single" w:sz="4" w:space="0" w:color="auto"/>
            </w:tcBorders>
            <w:textDirection w:val="btLr"/>
            <w:vAlign w:val="center"/>
            <w:hideMark/>
          </w:tcPr>
          <w:p w14:paraId="2766C817" w14:textId="77777777" w:rsidR="00B44320" w:rsidRPr="00BE7A28" w:rsidRDefault="00B44320" w:rsidP="007D1114">
            <w:pPr>
              <w:ind w:left="113" w:right="113"/>
              <w:rPr>
                <w:rFonts w:ascii="Calibri" w:hAnsi="Calibri" w:cs="Times New Roman"/>
                <w:i/>
              </w:rPr>
            </w:pPr>
            <w:r w:rsidRPr="00BE7A28">
              <w:rPr>
                <w:rFonts w:ascii="Calibri" w:hAnsi="Calibri" w:cs="Times New Roman"/>
                <w:i/>
              </w:rPr>
              <w:t>- Ownership</w:t>
            </w:r>
          </w:p>
        </w:tc>
        <w:tc>
          <w:tcPr>
            <w:tcW w:w="425" w:type="dxa"/>
            <w:tcBorders>
              <w:top w:val="single" w:sz="4" w:space="0" w:color="auto"/>
              <w:left w:val="single" w:sz="4" w:space="0" w:color="auto"/>
              <w:bottom w:val="single" w:sz="4" w:space="0" w:color="auto"/>
              <w:right w:val="single" w:sz="4" w:space="0" w:color="auto"/>
            </w:tcBorders>
            <w:textDirection w:val="btLr"/>
            <w:vAlign w:val="center"/>
            <w:hideMark/>
          </w:tcPr>
          <w:p w14:paraId="2D16D746" w14:textId="77777777" w:rsidR="00B44320" w:rsidRPr="00BE7A28" w:rsidRDefault="00B44320" w:rsidP="007D1114">
            <w:pPr>
              <w:ind w:left="113" w:right="113"/>
              <w:rPr>
                <w:rFonts w:ascii="Calibri" w:hAnsi="Calibri" w:cs="Times New Roman"/>
                <w:b/>
              </w:rPr>
            </w:pPr>
            <w:r w:rsidRPr="00BE7A28">
              <w:rPr>
                <w:rFonts w:ascii="Calibri" w:hAnsi="Calibri" w:cs="Times New Roman"/>
                <w:b/>
              </w:rPr>
              <w:t>Intensity</w:t>
            </w:r>
          </w:p>
        </w:tc>
        <w:tc>
          <w:tcPr>
            <w:tcW w:w="426" w:type="dxa"/>
            <w:tcBorders>
              <w:top w:val="single" w:sz="4" w:space="0" w:color="auto"/>
              <w:left w:val="single" w:sz="4" w:space="0" w:color="auto"/>
              <w:bottom w:val="single" w:sz="4" w:space="0" w:color="auto"/>
              <w:right w:val="single" w:sz="4" w:space="0" w:color="auto"/>
            </w:tcBorders>
            <w:textDirection w:val="btLr"/>
            <w:vAlign w:val="center"/>
            <w:hideMark/>
          </w:tcPr>
          <w:p w14:paraId="604D65C1" w14:textId="77777777" w:rsidR="00B44320" w:rsidRPr="00BE7A28" w:rsidRDefault="00B44320" w:rsidP="007D1114">
            <w:pPr>
              <w:ind w:left="113" w:right="113"/>
              <w:rPr>
                <w:rFonts w:ascii="Calibri" w:hAnsi="Calibri" w:cs="Times New Roman"/>
                <w:i/>
              </w:rPr>
            </w:pPr>
            <w:r w:rsidRPr="00BE7A28">
              <w:rPr>
                <w:rFonts w:ascii="Calibri" w:hAnsi="Calibri" w:cs="Times New Roman"/>
                <w:i/>
              </w:rPr>
              <w:t>- Efficiency</w:t>
            </w:r>
          </w:p>
        </w:tc>
        <w:tc>
          <w:tcPr>
            <w:tcW w:w="425" w:type="dxa"/>
            <w:tcBorders>
              <w:top w:val="single" w:sz="4" w:space="0" w:color="auto"/>
              <w:left w:val="single" w:sz="4" w:space="0" w:color="auto"/>
              <w:bottom w:val="single" w:sz="4" w:space="0" w:color="auto"/>
              <w:right w:val="single" w:sz="4" w:space="0" w:color="auto"/>
            </w:tcBorders>
            <w:textDirection w:val="btLr"/>
            <w:vAlign w:val="center"/>
            <w:hideMark/>
          </w:tcPr>
          <w:p w14:paraId="14458857" w14:textId="77777777" w:rsidR="00B44320" w:rsidRPr="00BE7A28" w:rsidRDefault="00B44320" w:rsidP="007D1114">
            <w:pPr>
              <w:ind w:left="113" w:right="113"/>
              <w:rPr>
                <w:rFonts w:ascii="Calibri" w:hAnsi="Calibri" w:cs="Times New Roman"/>
                <w:i/>
              </w:rPr>
            </w:pPr>
            <w:r w:rsidRPr="00BE7A28">
              <w:rPr>
                <w:rFonts w:ascii="Calibri" w:hAnsi="Calibri" w:cs="Times New Roman"/>
                <w:i/>
              </w:rPr>
              <w:t>- Usage</w:t>
            </w:r>
          </w:p>
        </w:tc>
      </w:tr>
      <w:tr w:rsidR="00B44320" w:rsidRPr="00E600B0" w14:paraId="4869052D" w14:textId="77777777" w:rsidTr="007D1114">
        <w:tc>
          <w:tcPr>
            <w:tcW w:w="6199" w:type="dxa"/>
            <w:tcBorders>
              <w:top w:val="single" w:sz="4" w:space="0" w:color="auto"/>
              <w:left w:val="single" w:sz="4" w:space="0" w:color="auto"/>
              <w:bottom w:val="single" w:sz="4" w:space="0" w:color="auto"/>
              <w:right w:val="single" w:sz="4" w:space="0" w:color="auto"/>
            </w:tcBorders>
            <w:vAlign w:val="center"/>
            <w:hideMark/>
          </w:tcPr>
          <w:p w14:paraId="7D0D0D15" w14:textId="77777777" w:rsidR="00B44320" w:rsidRPr="00BE7A28" w:rsidRDefault="00B44320" w:rsidP="007D1114">
            <w:pPr>
              <w:rPr>
                <w:rFonts w:ascii="Calibri" w:hAnsi="Calibri" w:cs="Times New Roman"/>
              </w:rPr>
            </w:pPr>
            <w:r w:rsidRPr="00BE7A28">
              <w:rPr>
                <w:rFonts w:ascii="Calibri" w:hAnsi="Calibri" w:cs="Times New Roman"/>
              </w:rPr>
              <w:t>Efficiency improvement over time follows historical rates driven by lighting and ICTs</w:t>
            </w:r>
          </w:p>
        </w:tc>
        <w:tc>
          <w:tcPr>
            <w:tcW w:w="425" w:type="dxa"/>
            <w:tcBorders>
              <w:top w:val="single" w:sz="4" w:space="0" w:color="auto"/>
              <w:left w:val="single" w:sz="4" w:space="0" w:color="auto"/>
              <w:bottom w:val="single" w:sz="4" w:space="0" w:color="auto"/>
              <w:right w:val="single" w:sz="4" w:space="0" w:color="auto"/>
            </w:tcBorders>
            <w:vAlign w:val="center"/>
          </w:tcPr>
          <w:p w14:paraId="78BBDD68" w14:textId="77777777" w:rsidR="00B44320" w:rsidRPr="00BE7A28" w:rsidRDefault="00B44320" w:rsidP="007D1114">
            <w:pPr>
              <w:jc w:val="center"/>
              <w:rPr>
                <w:rFonts w:ascii="Calibri" w:hAnsi="Calibri" w:cs="Times New Roman"/>
              </w:rPr>
            </w:pPr>
          </w:p>
        </w:tc>
        <w:tc>
          <w:tcPr>
            <w:tcW w:w="425" w:type="dxa"/>
            <w:tcBorders>
              <w:top w:val="single" w:sz="4" w:space="0" w:color="auto"/>
              <w:left w:val="single" w:sz="4" w:space="0" w:color="auto"/>
              <w:bottom w:val="single" w:sz="4" w:space="0" w:color="auto"/>
              <w:right w:val="single" w:sz="4" w:space="0" w:color="auto"/>
            </w:tcBorders>
            <w:vAlign w:val="center"/>
          </w:tcPr>
          <w:p w14:paraId="5A29C582" w14:textId="77777777" w:rsidR="00B44320" w:rsidRPr="00BE7A28" w:rsidRDefault="00B44320" w:rsidP="007D1114">
            <w:pPr>
              <w:jc w:val="center"/>
              <w:rPr>
                <w:rFonts w:ascii="Calibri" w:hAnsi="Calibri" w:cs="Times New Roman"/>
              </w:rPr>
            </w:pPr>
          </w:p>
        </w:tc>
        <w:tc>
          <w:tcPr>
            <w:tcW w:w="425" w:type="dxa"/>
            <w:tcBorders>
              <w:top w:val="single" w:sz="4" w:space="0" w:color="auto"/>
              <w:left w:val="single" w:sz="4" w:space="0" w:color="auto"/>
              <w:bottom w:val="single" w:sz="4" w:space="0" w:color="auto"/>
              <w:right w:val="single" w:sz="4" w:space="0" w:color="auto"/>
            </w:tcBorders>
            <w:vAlign w:val="center"/>
            <w:hideMark/>
          </w:tcPr>
          <w:p w14:paraId="0F8AE745" w14:textId="77777777" w:rsidR="00B44320" w:rsidRPr="00BE7A28" w:rsidRDefault="00B44320" w:rsidP="007D1114">
            <w:pPr>
              <w:jc w:val="center"/>
              <w:rPr>
                <w:rFonts w:ascii="Calibri" w:hAnsi="Calibri" w:cs="Times New Roman"/>
              </w:rPr>
            </w:pPr>
            <w:r w:rsidRPr="00BE7A28">
              <w:rPr>
                <w:rFonts w:ascii="Calibri" w:hAnsi="Calibri" w:cs="Calibri"/>
                <w:color w:val="385623"/>
              </w:rPr>
              <w:t>↑</w:t>
            </w:r>
          </w:p>
        </w:tc>
        <w:tc>
          <w:tcPr>
            <w:tcW w:w="426" w:type="dxa"/>
            <w:tcBorders>
              <w:top w:val="single" w:sz="4" w:space="0" w:color="auto"/>
              <w:left w:val="single" w:sz="4" w:space="0" w:color="auto"/>
              <w:bottom w:val="single" w:sz="4" w:space="0" w:color="auto"/>
              <w:right w:val="single" w:sz="4" w:space="0" w:color="auto"/>
            </w:tcBorders>
            <w:vAlign w:val="center"/>
            <w:hideMark/>
          </w:tcPr>
          <w:p w14:paraId="5ED6E9C7" w14:textId="77777777" w:rsidR="00B44320" w:rsidRPr="00BE7A28" w:rsidRDefault="00B44320" w:rsidP="007D1114">
            <w:pPr>
              <w:jc w:val="center"/>
              <w:rPr>
                <w:rFonts w:ascii="Calibri" w:hAnsi="Calibri" w:cs="Times New Roman"/>
              </w:rPr>
            </w:pPr>
            <w:r w:rsidRPr="00BE7A28">
              <w:rPr>
                <w:rFonts w:ascii="Calibri" w:hAnsi="Calibri" w:cs="Calibri"/>
                <w:color w:val="385623"/>
              </w:rPr>
              <w:t>↑</w:t>
            </w:r>
          </w:p>
        </w:tc>
        <w:tc>
          <w:tcPr>
            <w:tcW w:w="425" w:type="dxa"/>
            <w:tcBorders>
              <w:top w:val="single" w:sz="4" w:space="0" w:color="auto"/>
              <w:left w:val="single" w:sz="4" w:space="0" w:color="auto"/>
              <w:bottom w:val="single" w:sz="4" w:space="0" w:color="auto"/>
              <w:right w:val="single" w:sz="4" w:space="0" w:color="auto"/>
            </w:tcBorders>
            <w:vAlign w:val="center"/>
          </w:tcPr>
          <w:p w14:paraId="75D35B78" w14:textId="77777777" w:rsidR="00B44320" w:rsidRPr="00BE7A28" w:rsidRDefault="00B44320" w:rsidP="007D1114">
            <w:pPr>
              <w:jc w:val="center"/>
              <w:rPr>
                <w:rFonts w:ascii="Calibri" w:hAnsi="Calibri" w:cs="Times New Roman"/>
              </w:rPr>
            </w:pPr>
          </w:p>
        </w:tc>
      </w:tr>
      <w:tr w:rsidR="00B44320" w:rsidRPr="00E600B0" w14:paraId="59DF1997" w14:textId="77777777" w:rsidTr="007D1114">
        <w:tc>
          <w:tcPr>
            <w:tcW w:w="6199" w:type="dxa"/>
            <w:tcBorders>
              <w:top w:val="single" w:sz="4" w:space="0" w:color="auto"/>
              <w:left w:val="single" w:sz="4" w:space="0" w:color="auto"/>
              <w:bottom w:val="single" w:sz="4" w:space="0" w:color="auto"/>
              <w:right w:val="single" w:sz="4" w:space="0" w:color="auto"/>
            </w:tcBorders>
            <w:vAlign w:val="center"/>
            <w:hideMark/>
          </w:tcPr>
          <w:p w14:paraId="7FF86F7A" w14:textId="77777777" w:rsidR="00B44320" w:rsidRPr="00BE7A28" w:rsidRDefault="00B44320" w:rsidP="007D1114">
            <w:pPr>
              <w:rPr>
                <w:rFonts w:ascii="Calibri" w:hAnsi="Calibri" w:cs="Times New Roman"/>
              </w:rPr>
            </w:pPr>
            <w:r w:rsidRPr="00BE7A28">
              <w:rPr>
                <w:rFonts w:ascii="Calibri" w:hAnsi="Calibri" w:cs="Times New Roman"/>
              </w:rPr>
              <w:t>Increasing shared ownership improves load factors with lower number of devices</w:t>
            </w:r>
          </w:p>
        </w:tc>
        <w:tc>
          <w:tcPr>
            <w:tcW w:w="425" w:type="dxa"/>
            <w:tcBorders>
              <w:top w:val="single" w:sz="4" w:space="0" w:color="auto"/>
              <w:left w:val="single" w:sz="4" w:space="0" w:color="auto"/>
              <w:bottom w:val="single" w:sz="4" w:space="0" w:color="auto"/>
              <w:right w:val="single" w:sz="4" w:space="0" w:color="auto"/>
            </w:tcBorders>
            <w:vAlign w:val="center"/>
            <w:hideMark/>
          </w:tcPr>
          <w:p w14:paraId="78D99D3E" w14:textId="77777777" w:rsidR="00B44320" w:rsidRPr="00BE7A28" w:rsidRDefault="00B44320" w:rsidP="007D1114">
            <w:pPr>
              <w:jc w:val="center"/>
              <w:rPr>
                <w:rFonts w:ascii="Calibri" w:hAnsi="Calibri" w:cs="Times New Roman"/>
              </w:rPr>
            </w:pPr>
            <w:r w:rsidRPr="00BE7A28">
              <w:rPr>
                <w:rFonts w:ascii="Calibri" w:hAnsi="Calibri" w:cs="Calibri"/>
                <w:color w:val="385623"/>
              </w:rPr>
              <w:t>↓</w:t>
            </w:r>
          </w:p>
        </w:tc>
        <w:tc>
          <w:tcPr>
            <w:tcW w:w="425" w:type="dxa"/>
            <w:tcBorders>
              <w:top w:val="single" w:sz="4" w:space="0" w:color="auto"/>
              <w:left w:val="single" w:sz="4" w:space="0" w:color="auto"/>
              <w:bottom w:val="single" w:sz="4" w:space="0" w:color="auto"/>
              <w:right w:val="single" w:sz="4" w:space="0" w:color="auto"/>
            </w:tcBorders>
            <w:vAlign w:val="center"/>
            <w:hideMark/>
          </w:tcPr>
          <w:p w14:paraId="4F725287" w14:textId="77777777" w:rsidR="00B44320" w:rsidRPr="00BE7A28" w:rsidRDefault="00B44320" w:rsidP="007D1114">
            <w:pPr>
              <w:jc w:val="center"/>
              <w:rPr>
                <w:rFonts w:ascii="Calibri" w:hAnsi="Calibri" w:cs="Times New Roman"/>
              </w:rPr>
            </w:pPr>
            <w:r w:rsidRPr="00BE7A28">
              <w:rPr>
                <w:rFonts w:ascii="Calibri" w:hAnsi="Calibri" w:cs="Calibri"/>
                <w:color w:val="385623"/>
              </w:rPr>
              <w:t>↓</w:t>
            </w:r>
          </w:p>
        </w:tc>
        <w:tc>
          <w:tcPr>
            <w:tcW w:w="425" w:type="dxa"/>
            <w:tcBorders>
              <w:top w:val="single" w:sz="4" w:space="0" w:color="auto"/>
              <w:left w:val="single" w:sz="4" w:space="0" w:color="auto"/>
              <w:bottom w:val="single" w:sz="4" w:space="0" w:color="auto"/>
              <w:right w:val="single" w:sz="4" w:space="0" w:color="auto"/>
            </w:tcBorders>
            <w:vAlign w:val="center"/>
            <w:hideMark/>
          </w:tcPr>
          <w:p w14:paraId="6FD4DA62" w14:textId="77777777" w:rsidR="00B44320" w:rsidRPr="00BE7A28" w:rsidRDefault="00B44320" w:rsidP="007D1114">
            <w:pPr>
              <w:jc w:val="center"/>
              <w:rPr>
                <w:rFonts w:ascii="Calibri" w:hAnsi="Calibri" w:cs="Times New Roman"/>
              </w:rPr>
            </w:pPr>
            <w:r w:rsidRPr="00BE7A28">
              <w:rPr>
                <w:rFonts w:ascii="Calibri" w:hAnsi="Calibri" w:cs="Calibri"/>
                <w:color w:val="385623"/>
              </w:rPr>
              <w:t>↑</w:t>
            </w:r>
          </w:p>
        </w:tc>
        <w:tc>
          <w:tcPr>
            <w:tcW w:w="426" w:type="dxa"/>
            <w:tcBorders>
              <w:top w:val="single" w:sz="4" w:space="0" w:color="auto"/>
              <w:left w:val="single" w:sz="4" w:space="0" w:color="auto"/>
              <w:bottom w:val="single" w:sz="4" w:space="0" w:color="auto"/>
              <w:right w:val="single" w:sz="4" w:space="0" w:color="auto"/>
            </w:tcBorders>
            <w:vAlign w:val="center"/>
          </w:tcPr>
          <w:p w14:paraId="53CADD88" w14:textId="77777777" w:rsidR="00B44320" w:rsidRPr="00BE7A28" w:rsidRDefault="00B44320" w:rsidP="007D1114">
            <w:pPr>
              <w:jc w:val="center"/>
              <w:rPr>
                <w:rFonts w:ascii="Calibri" w:hAnsi="Calibri" w:cs="Times New Roman"/>
              </w:rPr>
            </w:pPr>
          </w:p>
        </w:tc>
        <w:tc>
          <w:tcPr>
            <w:tcW w:w="425" w:type="dxa"/>
            <w:tcBorders>
              <w:top w:val="single" w:sz="4" w:space="0" w:color="auto"/>
              <w:left w:val="single" w:sz="4" w:space="0" w:color="auto"/>
              <w:bottom w:val="single" w:sz="4" w:space="0" w:color="auto"/>
              <w:right w:val="single" w:sz="4" w:space="0" w:color="auto"/>
            </w:tcBorders>
            <w:vAlign w:val="center"/>
          </w:tcPr>
          <w:p w14:paraId="28A19508" w14:textId="77777777" w:rsidR="00B44320" w:rsidRPr="00BE7A28" w:rsidRDefault="00B44320" w:rsidP="007D1114">
            <w:pPr>
              <w:jc w:val="center"/>
              <w:rPr>
                <w:rFonts w:ascii="Calibri" w:hAnsi="Calibri" w:cs="Times New Roman"/>
              </w:rPr>
            </w:pPr>
          </w:p>
        </w:tc>
      </w:tr>
      <w:tr w:rsidR="00B44320" w:rsidRPr="00E600B0" w14:paraId="2F642AC3" w14:textId="77777777" w:rsidTr="007D1114">
        <w:tc>
          <w:tcPr>
            <w:tcW w:w="6199" w:type="dxa"/>
            <w:tcBorders>
              <w:top w:val="single" w:sz="4" w:space="0" w:color="auto"/>
              <w:left w:val="single" w:sz="4" w:space="0" w:color="auto"/>
              <w:bottom w:val="single" w:sz="4" w:space="0" w:color="auto"/>
              <w:right w:val="single" w:sz="4" w:space="0" w:color="auto"/>
            </w:tcBorders>
            <w:vAlign w:val="center"/>
            <w:hideMark/>
          </w:tcPr>
          <w:p w14:paraId="5EE58CD8" w14:textId="77777777" w:rsidR="00B44320" w:rsidRPr="00BE7A28" w:rsidRDefault="00B44320" w:rsidP="007D1114">
            <w:pPr>
              <w:rPr>
                <w:rFonts w:ascii="Calibri" w:hAnsi="Calibri" w:cs="Times New Roman"/>
              </w:rPr>
            </w:pPr>
            <w:r w:rsidRPr="00BE7A28">
              <w:rPr>
                <w:rFonts w:ascii="Calibri" w:hAnsi="Calibri" w:cs="Times New Roman"/>
              </w:rPr>
              <w:t>Granular technologies are affordable, can diffuse faster, and have shorter lifetimes allowing for rapid adoption of more efficient models</w:t>
            </w:r>
          </w:p>
        </w:tc>
        <w:tc>
          <w:tcPr>
            <w:tcW w:w="425" w:type="dxa"/>
            <w:tcBorders>
              <w:top w:val="single" w:sz="4" w:space="0" w:color="auto"/>
              <w:left w:val="single" w:sz="4" w:space="0" w:color="auto"/>
              <w:bottom w:val="single" w:sz="4" w:space="0" w:color="auto"/>
              <w:right w:val="single" w:sz="4" w:space="0" w:color="auto"/>
            </w:tcBorders>
            <w:vAlign w:val="center"/>
            <w:hideMark/>
          </w:tcPr>
          <w:p w14:paraId="27593641" w14:textId="77777777" w:rsidR="00B44320" w:rsidRPr="00BE7A28" w:rsidRDefault="00B44320" w:rsidP="007D1114">
            <w:pPr>
              <w:jc w:val="center"/>
              <w:rPr>
                <w:rFonts w:ascii="Calibri" w:hAnsi="Calibri" w:cs="Times New Roman"/>
              </w:rPr>
            </w:pPr>
            <w:r w:rsidRPr="00BE7A28">
              <w:rPr>
                <w:rFonts w:ascii="Calibri" w:hAnsi="Calibri" w:cs="Calibri"/>
                <w:color w:val="FF0000"/>
              </w:rPr>
              <w:t>↑</w:t>
            </w:r>
          </w:p>
        </w:tc>
        <w:tc>
          <w:tcPr>
            <w:tcW w:w="425" w:type="dxa"/>
            <w:tcBorders>
              <w:top w:val="single" w:sz="4" w:space="0" w:color="auto"/>
              <w:left w:val="single" w:sz="4" w:space="0" w:color="auto"/>
              <w:bottom w:val="single" w:sz="4" w:space="0" w:color="auto"/>
              <w:right w:val="single" w:sz="4" w:space="0" w:color="auto"/>
            </w:tcBorders>
            <w:vAlign w:val="center"/>
          </w:tcPr>
          <w:p w14:paraId="248311CA" w14:textId="77777777" w:rsidR="00B44320" w:rsidRPr="00BE7A28" w:rsidRDefault="00B44320" w:rsidP="007D1114">
            <w:pPr>
              <w:jc w:val="center"/>
              <w:rPr>
                <w:rFonts w:ascii="Calibri" w:hAnsi="Calibri" w:cs="Times New Roman"/>
              </w:rPr>
            </w:pPr>
          </w:p>
        </w:tc>
        <w:tc>
          <w:tcPr>
            <w:tcW w:w="425" w:type="dxa"/>
            <w:tcBorders>
              <w:top w:val="single" w:sz="4" w:space="0" w:color="auto"/>
              <w:left w:val="single" w:sz="4" w:space="0" w:color="auto"/>
              <w:bottom w:val="single" w:sz="4" w:space="0" w:color="auto"/>
              <w:right w:val="single" w:sz="4" w:space="0" w:color="auto"/>
            </w:tcBorders>
            <w:vAlign w:val="center"/>
            <w:hideMark/>
          </w:tcPr>
          <w:p w14:paraId="534E325F" w14:textId="77777777" w:rsidR="00B44320" w:rsidRPr="00BE7A28" w:rsidRDefault="00B44320" w:rsidP="007D1114">
            <w:pPr>
              <w:jc w:val="center"/>
              <w:rPr>
                <w:rFonts w:ascii="Calibri" w:hAnsi="Calibri" w:cs="Times New Roman"/>
              </w:rPr>
            </w:pPr>
            <w:r w:rsidRPr="00BE7A28">
              <w:rPr>
                <w:rFonts w:ascii="Calibri" w:hAnsi="Calibri" w:cs="Calibri"/>
                <w:color w:val="385623"/>
              </w:rPr>
              <w:t>↑</w:t>
            </w:r>
          </w:p>
        </w:tc>
        <w:tc>
          <w:tcPr>
            <w:tcW w:w="426" w:type="dxa"/>
            <w:tcBorders>
              <w:top w:val="single" w:sz="4" w:space="0" w:color="auto"/>
              <w:left w:val="single" w:sz="4" w:space="0" w:color="auto"/>
              <w:bottom w:val="single" w:sz="4" w:space="0" w:color="auto"/>
              <w:right w:val="single" w:sz="4" w:space="0" w:color="auto"/>
            </w:tcBorders>
            <w:vAlign w:val="center"/>
            <w:hideMark/>
          </w:tcPr>
          <w:p w14:paraId="79EF44FE" w14:textId="77777777" w:rsidR="00B44320" w:rsidRPr="00BE7A28" w:rsidRDefault="00B44320" w:rsidP="007D1114">
            <w:pPr>
              <w:jc w:val="center"/>
              <w:rPr>
                <w:rFonts w:ascii="Calibri" w:hAnsi="Calibri" w:cs="Times New Roman"/>
              </w:rPr>
            </w:pPr>
            <w:r w:rsidRPr="00BE7A28">
              <w:rPr>
                <w:rFonts w:ascii="Calibri" w:hAnsi="Calibri" w:cs="Calibri"/>
                <w:color w:val="385623"/>
              </w:rPr>
              <w:t>↑</w:t>
            </w:r>
          </w:p>
        </w:tc>
        <w:tc>
          <w:tcPr>
            <w:tcW w:w="425" w:type="dxa"/>
            <w:tcBorders>
              <w:top w:val="single" w:sz="4" w:space="0" w:color="auto"/>
              <w:left w:val="single" w:sz="4" w:space="0" w:color="auto"/>
              <w:bottom w:val="single" w:sz="4" w:space="0" w:color="auto"/>
              <w:right w:val="single" w:sz="4" w:space="0" w:color="auto"/>
            </w:tcBorders>
            <w:vAlign w:val="center"/>
            <w:hideMark/>
          </w:tcPr>
          <w:p w14:paraId="6B36C659" w14:textId="77777777" w:rsidR="00B44320" w:rsidRPr="00BE7A28" w:rsidRDefault="00B44320" w:rsidP="007D1114">
            <w:pPr>
              <w:jc w:val="center"/>
              <w:rPr>
                <w:rFonts w:ascii="Calibri" w:hAnsi="Calibri" w:cs="Times New Roman"/>
              </w:rPr>
            </w:pPr>
            <w:r w:rsidRPr="00BE7A28">
              <w:rPr>
                <w:rFonts w:ascii="Calibri" w:hAnsi="Calibri" w:cs="Calibri"/>
                <w:color w:val="385623"/>
              </w:rPr>
              <w:t>↑</w:t>
            </w:r>
          </w:p>
        </w:tc>
      </w:tr>
      <w:tr w:rsidR="00B44320" w:rsidRPr="00E600B0" w14:paraId="03920249" w14:textId="77777777" w:rsidTr="007D1114">
        <w:tc>
          <w:tcPr>
            <w:tcW w:w="6199" w:type="dxa"/>
            <w:tcBorders>
              <w:top w:val="single" w:sz="4" w:space="0" w:color="auto"/>
              <w:left w:val="single" w:sz="4" w:space="0" w:color="auto"/>
              <w:bottom w:val="single" w:sz="4" w:space="0" w:color="auto"/>
              <w:right w:val="single" w:sz="4" w:space="0" w:color="auto"/>
            </w:tcBorders>
            <w:vAlign w:val="center"/>
            <w:hideMark/>
          </w:tcPr>
          <w:p w14:paraId="30C93A01" w14:textId="77777777" w:rsidR="00B44320" w:rsidRPr="00BE7A28" w:rsidRDefault="00B44320" w:rsidP="007D1114">
            <w:pPr>
              <w:rPr>
                <w:rFonts w:ascii="Calibri" w:hAnsi="Calibri" w:cs="Times New Roman"/>
              </w:rPr>
            </w:pPr>
            <w:r w:rsidRPr="00BE7A28">
              <w:rPr>
                <w:rFonts w:ascii="Calibri" w:hAnsi="Calibri" w:cs="Times New Roman"/>
              </w:rPr>
              <w:t>Convergence of devices into multiple purpose appliances (e.g., smartphones or smart TVs) and change in consumer preferences enable the performance of more services with less resources</w:t>
            </w:r>
          </w:p>
        </w:tc>
        <w:tc>
          <w:tcPr>
            <w:tcW w:w="425" w:type="dxa"/>
            <w:tcBorders>
              <w:top w:val="single" w:sz="4" w:space="0" w:color="auto"/>
              <w:left w:val="single" w:sz="4" w:space="0" w:color="auto"/>
              <w:bottom w:val="single" w:sz="4" w:space="0" w:color="auto"/>
              <w:right w:val="single" w:sz="4" w:space="0" w:color="auto"/>
            </w:tcBorders>
            <w:vAlign w:val="center"/>
            <w:hideMark/>
          </w:tcPr>
          <w:p w14:paraId="32C316ED" w14:textId="77777777" w:rsidR="00B44320" w:rsidRPr="00BE7A28" w:rsidRDefault="00B44320" w:rsidP="007D1114">
            <w:pPr>
              <w:jc w:val="center"/>
              <w:rPr>
                <w:rFonts w:ascii="Calibri" w:hAnsi="Calibri" w:cs="Times New Roman"/>
              </w:rPr>
            </w:pPr>
            <w:r w:rsidRPr="00BE7A28">
              <w:rPr>
                <w:rFonts w:ascii="Calibri" w:hAnsi="Calibri" w:cs="Calibri"/>
                <w:color w:val="385623"/>
              </w:rPr>
              <w:t>↓</w:t>
            </w:r>
          </w:p>
        </w:tc>
        <w:tc>
          <w:tcPr>
            <w:tcW w:w="425" w:type="dxa"/>
            <w:tcBorders>
              <w:top w:val="single" w:sz="4" w:space="0" w:color="auto"/>
              <w:left w:val="single" w:sz="4" w:space="0" w:color="auto"/>
              <w:bottom w:val="single" w:sz="4" w:space="0" w:color="auto"/>
              <w:right w:val="single" w:sz="4" w:space="0" w:color="auto"/>
            </w:tcBorders>
            <w:vAlign w:val="center"/>
            <w:hideMark/>
          </w:tcPr>
          <w:p w14:paraId="01533E6B" w14:textId="77777777" w:rsidR="00B44320" w:rsidRPr="00BE7A28" w:rsidRDefault="00B44320" w:rsidP="007D1114">
            <w:pPr>
              <w:jc w:val="center"/>
              <w:rPr>
                <w:rFonts w:ascii="Calibri" w:hAnsi="Calibri" w:cs="Times New Roman"/>
              </w:rPr>
            </w:pPr>
            <w:r w:rsidRPr="00BE7A28">
              <w:rPr>
                <w:rFonts w:ascii="Calibri" w:hAnsi="Calibri" w:cs="Calibri"/>
                <w:color w:val="385623"/>
              </w:rPr>
              <w:t>↓</w:t>
            </w:r>
          </w:p>
        </w:tc>
        <w:tc>
          <w:tcPr>
            <w:tcW w:w="425" w:type="dxa"/>
            <w:tcBorders>
              <w:top w:val="single" w:sz="4" w:space="0" w:color="auto"/>
              <w:left w:val="single" w:sz="4" w:space="0" w:color="auto"/>
              <w:bottom w:val="single" w:sz="4" w:space="0" w:color="auto"/>
              <w:right w:val="single" w:sz="4" w:space="0" w:color="auto"/>
            </w:tcBorders>
            <w:vAlign w:val="center"/>
            <w:hideMark/>
          </w:tcPr>
          <w:p w14:paraId="718E4AD0" w14:textId="77777777" w:rsidR="00B44320" w:rsidRPr="00BE7A28" w:rsidRDefault="00B44320" w:rsidP="007D1114">
            <w:pPr>
              <w:jc w:val="center"/>
              <w:rPr>
                <w:rFonts w:ascii="Calibri" w:hAnsi="Calibri" w:cs="Times New Roman"/>
              </w:rPr>
            </w:pPr>
            <w:r w:rsidRPr="00BE7A28">
              <w:rPr>
                <w:rFonts w:ascii="Calibri" w:hAnsi="Calibri" w:cs="Calibri"/>
                <w:color w:val="385623"/>
              </w:rPr>
              <w:t>↑</w:t>
            </w:r>
          </w:p>
        </w:tc>
        <w:tc>
          <w:tcPr>
            <w:tcW w:w="426" w:type="dxa"/>
            <w:tcBorders>
              <w:top w:val="single" w:sz="4" w:space="0" w:color="auto"/>
              <w:left w:val="single" w:sz="4" w:space="0" w:color="auto"/>
              <w:bottom w:val="single" w:sz="4" w:space="0" w:color="auto"/>
              <w:right w:val="single" w:sz="4" w:space="0" w:color="auto"/>
            </w:tcBorders>
            <w:vAlign w:val="center"/>
            <w:hideMark/>
          </w:tcPr>
          <w:p w14:paraId="7AD8F363" w14:textId="77777777" w:rsidR="00B44320" w:rsidRPr="00BE7A28" w:rsidRDefault="00B44320" w:rsidP="007D1114">
            <w:pPr>
              <w:jc w:val="center"/>
              <w:rPr>
                <w:rFonts w:ascii="Calibri" w:hAnsi="Calibri" w:cs="Times New Roman"/>
              </w:rPr>
            </w:pPr>
            <w:r w:rsidRPr="00BE7A28">
              <w:rPr>
                <w:rFonts w:ascii="Calibri" w:hAnsi="Calibri" w:cs="Calibri"/>
                <w:color w:val="385623"/>
              </w:rPr>
              <w:t>↑</w:t>
            </w:r>
          </w:p>
        </w:tc>
        <w:tc>
          <w:tcPr>
            <w:tcW w:w="425" w:type="dxa"/>
            <w:tcBorders>
              <w:top w:val="single" w:sz="4" w:space="0" w:color="auto"/>
              <w:left w:val="single" w:sz="4" w:space="0" w:color="auto"/>
              <w:bottom w:val="single" w:sz="4" w:space="0" w:color="auto"/>
              <w:right w:val="single" w:sz="4" w:space="0" w:color="auto"/>
            </w:tcBorders>
            <w:vAlign w:val="center"/>
          </w:tcPr>
          <w:p w14:paraId="6FFE2302" w14:textId="77777777" w:rsidR="00B44320" w:rsidRPr="00BE7A28" w:rsidRDefault="00B44320" w:rsidP="007D1114">
            <w:pPr>
              <w:jc w:val="center"/>
              <w:rPr>
                <w:rFonts w:ascii="Calibri" w:hAnsi="Calibri" w:cs="Times New Roman"/>
              </w:rPr>
            </w:pPr>
          </w:p>
        </w:tc>
      </w:tr>
      <w:tr w:rsidR="00B44320" w:rsidRPr="00E600B0" w14:paraId="50DCE429" w14:textId="77777777" w:rsidTr="007D1114">
        <w:tc>
          <w:tcPr>
            <w:tcW w:w="6199" w:type="dxa"/>
            <w:tcBorders>
              <w:top w:val="single" w:sz="4" w:space="0" w:color="auto"/>
              <w:left w:val="single" w:sz="4" w:space="0" w:color="auto"/>
              <w:bottom w:val="single" w:sz="4" w:space="0" w:color="auto"/>
              <w:right w:val="single" w:sz="4" w:space="0" w:color="auto"/>
            </w:tcBorders>
            <w:vAlign w:val="center"/>
            <w:hideMark/>
          </w:tcPr>
          <w:p w14:paraId="136E560E" w14:textId="77777777" w:rsidR="00B44320" w:rsidRPr="00BE7A28" w:rsidRDefault="00B44320" w:rsidP="007D1114">
            <w:pPr>
              <w:rPr>
                <w:rFonts w:ascii="Calibri" w:hAnsi="Calibri" w:cs="Times New Roman"/>
              </w:rPr>
            </w:pPr>
            <w:r w:rsidRPr="00BE7A28">
              <w:rPr>
                <w:rFonts w:ascii="Calibri" w:hAnsi="Calibri" w:cs="Times New Roman"/>
              </w:rPr>
              <w:t>Trend for electrifying every appliance (including battery powered and (partially) solar powered devices) and households in developing countries</w:t>
            </w:r>
          </w:p>
        </w:tc>
        <w:tc>
          <w:tcPr>
            <w:tcW w:w="425" w:type="dxa"/>
            <w:tcBorders>
              <w:top w:val="single" w:sz="4" w:space="0" w:color="auto"/>
              <w:left w:val="single" w:sz="4" w:space="0" w:color="auto"/>
              <w:bottom w:val="single" w:sz="4" w:space="0" w:color="auto"/>
              <w:right w:val="single" w:sz="4" w:space="0" w:color="auto"/>
            </w:tcBorders>
            <w:vAlign w:val="center"/>
            <w:hideMark/>
          </w:tcPr>
          <w:p w14:paraId="0AE81F05" w14:textId="77777777" w:rsidR="00B44320" w:rsidRPr="00BE7A28" w:rsidRDefault="00B44320" w:rsidP="007D1114">
            <w:pPr>
              <w:jc w:val="center"/>
              <w:rPr>
                <w:rFonts w:ascii="Calibri" w:hAnsi="Calibri" w:cs="Times New Roman"/>
              </w:rPr>
            </w:pPr>
            <w:r w:rsidRPr="00BE7A28">
              <w:rPr>
                <w:rFonts w:ascii="Calibri" w:hAnsi="Calibri" w:cs="Calibri"/>
                <w:color w:val="FF0000"/>
              </w:rPr>
              <w:t>↑</w:t>
            </w:r>
          </w:p>
        </w:tc>
        <w:tc>
          <w:tcPr>
            <w:tcW w:w="425" w:type="dxa"/>
            <w:tcBorders>
              <w:top w:val="single" w:sz="4" w:space="0" w:color="auto"/>
              <w:left w:val="single" w:sz="4" w:space="0" w:color="auto"/>
              <w:bottom w:val="single" w:sz="4" w:space="0" w:color="auto"/>
              <w:right w:val="single" w:sz="4" w:space="0" w:color="auto"/>
            </w:tcBorders>
            <w:vAlign w:val="center"/>
          </w:tcPr>
          <w:p w14:paraId="05FAC4AF" w14:textId="77777777" w:rsidR="00B44320" w:rsidRPr="00BE7A28" w:rsidRDefault="00B44320" w:rsidP="007D1114">
            <w:pPr>
              <w:jc w:val="center"/>
              <w:rPr>
                <w:rFonts w:ascii="Calibri" w:hAnsi="Calibri" w:cs="Times New Roman"/>
              </w:rPr>
            </w:pPr>
          </w:p>
        </w:tc>
        <w:tc>
          <w:tcPr>
            <w:tcW w:w="425" w:type="dxa"/>
            <w:tcBorders>
              <w:top w:val="single" w:sz="4" w:space="0" w:color="auto"/>
              <w:left w:val="single" w:sz="4" w:space="0" w:color="auto"/>
              <w:bottom w:val="single" w:sz="4" w:space="0" w:color="auto"/>
              <w:right w:val="single" w:sz="4" w:space="0" w:color="auto"/>
            </w:tcBorders>
            <w:vAlign w:val="center"/>
          </w:tcPr>
          <w:p w14:paraId="00581417" w14:textId="77777777" w:rsidR="00B44320" w:rsidRPr="00BE7A28" w:rsidRDefault="00B44320" w:rsidP="007D1114">
            <w:pPr>
              <w:jc w:val="center"/>
              <w:rPr>
                <w:rFonts w:ascii="Calibri" w:hAnsi="Calibri" w:cs="Times New Roman"/>
              </w:rPr>
            </w:pPr>
          </w:p>
        </w:tc>
        <w:tc>
          <w:tcPr>
            <w:tcW w:w="426" w:type="dxa"/>
            <w:tcBorders>
              <w:top w:val="single" w:sz="4" w:space="0" w:color="auto"/>
              <w:left w:val="single" w:sz="4" w:space="0" w:color="auto"/>
              <w:bottom w:val="single" w:sz="4" w:space="0" w:color="auto"/>
              <w:right w:val="single" w:sz="4" w:space="0" w:color="auto"/>
            </w:tcBorders>
            <w:vAlign w:val="center"/>
          </w:tcPr>
          <w:p w14:paraId="4E0777C4" w14:textId="77777777" w:rsidR="00B44320" w:rsidRPr="00BE7A28" w:rsidRDefault="00B44320" w:rsidP="007D1114">
            <w:pPr>
              <w:jc w:val="center"/>
              <w:rPr>
                <w:rFonts w:ascii="Calibri" w:hAnsi="Calibri" w:cs="Times New Roman"/>
              </w:rPr>
            </w:pPr>
          </w:p>
        </w:tc>
        <w:tc>
          <w:tcPr>
            <w:tcW w:w="425" w:type="dxa"/>
            <w:tcBorders>
              <w:top w:val="single" w:sz="4" w:space="0" w:color="auto"/>
              <w:left w:val="single" w:sz="4" w:space="0" w:color="auto"/>
              <w:bottom w:val="single" w:sz="4" w:space="0" w:color="auto"/>
              <w:right w:val="single" w:sz="4" w:space="0" w:color="auto"/>
            </w:tcBorders>
            <w:vAlign w:val="center"/>
          </w:tcPr>
          <w:p w14:paraId="0F8A8A00" w14:textId="77777777" w:rsidR="00B44320" w:rsidRPr="00BE7A28" w:rsidRDefault="00B44320" w:rsidP="007D1114">
            <w:pPr>
              <w:jc w:val="center"/>
              <w:rPr>
                <w:rFonts w:ascii="Calibri" w:hAnsi="Calibri" w:cs="Times New Roman"/>
              </w:rPr>
            </w:pPr>
          </w:p>
        </w:tc>
      </w:tr>
      <w:tr w:rsidR="00B44320" w:rsidRPr="00E600B0" w14:paraId="60F47B15" w14:textId="77777777" w:rsidTr="007D1114">
        <w:tc>
          <w:tcPr>
            <w:tcW w:w="6199" w:type="dxa"/>
            <w:tcBorders>
              <w:top w:val="single" w:sz="4" w:space="0" w:color="auto"/>
              <w:left w:val="single" w:sz="4" w:space="0" w:color="auto"/>
              <w:bottom w:val="single" w:sz="4" w:space="0" w:color="auto"/>
              <w:right w:val="single" w:sz="4" w:space="0" w:color="auto"/>
            </w:tcBorders>
            <w:vAlign w:val="center"/>
            <w:hideMark/>
          </w:tcPr>
          <w:p w14:paraId="4529E1A5" w14:textId="77777777" w:rsidR="00B44320" w:rsidRPr="00BE7A28" w:rsidRDefault="00B44320" w:rsidP="007D1114">
            <w:pPr>
              <w:rPr>
                <w:rFonts w:ascii="Calibri" w:hAnsi="Calibri" w:cs="Times New Roman"/>
              </w:rPr>
            </w:pPr>
            <w:r w:rsidRPr="00BE7A28">
              <w:rPr>
                <w:rFonts w:ascii="Calibri" w:hAnsi="Calibri" w:cs="Times New Roman"/>
              </w:rPr>
              <w:t xml:space="preserve">Continued ICT penetration into appliances with an increase in the number of networked devices and new services (e.g., Internet of Things) that optimise the use of resources and allow the emergence of prosumers (conflation of the role of producers and consumers)  </w:t>
            </w:r>
          </w:p>
        </w:tc>
        <w:tc>
          <w:tcPr>
            <w:tcW w:w="425" w:type="dxa"/>
            <w:tcBorders>
              <w:top w:val="single" w:sz="4" w:space="0" w:color="auto"/>
              <w:left w:val="single" w:sz="4" w:space="0" w:color="auto"/>
              <w:bottom w:val="single" w:sz="4" w:space="0" w:color="auto"/>
              <w:right w:val="single" w:sz="4" w:space="0" w:color="auto"/>
            </w:tcBorders>
            <w:vAlign w:val="center"/>
            <w:hideMark/>
          </w:tcPr>
          <w:p w14:paraId="72C24E3B" w14:textId="77777777" w:rsidR="00B44320" w:rsidRPr="00BE7A28" w:rsidRDefault="00B44320" w:rsidP="007D1114">
            <w:pPr>
              <w:jc w:val="center"/>
              <w:rPr>
                <w:rFonts w:ascii="Calibri" w:hAnsi="Calibri" w:cs="Times New Roman"/>
              </w:rPr>
            </w:pPr>
            <w:r w:rsidRPr="00BE7A28">
              <w:rPr>
                <w:rFonts w:ascii="Calibri" w:hAnsi="Calibri" w:cs="Calibri"/>
                <w:color w:val="FF0000"/>
              </w:rPr>
              <w:t>↑</w:t>
            </w:r>
          </w:p>
        </w:tc>
        <w:tc>
          <w:tcPr>
            <w:tcW w:w="425" w:type="dxa"/>
            <w:tcBorders>
              <w:top w:val="single" w:sz="4" w:space="0" w:color="auto"/>
              <w:left w:val="single" w:sz="4" w:space="0" w:color="auto"/>
              <w:bottom w:val="single" w:sz="4" w:space="0" w:color="auto"/>
              <w:right w:val="single" w:sz="4" w:space="0" w:color="auto"/>
            </w:tcBorders>
            <w:vAlign w:val="center"/>
          </w:tcPr>
          <w:p w14:paraId="23401EBA" w14:textId="77777777" w:rsidR="00B44320" w:rsidRPr="00BE7A28" w:rsidRDefault="00B44320" w:rsidP="007D1114">
            <w:pPr>
              <w:jc w:val="center"/>
              <w:rPr>
                <w:rFonts w:ascii="Calibri" w:hAnsi="Calibri" w:cs="Times New Roman"/>
              </w:rPr>
            </w:pPr>
          </w:p>
        </w:tc>
        <w:tc>
          <w:tcPr>
            <w:tcW w:w="425" w:type="dxa"/>
            <w:tcBorders>
              <w:top w:val="single" w:sz="4" w:space="0" w:color="auto"/>
              <w:left w:val="single" w:sz="4" w:space="0" w:color="auto"/>
              <w:bottom w:val="single" w:sz="4" w:space="0" w:color="auto"/>
              <w:right w:val="single" w:sz="4" w:space="0" w:color="auto"/>
            </w:tcBorders>
            <w:vAlign w:val="center"/>
            <w:hideMark/>
          </w:tcPr>
          <w:p w14:paraId="6DE7919F" w14:textId="77777777" w:rsidR="00B44320" w:rsidRPr="00BE7A28" w:rsidRDefault="00B44320" w:rsidP="007D1114">
            <w:pPr>
              <w:jc w:val="center"/>
              <w:rPr>
                <w:rFonts w:ascii="Calibri" w:hAnsi="Calibri" w:cs="Times New Roman"/>
              </w:rPr>
            </w:pPr>
            <w:r w:rsidRPr="00BE7A28">
              <w:rPr>
                <w:rFonts w:ascii="Calibri" w:hAnsi="Calibri" w:cs="Calibri"/>
                <w:color w:val="385623"/>
              </w:rPr>
              <w:t>↑</w:t>
            </w:r>
          </w:p>
        </w:tc>
        <w:tc>
          <w:tcPr>
            <w:tcW w:w="426" w:type="dxa"/>
            <w:tcBorders>
              <w:top w:val="single" w:sz="4" w:space="0" w:color="auto"/>
              <w:left w:val="single" w:sz="4" w:space="0" w:color="auto"/>
              <w:bottom w:val="single" w:sz="4" w:space="0" w:color="auto"/>
              <w:right w:val="single" w:sz="4" w:space="0" w:color="auto"/>
            </w:tcBorders>
            <w:vAlign w:val="center"/>
            <w:hideMark/>
          </w:tcPr>
          <w:p w14:paraId="67CA689C" w14:textId="77777777" w:rsidR="00B44320" w:rsidRPr="00BE7A28" w:rsidRDefault="00B44320" w:rsidP="007D1114">
            <w:pPr>
              <w:jc w:val="center"/>
              <w:rPr>
                <w:rFonts w:ascii="Calibri" w:hAnsi="Calibri" w:cs="Times New Roman"/>
              </w:rPr>
            </w:pPr>
            <w:r w:rsidRPr="00BE7A28">
              <w:rPr>
                <w:rFonts w:ascii="Calibri" w:hAnsi="Calibri" w:cs="Calibri"/>
                <w:color w:val="385623"/>
              </w:rPr>
              <w:t>↑</w:t>
            </w:r>
          </w:p>
        </w:tc>
        <w:tc>
          <w:tcPr>
            <w:tcW w:w="425" w:type="dxa"/>
            <w:tcBorders>
              <w:top w:val="single" w:sz="4" w:space="0" w:color="auto"/>
              <w:left w:val="single" w:sz="4" w:space="0" w:color="auto"/>
              <w:bottom w:val="single" w:sz="4" w:space="0" w:color="auto"/>
              <w:right w:val="single" w:sz="4" w:space="0" w:color="auto"/>
            </w:tcBorders>
            <w:vAlign w:val="center"/>
          </w:tcPr>
          <w:p w14:paraId="5B1C1F95" w14:textId="77777777" w:rsidR="00B44320" w:rsidRPr="00BE7A28" w:rsidRDefault="00B44320" w:rsidP="007D1114">
            <w:pPr>
              <w:jc w:val="center"/>
              <w:rPr>
                <w:rFonts w:ascii="Calibri" w:hAnsi="Calibri" w:cs="Times New Roman"/>
              </w:rPr>
            </w:pPr>
          </w:p>
        </w:tc>
      </w:tr>
      <w:tr w:rsidR="00B44320" w:rsidRPr="00E600B0" w14:paraId="06210A3E" w14:textId="77777777" w:rsidTr="007D1114">
        <w:tc>
          <w:tcPr>
            <w:tcW w:w="6199" w:type="dxa"/>
            <w:tcBorders>
              <w:top w:val="single" w:sz="4" w:space="0" w:color="auto"/>
              <w:left w:val="single" w:sz="4" w:space="0" w:color="auto"/>
              <w:bottom w:val="single" w:sz="4" w:space="0" w:color="auto"/>
              <w:right w:val="single" w:sz="4" w:space="0" w:color="auto"/>
            </w:tcBorders>
            <w:vAlign w:val="center"/>
            <w:hideMark/>
          </w:tcPr>
          <w:p w14:paraId="1E22BA4F" w14:textId="77777777" w:rsidR="00B44320" w:rsidRPr="00BE7A28" w:rsidRDefault="00B44320" w:rsidP="007D1114">
            <w:pPr>
              <w:rPr>
                <w:rFonts w:ascii="Calibri" w:hAnsi="Calibri" w:cs="Times New Roman"/>
              </w:rPr>
            </w:pPr>
            <w:r w:rsidRPr="00BE7A28">
              <w:rPr>
                <w:rFonts w:ascii="Calibri" w:hAnsi="Calibri" w:cs="Times New Roman"/>
              </w:rPr>
              <w:t>Innovative and more efficient technologies appear until 2050 which are unforeseeable today</w:t>
            </w:r>
          </w:p>
        </w:tc>
        <w:tc>
          <w:tcPr>
            <w:tcW w:w="425" w:type="dxa"/>
            <w:tcBorders>
              <w:top w:val="single" w:sz="4" w:space="0" w:color="auto"/>
              <w:left w:val="single" w:sz="4" w:space="0" w:color="auto"/>
              <w:bottom w:val="single" w:sz="4" w:space="0" w:color="auto"/>
              <w:right w:val="single" w:sz="4" w:space="0" w:color="auto"/>
            </w:tcBorders>
            <w:vAlign w:val="center"/>
            <w:hideMark/>
          </w:tcPr>
          <w:p w14:paraId="35522ED5" w14:textId="77777777" w:rsidR="00B44320" w:rsidRPr="00BE7A28" w:rsidRDefault="00B44320" w:rsidP="007D1114">
            <w:pPr>
              <w:jc w:val="center"/>
              <w:rPr>
                <w:rFonts w:ascii="Calibri" w:hAnsi="Calibri" w:cs="Times New Roman"/>
              </w:rPr>
            </w:pPr>
            <w:r w:rsidRPr="00BE7A28">
              <w:rPr>
                <w:rFonts w:ascii="Calibri" w:hAnsi="Calibri" w:cs="Calibri"/>
                <w:color w:val="FF0000"/>
              </w:rPr>
              <w:t>↑</w:t>
            </w:r>
          </w:p>
        </w:tc>
        <w:tc>
          <w:tcPr>
            <w:tcW w:w="425" w:type="dxa"/>
            <w:tcBorders>
              <w:top w:val="single" w:sz="4" w:space="0" w:color="auto"/>
              <w:left w:val="single" w:sz="4" w:space="0" w:color="auto"/>
              <w:bottom w:val="single" w:sz="4" w:space="0" w:color="auto"/>
              <w:right w:val="single" w:sz="4" w:space="0" w:color="auto"/>
            </w:tcBorders>
            <w:vAlign w:val="center"/>
            <w:hideMark/>
          </w:tcPr>
          <w:p w14:paraId="2CDB7BD2" w14:textId="77777777" w:rsidR="00B44320" w:rsidRPr="00BE7A28" w:rsidRDefault="00B44320" w:rsidP="007D1114">
            <w:pPr>
              <w:jc w:val="center"/>
              <w:rPr>
                <w:rFonts w:ascii="Calibri" w:hAnsi="Calibri" w:cs="Times New Roman"/>
              </w:rPr>
            </w:pPr>
            <w:r w:rsidRPr="00BE7A28">
              <w:rPr>
                <w:rFonts w:ascii="Calibri" w:hAnsi="Calibri" w:cs="Calibri"/>
                <w:color w:val="FF0000"/>
              </w:rPr>
              <w:t>↑</w:t>
            </w:r>
          </w:p>
        </w:tc>
        <w:tc>
          <w:tcPr>
            <w:tcW w:w="425" w:type="dxa"/>
            <w:tcBorders>
              <w:top w:val="single" w:sz="4" w:space="0" w:color="auto"/>
              <w:left w:val="single" w:sz="4" w:space="0" w:color="auto"/>
              <w:bottom w:val="single" w:sz="4" w:space="0" w:color="auto"/>
              <w:right w:val="single" w:sz="4" w:space="0" w:color="auto"/>
            </w:tcBorders>
            <w:vAlign w:val="center"/>
            <w:hideMark/>
          </w:tcPr>
          <w:p w14:paraId="7B29E3FA" w14:textId="77777777" w:rsidR="00B44320" w:rsidRPr="00BE7A28" w:rsidRDefault="00B44320" w:rsidP="007D1114">
            <w:pPr>
              <w:jc w:val="center"/>
              <w:rPr>
                <w:rFonts w:ascii="Calibri" w:hAnsi="Calibri" w:cs="Times New Roman"/>
              </w:rPr>
            </w:pPr>
            <w:r w:rsidRPr="00BE7A28">
              <w:rPr>
                <w:rFonts w:ascii="Calibri" w:hAnsi="Calibri" w:cs="Calibri"/>
                <w:color w:val="385623"/>
              </w:rPr>
              <w:t>↑</w:t>
            </w:r>
          </w:p>
        </w:tc>
        <w:tc>
          <w:tcPr>
            <w:tcW w:w="426" w:type="dxa"/>
            <w:tcBorders>
              <w:top w:val="single" w:sz="4" w:space="0" w:color="auto"/>
              <w:left w:val="single" w:sz="4" w:space="0" w:color="auto"/>
              <w:bottom w:val="single" w:sz="4" w:space="0" w:color="auto"/>
              <w:right w:val="single" w:sz="4" w:space="0" w:color="auto"/>
            </w:tcBorders>
            <w:vAlign w:val="center"/>
            <w:hideMark/>
          </w:tcPr>
          <w:p w14:paraId="111BF2F9" w14:textId="77777777" w:rsidR="00B44320" w:rsidRPr="00BE7A28" w:rsidRDefault="00B44320" w:rsidP="007D1114">
            <w:pPr>
              <w:jc w:val="center"/>
              <w:rPr>
                <w:rFonts w:ascii="Calibri" w:hAnsi="Calibri" w:cs="Times New Roman"/>
              </w:rPr>
            </w:pPr>
            <w:r w:rsidRPr="00BE7A28">
              <w:rPr>
                <w:rFonts w:ascii="Calibri" w:hAnsi="Calibri" w:cs="Calibri"/>
                <w:color w:val="385623"/>
              </w:rPr>
              <w:t>↑</w:t>
            </w:r>
          </w:p>
        </w:tc>
        <w:tc>
          <w:tcPr>
            <w:tcW w:w="425" w:type="dxa"/>
            <w:tcBorders>
              <w:top w:val="single" w:sz="4" w:space="0" w:color="auto"/>
              <w:left w:val="single" w:sz="4" w:space="0" w:color="auto"/>
              <w:bottom w:val="single" w:sz="4" w:space="0" w:color="auto"/>
              <w:right w:val="single" w:sz="4" w:space="0" w:color="auto"/>
            </w:tcBorders>
            <w:vAlign w:val="center"/>
          </w:tcPr>
          <w:p w14:paraId="7844E563" w14:textId="77777777" w:rsidR="00B44320" w:rsidRPr="00BE7A28" w:rsidRDefault="00B44320" w:rsidP="007D1114">
            <w:pPr>
              <w:jc w:val="center"/>
              <w:rPr>
                <w:rFonts w:ascii="Calibri" w:hAnsi="Calibri" w:cs="Times New Roman"/>
              </w:rPr>
            </w:pPr>
          </w:p>
        </w:tc>
      </w:tr>
    </w:tbl>
    <w:p w14:paraId="3C92A8FE" w14:textId="77777777" w:rsidR="00B44320" w:rsidRPr="004F6D70" w:rsidRDefault="00B44320" w:rsidP="007D1114">
      <w:pPr>
        <w:spacing w:before="240" w:line="276" w:lineRule="auto"/>
        <w:rPr>
          <w:i/>
        </w:rPr>
      </w:pPr>
    </w:p>
    <w:p w14:paraId="6169E227" w14:textId="77777777" w:rsidR="00B44320" w:rsidRDefault="00B44320" w:rsidP="007D1114">
      <w:pPr>
        <w:spacing w:line="276" w:lineRule="auto"/>
        <w:rPr>
          <w:rFonts w:eastAsiaTheme="minorEastAsia"/>
        </w:rPr>
      </w:pPr>
    </w:p>
    <w:p w14:paraId="3615CFC1" w14:textId="77777777" w:rsidR="00B44320" w:rsidRDefault="00B44320" w:rsidP="007D1114">
      <w:pPr>
        <w:spacing w:line="276" w:lineRule="auto"/>
        <w:rPr>
          <w:rFonts w:eastAsiaTheme="minorEastAsia"/>
        </w:rPr>
      </w:pPr>
    </w:p>
    <w:p w14:paraId="7DCFF3EE" w14:textId="77777777" w:rsidR="00B44320" w:rsidRDefault="00B44320" w:rsidP="007D1114">
      <w:pPr>
        <w:spacing w:line="276" w:lineRule="auto"/>
        <w:rPr>
          <w:rFonts w:eastAsiaTheme="minorEastAsia"/>
        </w:rPr>
      </w:pPr>
    </w:p>
    <w:p w14:paraId="2DCDE2FB" w14:textId="77777777" w:rsidR="00B44320" w:rsidRDefault="00B44320" w:rsidP="007D1114">
      <w:pPr>
        <w:spacing w:line="276" w:lineRule="auto"/>
        <w:rPr>
          <w:rFonts w:eastAsiaTheme="minorEastAsia"/>
        </w:rPr>
      </w:pPr>
    </w:p>
    <w:p w14:paraId="4E8971DA" w14:textId="77777777" w:rsidR="00B44320" w:rsidRDefault="00B44320" w:rsidP="007D1114">
      <w:pPr>
        <w:spacing w:line="276" w:lineRule="auto"/>
        <w:rPr>
          <w:rFonts w:eastAsiaTheme="minorEastAsia"/>
        </w:rPr>
      </w:pPr>
    </w:p>
    <w:p w14:paraId="09E19AA8" w14:textId="77777777" w:rsidR="00B44320" w:rsidRDefault="00B44320" w:rsidP="007D1114">
      <w:pPr>
        <w:spacing w:line="276" w:lineRule="auto"/>
        <w:rPr>
          <w:rFonts w:eastAsiaTheme="minorEastAsia"/>
        </w:rPr>
      </w:pPr>
    </w:p>
    <w:p w14:paraId="2EF6C612" w14:textId="77777777" w:rsidR="00B44320" w:rsidRDefault="00B44320" w:rsidP="007D1114">
      <w:pPr>
        <w:spacing w:line="276" w:lineRule="auto"/>
        <w:rPr>
          <w:rFonts w:eastAsiaTheme="minorEastAsia"/>
        </w:rPr>
      </w:pPr>
    </w:p>
    <w:p w14:paraId="4C196C5E" w14:textId="77777777" w:rsidR="00B44320" w:rsidRDefault="00B44320" w:rsidP="007D1114">
      <w:pPr>
        <w:spacing w:line="276" w:lineRule="auto"/>
        <w:rPr>
          <w:rFonts w:eastAsiaTheme="minorEastAsia"/>
        </w:rPr>
      </w:pPr>
    </w:p>
    <w:p w14:paraId="065F2519" w14:textId="77777777" w:rsidR="00B44320" w:rsidRDefault="00B44320" w:rsidP="007D1114">
      <w:pPr>
        <w:spacing w:line="276" w:lineRule="auto"/>
        <w:rPr>
          <w:rFonts w:eastAsiaTheme="minorEastAsia"/>
        </w:rPr>
      </w:pPr>
    </w:p>
    <w:p w14:paraId="0B1EE67C" w14:textId="77777777" w:rsidR="00B44320" w:rsidRDefault="00B44320" w:rsidP="007D1114">
      <w:pPr>
        <w:spacing w:line="276" w:lineRule="auto"/>
        <w:rPr>
          <w:rFonts w:eastAsiaTheme="minorEastAsia"/>
        </w:rPr>
      </w:pPr>
    </w:p>
    <w:p w14:paraId="3B7CD194" w14:textId="77777777" w:rsidR="00B44320" w:rsidRPr="00E13734" w:rsidRDefault="00B44320" w:rsidP="007D1114">
      <w:pPr>
        <w:spacing w:line="276" w:lineRule="auto"/>
        <w:rPr>
          <w:rFonts w:eastAsiaTheme="minorEastAsia"/>
        </w:rPr>
      </w:pPr>
    </w:p>
    <w:p w14:paraId="3E80ECE3" w14:textId="77777777" w:rsidR="00B44320" w:rsidRPr="009F46CE" w:rsidRDefault="00B44320" w:rsidP="007D1114">
      <w:pPr>
        <w:spacing w:line="276" w:lineRule="auto"/>
      </w:pPr>
      <w:r w:rsidRPr="00E13734">
        <w:rPr>
          <w:b/>
          <w:i/>
        </w:rPr>
        <w:t xml:space="preserve">Table </w:t>
      </w:r>
      <w:r>
        <w:rPr>
          <w:b/>
          <w:i/>
        </w:rPr>
        <w:t>SI-3b-4</w:t>
      </w:r>
      <w:r w:rsidRPr="009F46CE">
        <w:rPr>
          <w:b/>
          <w:i/>
        </w:rPr>
        <w:t>. Impact of LED Scenario on Consumer Goods in the Global North</w:t>
      </w:r>
    </w:p>
    <w:tbl>
      <w:tblPr>
        <w:tblStyle w:val="PlainTable21"/>
        <w:tblW w:w="8640" w:type="dxa"/>
        <w:tblLayout w:type="fixed"/>
        <w:tblLook w:val="04A0" w:firstRow="1" w:lastRow="0" w:firstColumn="1" w:lastColumn="0" w:noHBand="0" w:noVBand="1"/>
      </w:tblPr>
      <w:tblGrid>
        <w:gridCol w:w="1133"/>
        <w:gridCol w:w="2550"/>
        <w:gridCol w:w="2975"/>
        <w:gridCol w:w="1982"/>
      </w:tblGrid>
      <w:tr w:rsidR="00B44320" w:rsidRPr="00067A43" w14:paraId="462224EB" w14:textId="77777777" w:rsidTr="007D1114">
        <w:trPr>
          <w:cnfStyle w:val="100000000000" w:firstRow="1" w:lastRow="0" w:firstColumn="0" w:lastColumn="0" w:oddVBand="0" w:evenVBand="0" w:oddHBand="0"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7F7F7F" w:themeColor="text1" w:themeTint="80"/>
              <w:left w:val="nil"/>
              <w:right w:val="nil"/>
            </w:tcBorders>
            <w:noWrap/>
            <w:hideMark/>
          </w:tcPr>
          <w:p w14:paraId="730C9D4C" w14:textId="77777777" w:rsidR="00B44320" w:rsidRPr="00D304E0" w:rsidRDefault="00B44320" w:rsidP="007D1114">
            <w:pPr>
              <w:rPr>
                <w:sz w:val="20"/>
                <w:szCs w:val="20"/>
              </w:rPr>
            </w:pPr>
          </w:p>
        </w:tc>
        <w:tc>
          <w:tcPr>
            <w:tcW w:w="2552" w:type="dxa"/>
            <w:tcBorders>
              <w:top w:val="single" w:sz="4" w:space="0" w:color="7F7F7F" w:themeColor="text1" w:themeTint="80"/>
              <w:left w:val="nil"/>
              <w:right w:val="nil"/>
            </w:tcBorders>
            <w:noWrap/>
            <w:hideMark/>
          </w:tcPr>
          <w:p w14:paraId="45FB6ED6" w14:textId="77777777" w:rsidR="00B44320" w:rsidRPr="00F3584F" w:rsidRDefault="00B44320" w:rsidP="007D111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 w:val="20"/>
                <w:szCs w:val="20"/>
              </w:rPr>
            </w:pPr>
            <w:r w:rsidRPr="00F3584F">
              <w:rPr>
                <w:rFonts w:eastAsia="Times New Roman" w:cs="Times New Roman"/>
                <w:bCs w:val="0"/>
                <w:sz w:val="20"/>
                <w:szCs w:val="20"/>
              </w:rPr>
              <w:t>ACTIVITY</w:t>
            </w:r>
          </w:p>
        </w:tc>
        <w:tc>
          <w:tcPr>
            <w:tcW w:w="2977" w:type="dxa"/>
            <w:tcBorders>
              <w:top w:val="single" w:sz="4" w:space="0" w:color="7F7F7F" w:themeColor="text1" w:themeTint="80"/>
              <w:left w:val="nil"/>
              <w:right w:val="nil"/>
            </w:tcBorders>
            <w:noWrap/>
            <w:hideMark/>
          </w:tcPr>
          <w:p w14:paraId="59D7D5E4" w14:textId="77777777" w:rsidR="00B44320" w:rsidRPr="009F46CE" w:rsidRDefault="00B44320" w:rsidP="007D111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0"/>
                <w:szCs w:val="20"/>
              </w:rPr>
            </w:pPr>
            <w:r w:rsidRPr="009F46CE">
              <w:rPr>
                <w:sz w:val="20"/>
                <w:szCs w:val="20"/>
              </w:rPr>
              <w:t>INTENSITY</w:t>
            </w:r>
          </w:p>
        </w:tc>
        <w:tc>
          <w:tcPr>
            <w:tcW w:w="1984" w:type="dxa"/>
            <w:tcBorders>
              <w:top w:val="single" w:sz="4" w:space="0" w:color="7F7F7F" w:themeColor="text1" w:themeTint="80"/>
              <w:left w:val="nil"/>
              <w:right w:val="nil"/>
            </w:tcBorders>
            <w:noWrap/>
            <w:hideMark/>
          </w:tcPr>
          <w:p w14:paraId="483576FA" w14:textId="77777777" w:rsidR="00B44320" w:rsidRPr="009F46CE" w:rsidRDefault="00B44320" w:rsidP="007D111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0"/>
                <w:szCs w:val="20"/>
              </w:rPr>
            </w:pPr>
            <w:r w:rsidRPr="009F46CE">
              <w:rPr>
                <w:sz w:val="20"/>
                <w:szCs w:val="20"/>
              </w:rPr>
              <w:t>UPSTREAM</w:t>
            </w:r>
          </w:p>
        </w:tc>
      </w:tr>
      <w:tr w:rsidR="00B44320" w:rsidRPr="00067A43" w14:paraId="413549A0" w14:textId="77777777" w:rsidTr="007D111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134" w:type="dxa"/>
            <w:tcBorders>
              <w:left w:val="nil"/>
              <w:right w:val="nil"/>
            </w:tcBorders>
            <w:noWrap/>
            <w:hideMark/>
          </w:tcPr>
          <w:p w14:paraId="26EF2BE1" w14:textId="77777777" w:rsidR="00B44320" w:rsidRPr="009F46CE" w:rsidRDefault="00B44320" w:rsidP="007D1114">
            <w:pPr>
              <w:rPr>
                <w:rFonts w:eastAsia="Times New Roman" w:cs="Times New Roman"/>
                <w:b w:val="0"/>
                <w:bCs w:val="0"/>
                <w:sz w:val="20"/>
                <w:szCs w:val="20"/>
              </w:rPr>
            </w:pPr>
            <w:r w:rsidRPr="009F46CE">
              <w:rPr>
                <w:sz w:val="20"/>
                <w:szCs w:val="20"/>
              </w:rPr>
              <w:t>Lighting</w:t>
            </w:r>
          </w:p>
        </w:tc>
        <w:tc>
          <w:tcPr>
            <w:tcW w:w="2552" w:type="dxa"/>
            <w:tcBorders>
              <w:left w:val="nil"/>
              <w:right w:val="nil"/>
            </w:tcBorders>
            <w:noWrap/>
            <w:hideMark/>
          </w:tcPr>
          <w:p w14:paraId="40732EC8" w14:textId="77777777" w:rsidR="00B44320" w:rsidRPr="009F46CE"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9F46CE">
              <w:rPr>
                <w:sz w:val="20"/>
                <w:szCs w:val="20"/>
              </w:rPr>
              <w:t>stabilized: more efficient lighting requires less lights</w:t>
            </w:r>
          </w:p>
        </w:tc>
        <w:tc>
          <w:tcPr>
            <w:tcW w:w="2977" w:type="dxa"/>
            <w:tcBorders>
              <w:left w:val="nil"/>
              <w:right w:val="nil"/>
            </w:tcBorders>
            <w:noWrap/>
            <w:hideMark/>
          </w:tcPr>
          <w:p w14:paraId="1DD6728B" w14:textId="77777777" w:rsidR="00B44320" w:rsidRPr="009F46CE"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9F46CE">
              <w:rPr>
                <w:sz w:val="20"/>
                <w:szCs w:val="20"/>
              </w:rPr>
              <w:t>reduced: dissemination of light-emitting diodes (LEDs), higher use of daylight in buildings, and adoption of lighting contr</w:t>
            </w:r>
            <w:r w:rsidRPr="002E52BD">
              <w:rPr>
                <w:sz w:val="20"/>
                <w:szCs w:val="20"/>
              </w:rPr>
              <w:t>ol systems in commercial buildings, reduces intensity by 75%</w:t>
            </w:r>
            <w:r w:rsidRPr="000533F3">
              <w:rPr>
                <w:sz w:val="20"/>
                <w:szCs w:val="20"/>
                <w:vertAlign w:val="superscript"/>
              </w:rPr>
              <w:t>a</w:t>
            </w:r>
            <w:r w:rsidRPr="009F46CE">
              <w:rPr>
                <w:rFonts w:eastAsia="Times New Roman" w:cs="Times New Roman"/>
                <w:sz w:val="20"/>
                <w:szCs w:val="20"/>
              </w:rPr>
              <w:t xml:space="preserve"> </w:t>
            </w:r>
          </w:p>
        </w:tc>
        <w:tc>
          <w:tcPr>
            <w:tcW w:w="1984" w:type="dxa"/>
            <w:tcBorders>
              <w:left w:val="nil"/>
              <w:right w:val="nil"/>
            </w:tcBorders>
            <w:noWrap/>
            <w:hideMark/>
          </w:tcPr>
          <w:p w14:paraId="46F507B3" w14:textId="77777777" w:rsidR="00B44320" w:rsidRPr="009F46CE"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9F46CE">
              <w:rPr>
                <w:sz w:val="20"/>
                <w:szCs w:val="20"/>
              </w:rPr>
              <w:t>more LEDs and generally SSLs (manufacturing)</w:t>
            </w:r>
          </w:p>
        </w:tc>
      </w:tr>
      <w:tr w:rsidR="00B44320" w:rsidRPr="00067A43" w14:paraId="2E3A863A" w14:textId="77777777" w:rsidTr="007D1114">
        <w:trPr>
          <w:trHeight w:val="280"/>
        </w:trPr>
        <w:tc>
          <w:tcPr>
            <w:cnfStyle w:val="001000000000" w:firstRow="0" w:lastRow="0" w:firstColumn="1" w:lastColumn="0" w:oddVBand="0" w:evenVBand="0" w:oddHBand="0" w:evenHBand="0" w:firstRowFirstColumn="0" w:firstRowLastColumn="0" w:lastRowFirstColumn="0" w:lastRowLastColumn="0"/>
            <w:tcW w:w="1134" w:type="dxa"/>
            <w:tcBorders>
              <w:top w:val="nil"/>
              <w:left w:val="nil"/>
              <w:bottom w:val="nil"/>
              <w:right w:val="nil"/>
            </w:tcBorders>
            <w:noWrap/>
            <w:hideMark/>
          </w:tcPr>
          <w:p w14:paraId="345652AC" w14:textId="77777777" w:rsidR="00B44320" w:rsidRPr="009F46CE" w:rsidRDefault="00B44320" w:rsidP="007D1114">
            <w:pPr>
              <w:rPr>
                <w:rFonts w:eastAsia="Times New Roman" w:cs="Times New Roman"/>
                <w:b w:val="0"/>
                <w:bCs w:val="0"/>
                <w:sz w:val="20"/>
                <w:szCs w:val="20"/>
              </w:rPr>
            </w:pPr>
            <w:r w:rsidRPr="009F46CE">
              <w:rPr>
                <w:sz w:val="20"/>
                <w:szCs w:val="20"/>
              </w:rPr>
              <w:t>Appliances (incl. ICTs)</w:t>
            </w:r>
          </w:p>
        </w:tc>
        <w:tc>
          <w:tcPr>
            <w:tcW w:w="2552" w:type="dxa"/>
            <w:tcBorders>
              <w:top w:val="nil"/>
              <w:left w:val="nil"/>
              <w:bottom w:val="nil"/>
              <w:right w:val="nil"/>
            </w:tcBorders>
            <w:noWrap/>
            <w:hideMark/>
          </w:tcPr>
          <w:p w14:paraId="6EAE5843" w14:textId="77777777" w:rsidR="00B44320" w:rsidRPr="009F46CE" w:rsidRDefault="00B44320" w:rsidP="007D111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highlight w:val="yellow"/>
              </w:rPr>
            </w:pPr>
            <w:r w:rsidRPr="009F46CE">
              <w:rPr>
                <w:sz w:val="20"/>
                <w:szCs w:val="20"/>
              </w:rPr>
              <w:t xml:space="preserve">reduced: demand saturation and sharing; cloud computing and virtualization optimize the use of software and hardware   </w:t>
            </w:r>
          </w:p>
        </w:tc>
        <w:tc>
          <w:tcPr>
            <w:tcW w:w="2977" w:type="dxa"/>
            <w:tcBorders>
              <w:top w:val="nil"/>
              <w:left w:val="nil"/>
              <w:bottom w:val="nil"/>
              <w:right w:val="nil"/>
            </w:tcBorders>
            <w:noWrap/>
            <w:hideMark/>
          </w:tcPr>
          <w:p w14:paraId="317D02FE" w14:textId="77777777" w:rsidR="00B44320" w:rsidRPr="009F46CE" w:rsidRDefault="00B44320" w:rsidP="007D111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2E52BD">
              <w:rPr>
                <w:sz w:val="20"/>
                <w:szCs w:val="20"/>
              </w:rPr>
              <w:t>red</w:t>
            </w:r>
            <w:r w:rsidRPr="00670A69">
              <w:rPr>
                <w:sz w:val="20"/>
                <w:szCs w:val="20"/>
              </w:rPr>
              <w:t>uced: 60%</w:t>
            </w:r>
            <w:r w:rsidRPr="000533F3">
              <w:rPr>
                <w:sz w:val="20"/>
                <w:szCs w:val="20"/>
                <w:vertAlign w:val="superscript"/>
              </w:rPr>
              <w:t>b</w:t>
            </w:r>
            <w:r w:rsidRPr="009F46CE">
              <w:rPr>
                <w:rFonts w:eastAsia="Times New Roman" w:cs="Times New Roman"/>
                <w:sz w:val="20"/>
                <w:szCs w:val="20"/>
              </w:rPr>
              <w:t xml:space="preserve"> energy savings in average through the adoption of best available technologies (BAT) and better standards (including stand-by power </w:t>
            </w:r>
            <w:proofErr w:type="spellStart"/>
            <w:r w:rsidRPr="009F46CE">
              <w:rPr>
                <w:rFonts w:eastAsia="Times New Roman" w:cs="Times New Roman"/>
                <w:sz w:val="20"/>
                <w:szCs w:val="20"/>
              </w:rPr>
              <w:t>reduction</w:t>
            </w:r>
            <w:r w:rsidRPr="000533F3">
              <w:rPr>
                <w:rFonts w:eastAsia="Times New Roman" w:cs="Times New Roman"/>
                <w:sz w:val="20"/>
                <w:szCs w:val="20"/>
                <w:vertAlign w:val="superscript"/>
              </w:rPr>
              <w:t>c</w:t>
            </w:r>
            <w:proofErr w:type="spellEnd"/>
            <w:r w:rsidRPr="009F46CE">
              <w:rPr>
                <w:rFonts w:eastAsia="Times New Roman" w:cs="Times New Roman"/>
                <w:sz w:val="20"/>
                <w:szCs w:val="20"/>
              </w:rPr>
              <w:t xml:space="preserve">), building automation systems and web-connected </w:t>
            </w:r>
            <w:proofErr w:type="spellStart"/>
            <w:r w:rsidRPr="009F46CE">
              <w:rPr>
                <w:rFonts w:eastAsia="Times New Roman" w:cs="Times New Roman"/>
                <w:sz w:val="20"/>
                <w:szCs w:val="20"/>
              </w:rPr>
              <w:t>appliances</w:t>
            </w:r>
            <w:r>
              <w:rPr>
                <w:rFonts w:eastAsia="Times New Roman" w:cs="Times New Roman"/>
                <w:sz w:val="20"/>
                <w:szCs w:val="20"/>
                <w:vertAlign w:val="superscript"/>
              </w:rPr>
              <w:t>d</w:t>
            </w:r>
            <w:proofErr w:type="spellEnd"/>
            <w:r w:rsidRPr="009F46CE">
              <w:rPr>
                <w:rFonts w:eastAsia="Times New Roman" w:cs="Times New Roman"/>
                <w:sz w:val="20"/>
                <w:szCs w:val="20"/>
              </w:rPr>
              <w:t>, and practical actions in passive systems</w:t>
            </w:r>
          </w:p>
        </w:tc>
        <w:tc>
          <w:tcPr>
            <w:tcW w:w="1984" w:type="dxa"/>
            <w:tcBorders>
              <w:top w:val="nil"/>
              <w:left w:val="nil"/>
              <w:bottom w:val="nil"/>
              <w:right w:val="nil"/>
            </w:tcBorders>
            <w:noWrap/>
            <w:hideMark/>
          </w:tcPr>
          <w:p w14:paraId="23E89F78" w14:textId="77777777" w:rsidR="00B44320" w:rsidRPr="009F46CE" w:rsidRDefault="00B44320" w:rsidP="007D111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9F46CE">
              <w:rPr>
                <w:sz w:val="20"/>
                <w:szCs w:val="20"/>
              </w:rPr>
              <w:t>more intelligent devices (manufacturing); electrification (energy supply)</w:t>
            </w:r>
          </w:p>
        </w:tc>
      </w:tr>
      <w:tr w:rsidR="00B44320" w:rsidRPr="00067A43" w14:paraId="42ED1580" w14:textId="77777777" w:rsidTr="007D111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134" w:type="dxa"/>
            <w:tcBorders>
              <w:left w:val="nil"/>
              <w:right w:val="nil"/>
            </w:tcBorders>
            <w:noWrap/>
            <w:hideMark/>
          </w:tcPr>
          <w:p w14:paraId="163C2B6D" w14:textId="77777777" w:rsidR="00B44320" w:rsidRPr="009F46CE" w:rsidRDefault="00B44320" w:rsidP="007D1114">
            <w:pPr>
              <w:rPr>
                <w:rFonts w:eastAsia="Times New Roman" w:cs="Times New Roman"/>
                <w:b w:val="0"/>
                <w:bCs w:val="0"/>
                <w:sz w:val="20"/>
                <w:szCs w:val="20"/>
              </w:rPr>
            </w:pPr>
            <w:r w:rsidRPr="009F46CE">
              <w:rPr>
                <w:sz w:val="20"/>
                <w:szCs w:val="20"/>
              </w:rPr>
              <w:t>Cooking</w:t>
            </w:r>
          </w:p>
        </w:tc>
        <w:tc>
          <w:tcPr>
            <w:tcW w:w="2552" w:type="dxa"/>
            <w:tcBorders>
              <w:left w:val="nil"/>
              <w:right w:val="nil"/>
            </w:tcBorders>
            <w:noWrap/>
            <w:hideMark/>
          </w:tcPr>
          <w:p w14:paraId="1D5AAB99" w14:textId="77777777" w:rsidR="00B44320" w:rsidRPr="009F46CE"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9F46CE">
              <w:rPr>
                <w:sz w:val="20"/>
                <w:szCs w:val="20"/>
              </w:rPr>
              <w:t>increased: more use of improved electric appliances (e.g. stoves, ovens, microwaves)</w:t>
            </w:r>
          </w:p>
        </w:tc>
        <w:tc>
          <w:tcPr>
            <w:tcW w:w="2977" w:type="dxa"/>
            <w:tcBorders>
              <w:left w:val="nil"/>
              <w:right w:val="nil"/>
            </w:tcBorders>
            <w:noWrap/>
            <w:hideMark/>
          </w:tcPr>
          <w:p w14:paraId="3A75CC7F" w14:textId="77777777" w:rsidR="00B44320" w:rsidRPr="009F46CE"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9F46CE">
              <w:rPr>
                <w:sz w:val="20"/>
                <w:szCs w:val="20"/>
              </w:rPr>
              <w:t>reduced: 60-70%</w:t>
            </w:r>
            <w:r w:rsidRPr="004877FC">
              <w:rPr>
                <w:sz w:val="20"/>
                <w:szCs w:val="20"/>
                <w:vertAlign w:val="superscript"/>
              </w:rPr>
              <w:t>e</w:t>
            </w:r>
            <w:r w:rsidRPr="009F46CE">
              <w:rPr>
                <w:rFonts w:eastAsia="Times New Roman" w:cs="Times New Roman"/>
                <w:sz w:val="20"/>
                <w:szCs w:val="20"/>
              </w:rPr>
              <w:t xml:space="preserve"> of efficiency improvement through the implementation of BAT and practical actions </w:t>
            </w:r>
            <w:r w:rsidRPr="009F46CE">
              <w:rPr>
                <w:sz w:val="20"/>
                <w:szCs w:val="20"/>
              </w:rPr>
              <w:t>in passive systems</w:t>
            </w:r>
          </w:p>
        </w:tc>
        <w:tc>
          <w:tcPr>
            <w:tcW w:w="1984" w:type="dxa"/>
            <w:tcBorders>
              <w:left w:val="nil"/>
              <w:right w:val="nil"/>
            </w:tcBorders>
            <w:noWrap/>
            <w:hideMark/>
          </w:tcPr>
          <w:p w14:paraId="5432FBA7" w14:textId="77777777" w:rsidR="00B44320" w:rsidRPr="002E52BD"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highlight w:val="yellow"/>
              </w:rPr>
            </w:pPr>
            <w:r w:rsidRPr="009F46CE">
              <w:rPr>
                <w:sz w:val="20"/>
                <w:szCs w:val="20"/>
              </w:rPr>
              <w:t>electrification (energy supply)</w:t>
            </w:r>
          </w:p>
        </w:tc>
      </w:tr>
      <w:tr w:rsidR="00B44320" w:rsidRPr="00067A43" w14:paraId="1687B0E0" w14:textId="77777777" w:rsidTr="007D1114">
        <w:trPr>
          <w:trHeight w:val="280"/>
        </w:trPr>
        <w:tc>
          <w:tcPr>
            <w:cnfStyle w:val="001000000000" w:firstRow="0" w:lastRow="0" w:firstColumn="1" w:lastColumn="0" w:oddVBand="0" w:evenVBand="0" w:oddHBand="0" w:evenHBand="0" w:firstRowFirstColumn="0" w:firstRowLastColumn="0" w:lastRowFirstColumn="0" w:lastRowLastColumn="0"/>
            <w:tcW w:w="1134" w:type="dxa"/>
            <w:tcBorders>
              <w:top w:val="nil"/>
              <w:left w:val="nil"/>
              <w:bottom w:val="single" w:sz="4" w:space="0" w:color="7F7F7F" w:themeColor="text1" w:themeTint="80"/>
              <w:right w:val="nil"/>
            </w:tcBorders>
            <w:noWrap/>
            <w:hideMark/>
          </w:tcPr>
          <w:p w14:paraId="1C5EB58E" w14:textId="77777777" w:rsidR="00B44320" w:rsidRPr="009F46CE" w:rsidRDefault="00B44320" w:rsidP="007D1114">
            <w:pPr>
              <w:rPr>
                <w:rFonts w:eastAsia="Times New Roman" w:cs="Times New Roman"/>
                <w:b w:val="0"/>
                <w:bCs w:val="0"/>
                <w:sz w:val="20"/>
                <w:szCs w:val="20"/>
              </w:rPr>
            </w:pPr>
            <w:r w:rsidRPr="009F46CE">
              <w:rPr>
                <w:sz w:val="20"/>
                <w:szCs w:val="20"/>
              </w:rPr>
              <w:t xml:space="preserve">Productive </w:t>
            </w:r>
          </w:p>
        </w:tc>
        <w:tc>
          <w:tcPr>
            <w:tcW w:w="2552" w:type="dxa"/>
            <w:tcBorders>
              <w:top w:val="nil"/>
              <w:left w:val="nil"/>
              <w:bottom w:val="single" w:sz="4" w:space="0" w:color="7F7F7F" w:themeColor="text1" w:themeTint="80"/>
              <w:right w:val="nil"/>
            </w:tcBorders>
            <w:noWrap/>
            <w:hideMark/>
          </w:tcPr>
          <w:p w14:paraId="7867CB32" w14:textId="77777777" w:rsidR="00B44320" w:rsidRPr="009F46CE" w:rsidRDefault="00B44320" w:rsidP="007D111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highlight w:val="yellow"/>
              </w:rPr>
            </w:pPr>
            <w:r w:rsidRPr="009F46CE">
              <w:rPr>
                <w:sz w:val="20"/>
                <w:szCs w:val="20"/>
              </w:rPr>
              <w:t>increased: more use of electricity for agriculture and forestry activities</w:t>
            </w:r>
          </w:p>
        </w:tc>
        <w:tc>
          <w:tcPr>
            <w:tcW w:w="2977" w:type="dxa"/>
            <w:tcBorders>
              <w:top w:val="nil"/>
              <w:left w:val="nil"/>
              <w:bottom w:val="single" w:sz="4" w:space="0" w:color="7F7F7F" w:themeColor="text1" w:themeTint="80"/>
              <w:right w:val="nil"/>
            </w:tcBorders>
            <w:noWrap/>
            <w:hideMark/>
          </w:tcPr>
          <w:p w14:paraId="40EB295C" w14:textId="77777777" w:rsidR="00B44320" w:rsidRPr="002E52BD" w:rsidRDefault="00B44320" w:rsidP="007D111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9F46CE">
              <w:rPr>
                <w:sz w:val="20"/>
                <w:szCs w:val="20"/>
              </w:rPr>
              <w:t>increased: machines are larger and more powerful (e.g. chainsaw)</w:t>
            </w:r>
          </w:p>
        </w:tc>
        <w:tc>
          <w:tcPr>
            <w:tcW w:w="1984" w:type="dxa"/>
            <w:tcBorders>
              <w:top w:val="nil"/>
              <w:left w:val="nil"/>
              <w:bottom w:val="single" w:sz="4" w:space="0" w:color="7F7F7F" w:themeColor="text1" w:themeTint="80"/>
              <w:right w:val="nil"/>
            </w:tcBorders>
            <w:noWrap/>
            <w:hideMark/>
          </w:tcPr>
          <w:p w14:paraId="189E935A" w14:textId="77777777" w:rsidR="00B44320" w:rsidRPr="003E6F14" w:rsidRDefault="00B44320" w:rsidP="007D111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highlight w:val="yellow"/>
              </w:rPr>
            </w:pPr>
            <w:r w:rsidRPr="00670A69">
              <w:rPr>
                <w:sz w:val="20"/>
                <w:szCs w:val="20"/>
              </w:rPr>
              <w:t>electrification (energy supply)</w:t>
            </w:r>
          </w:p>
        </w:tc>
      </w:tr>
    </w:tbl>
    <w:p w14:paraId="6E99384C" w14:textId="77777777" w:rsidR="00B44320" w:rsidRPr="004877FC" w:rsidRDefault="00B44320" w:rsidP="007D1114">
      <w:pPr>
        <w:rPr>
          <w:sz w:val="20"/>
          <w:szCs w:val="20"/>
          <w:vertAlign w:val="superscript"/>
        </w:rPr>
      </w:pPr>
      <w:r w:rsidRPr="004877FC">
        <w:rPr>
          <w:rFonts w:eastAsiaTheme="minorEastAsia"/>
          <w:sz w:val="20"/>
          <w:szCs w:val="20"/>
        </w:rPr>
        <w:t xml:space="preserve">Notes: </w:t>
      </w:r>
      <w:r w:rsidRPr="004877FC">
        <w:rPr>
          <w:rFonts w:eastAsiaTheme="minorEastAsia"/>
          <w:b/>
          <w:sz w:val="20"/>
          <w:szCs w:val="20"/>
        </w:rPr>
        <w:t xml:space="preserve">a </w:t>
      </w:r>
      <w:r w:rsidRPr="004877FC">
        <w:rPr>
          <w:rFonts w:eastAsiaTheme="minorEastAsia"/>
          <w:sz w:val="20"/>
          <w:szCs w:val="20"/>
        </w:rPr>
        <w:t xml:space="preserve">- </w:t>
      </w:r>
      <w:r w:rsidRPr="004877FC">
        <w:rPr>
          <w:sz w:val="20"/>
          <w:szCs w:val="20"/>
        </w:rPr>
        <w:t>The potential for increasing energy efficiency in lighting is between 40 to 80%</w:t>
      </w:r>
      <w:r>
        <w:rPr>
          <w:noProof/>
          <w:sz w:val="20"/>
          <w:szCs w:val="20"/>
          <w:vertAlign w:val="superscript"/>
        </w:rPr>
        <w:t>34</w:t>
      </w:r>
      <w:r w:rsidRPr="004877FC">
        <w:rPr>
          <w:sz w:val="20"/>
          <w:szCs w:val="20"/>
        </w:rPr>
        <w:t>. Replacing conventional light bulbs with LEDs can save electricity use by 75%</w:t>
      </w:r>
      <w:r>
        <w:rPr>
          <w:noProof/>
          <w:sz w:val="20"/>
          <w:szCs w:val="20"/>
          <w:vertAlign w:val="superscript"/>
        </w:rPr>
        <w:t>16,35</w:t>
      </w:r>
      <w:r>
        <w:rPr>
          <w:sz w:val="20"/>
          <w:szCs w:val="20"/>
        </w:rPr>
        <w:t xml:space="preserve">. </w:t>
      </w:r>
      <w:r w:rsidRPr="004877FC">
        <w:rPr>
          <w:sz w:val="20"/>
          <w:szCs w:val="20"/>
        </w:rPr>
        <w:t>In addition, using current technology to change lighting control systems in buildings can reduce energy demand by 50% in new buildings and 29% in a retrofit, particularly in commercial buildings</w:t>
      </w:r>
      <w:r>
        <w:rPr>
          <w:noProof/>
          <w:sz w:val="20"/>
          <w:szCs w:val="20"/>
          <w:vertAlign w:val="superscript"/>
        </w:rPr>
        <w:t>27</w:t>
      </w:r>
      <w:r w:rsidRPr="004877FC">
        <w:rPr>
          <w:sz w:val="20"/>
          <w:szCs w:val="20"/>
        </w:rPr>
        <w:t>. Cullen et al.</w:t>
      </w:r>
      <w:r>
        <w:rPr>
          <w:noProof/>
          <w:sz w:val="20"/>
          <w:szCs w:val="20"/>
          <w:vertAlign w:val="superscript"/>
        </w:rPr>
        <w:t>28</w:t>
      </w:r>
      <w:r w:rsidRPr="004877FC">
        <w:rPr>
          <w:sz w:val="20"/>
          <w:szCs w:val="20"/>
        </w:rPr>
        <w:t xml:space="preserve"> estimates the potential for energy savings in lighting at 95% through the implementation of practical actions in passive systems (i.e., not related to the conversion device) such as task lighting, reducing over-design and improving the luminaire in lighting. </w:t>
      </w:r>
      <w:r w:rsidRPr="004877FC">
        <w:rPr>
          <w:b/>
          <w:sz w:val="20"/>
          <w:szCs w:val="20"/>
        </w:rPr>
        <w:t>b</w:t>
      </w:r>
      <w:r w:rsidRPr="004877FC">
        <w:rPr>
          <w:sz w:val="20"/>
          <w:szCs w:val="20"/>
        </w:rPr>
        <w:t xml:space="preserve"> - The technical potential to reduce energy use is in average 50-80% in several sectors</w:t>
      </w:r>
      <w:r>
        <w:rPr>
          <w:noProof/>
          <w:sz w:val="20"/>
          <w:szCs w:val="20"/>
          <w:vertAlign w:val="superscript"/>
        </w:rPr>
        <w:t>36</w:t>
      </w:r>
      <w:r w:rsidRPr="004877FC">
        <w:rPr>
          <w:sz w:val="20"/>
          <w:szCs w:val="20"/>
          <w:vertAlign w:val="superscript"/>
        </w:rPr>
        <w:t xml:space="preserve"> </w:t>
      </w:r>
      <w:r>
        <w:rPr>
          <w:noProof/>
          <w:sz w:val="20"/>
          <w:szCs w:val="20"/>
          <w:vertAlign w:val="superscript"/>
        </w:rPr>
        <w:t>37</w:t>
      </w:r>
      <w:r w:rsidRPr="004877FC">
        <w:rPr>
          <w:sz w:val="20"/>
          <w:szCs w:val="20"/>
        </w:rPr>
        <w:t xml:space="preserve"> Cold appliances could reduce the energy use in 45% in the European Union and even more in other regions if they catch up with the EU efficiency levels</w:t>
      </w:r>
      <w:r>
        <w:rPr>
          <w:noProof/>
          <w:sz w:val="20"/>
          <w:szCs w:val="20"/>
          <w:vertAlign w:val="superscript"/>
        </w:rPr>
        <w:t>17</w:t>
      </w:r>
      <w:r w:rsidRPr="004877FC">
        <w:rPr>
          <w:sz w:val="20"/>
          <w:szCs w:val="20"/>
        </w:rPr>
        <w:t>. “Wet” appliances (washing machines, dishwashers, dryers) and kitchen appliances could save 40-60% with the implementation of best available technologies</w:t>
      </w:r>
      <w:r>
        <w:rPr>
          <w:noProof/>
          <w:sz w:val="20"/>
          <w:szCs w:val="20"/>
          <w:vertAlign w:val="superscript"/>
        </w:rPr>
        <w:t>17</w:t>
      </w:r>
      <w:r w:rsidRPr="004877FC">
        <w:rPr>
          <w:sz w:val="20"/>
          <w:szCs w:val="20"/>
        </w:rPr>
        <w:t xml:space="preserve">.  Already certified appliances </w:t>
      </w:r>
      <w:proofErr w:type="gramStart"/>
      <w:r w:rsidRPr="004877FC">
        <w:rPr>
          <w:sz w:val="20"/>
          <w:szCs w:val="20"/>
        </w:rPr>
        <w:t>improves</w:t>
      </w:r>
      <w:proofErr w:type="gramEnd"/>
      <w:r w:rsidRPr="004877FC">
        <w:rPr>
          <w:sz w:val="20"/>
          <w:szCs w:val="20"/>
        </w:rPr>
        <w:t xml:space="preserve"> efficiency by 35% in average comparing to standard appliances</w:t>
      </w:r>
      <w:r>
        <w:rPr>
          <w:noProof/>
          <w:sz w:val="20"/>
          <w:szCs w:val="20"/>
          <w:vertAlign w:val="superscript"/>
        </w:rPr>
        <w:t>27</w:t>
      </w:r>
      <w:r w:rsidRPr="004877FC">
        <w:rPr>
          <w:sz w:val="20"/>
          <w:szCs w:val="20"/>
        </w:rPr>
        <w:t xml:space="preserve">. </w:t>
      </w:r>
      <w:r w:rsidRPr="004877FC">
        <w:rPr>
          <w:b/>
          <w:sz w:val="20"/>
          <w:szCs w:val="20"/>
        </w:rPr>
        <w:t>c</w:t>
      </w:r>
      <w:r w:rsidRPr="004877FC">
        <w:rPr>
          <w:sz w:val="20"/>
          <w:szCs w:val="20"/>
        </w:rPr>
        <w:t xml:space="preserve"> - ICT and networked devices could reduce the energy demand in 65% through the implementation of best available technologies and standards</w:t>
      </w:r>
      <w:proofErr w:type="gramStart"/>
      <w:r>
        <w:rPr>
          <w:noProof/>
          <w:sz w:val="20"/>
          <w:szCs w:val="20"/>
          <w:vertAlign w:val="superscript"/>
        </w:rPr>
        <w:t>25</w:t>
      </w:r>
      <w:r w:rsidRPr="004877FC">
        <w:rPr>
          <w:sz w:val="20"/>
          <w:szCs w:val="20"/>
          <w:vertAlign w:val="superscript"/>
        </w:rPr>
        <w:t xml:space="preserve"> </w:t>
      </w:r>
      <w:r w:rsidRPr="004877FC">
        <w:rPr>
          <w:sz w:val="20"/>
          <w:szCs w:val="20"/>
        </w:rPr>
        <w:t>.</w:t>
      </w:r>
      <w:proofErr w:type="gramEnd"/>
      <w:r w:rsidRPr="004877FC">
        <w:rPr>
          <w:sz w:val="20"/>
          <w:szCs w:val="20"/>
        </w:rPr>
        <w:t xml:space="preserve"> For example, a large part of their electricity demand (up to 80% in some devices) goes to stand-by power, of which 40-80% can be avoided with better designs (and standards) and more appropriate uses</w:t>
      </w:r>
      <w:r>
        <w:rPr>
          <w:noProof/>
          <w:sz w:val="20"/>
          <w:szCs w:val="20"/>
          <w:vertAlign w:val="superscript"/>
        </w:rPr>
        <w:t>25</w:t>
      </w:r>
      <w:r w:rsidRPr="004877FC">
        <w:rPr>
          <w:sz w:val="20"/>
          <w:szCs w:val="20"/>
        </w:rPr>
        <w:t>. Mobile phones provide already connectivity with nearly 0 (zero) stand-by consumption</w:t>
      </w:r>
      <w:r>
        <w:rPr>
          <w:noProof/>
          <w:sz w:val="20"/>
          <w:szCs w:val="20"/>
          <w:vertAlign w:val="superscript"/>
        </w:rPr>
        <w:t>21,25</w:t>
      </w:r>
      <w:r w:rsidRPr="004877FC">
        <w:rPr>
          <w:sz w:val="20"/>
          <w:szCs w:val="20"/>
        </w:rPr>
        <w:t xml:space="preserve">. </w:t>
      </w:r>
      <w:r w:rsidRPr="004877FC">
        <w:rPr>
          <w:b/>
          <w:sz w:val="20"/>
          <w:szCs w:val="20"/>
        </w:rPr>
        <w:t xml:space="preserve">d </w:t>
      </w:r>
      <w:r w:rsidRPr="004877FC">
        <w:rPr>
          <w:sz w:val="20"/>
          <w:szCs w:val="20"/>
        </w:rPr>
        <w:t>- Replacing manual with automated building management controls that regulate and controls energy services such as lighting, ICT or appliances, can reduce the energy consumption in 10 to 20%</w:t>
      </w:r>
      <w:r>
        <w:rPr>
          <w:noProof/>
          <w:sz w:val="20"/>
          <w:szCs w:val="20"/>
          <w:vertAlign w:val="superscript"/>
        </w:rPr>
        <w:t>38</w:t>
      </w:r>
      <w:r w:rsidRPr="004877FC">
        <w:rPr>
          <w:sz w:val="20"/>
          <w:szCs w:val="20"/>
        </w:rPr>
        <w:t>. Implementing more efficient building automation systems (BAS) can save 40% of energy demand in commercial buildings (IEA, 2013). Recent trends in automation and web-connected objects like in the Internet of Things and Smart-grids could accelerate the adoption of BAS in a wider range of building sizes, ownership (commercial and residential) and regions (OECD and developing countries)</w:t>
      </w:r>
      <w:r w:rsidRPr="004877FC">
        <w:rPr>
          <w:sz w:val="20"/>
          <w:szCs w:val="20"/>
          <w:vertAlign w:val="superscript"/>
        </w:rPr>
        <w:t xml:space="preserve"> </w:t>
      </w:r>
      <w:r>
        <w:rPr>
          <w:noProof/>
          <w:sz w:val="20"/>
          <w:szCs w:val="20"/>
          <w:vertAlign w:val="superscript"/>
        </w:rPr>
        <w:t>38</w:t>
      </w:r>
      <w:r w:rsidRPr="004877FC">
        <w:rPr>
          <w:sz w:val="20"/>
          <w:szCs w:val="20"/>
        </w:rPr>
        <w:t>.</w:t>
      </w:r>
      <w:r w:rsidRPr="004877FC">
        <w:rPr>
          <w:b/>
          <w:sz w:val="20"/>
          <w:szCs w:val="20"/>
        </w:rPr>
        <w:t xml:space="preserve"> e</w:t>
      </w:r>
      <w:r w:rsidRPr="004877FC">
        <w:rPr>
          <w:sz w:val="20"/>
          <w:szCs w:val="20"/>
        </w:rPr>
        <w:t xml:space="preserve"> - There is </w:t>
      </w:r>
      <w:proofErr w:type="gramStart"/>
      <w:r w:rsidRPr="004877FC">
        <w:rPr>
          <w:sz w:val="20"/>
          <w:szCs w:val="20"/>
        </w:rPr>
        <w:t>a</w:t>
      </w:r>
      <w:proofErr w:type="gramEnd"/>
      <w:r w:rsidRPr="004877FC">
        <w:rPr>
          <w:sz w:val="20"/>
          <w:szCs w:val="20"/>
        </w:rPr>
        <w:t xml:space="preserve"> 80% potential energy savings in cooking through the implementation of practical measures</w:t>
      </w:r>
      <w:r w:rsidRPr="00277BD0">
        <w:rPr>
          <w:noProof/>
          <w:sz w:val="20"/>
          <w:szCs w:val="20"/>
          <w:vertAlign w:val="superscript"/>
        </w:rPr>
        <w:t>28</w:t>
      </w:r>
      <w:r w:rsidRPr="004877FC">
        <w:rPr>
          <w:sz w:val="20"/>
          <w:szCs w:val="20"/>
        </w:rPr>
        <w:t>.</w:t>
      </w:r>
    </w:p>
    <w:p w14:paraId="07119AEC" w14:textId="77777777" w:rsidR="00B44320" w:rsidRPr="004877FC" w:rsidRDefault="00B44320" w:rsidP="007D1114">
      <w:pPr>
        <w:rPr>
          <w:rFonts w:eastAsiaTheme="minorEastAsia"/>
          <w:sz w:val="22"/>
          <w:szCs w:val="20"/>
        </w:rPr>
      </w:pPr>
    </w:p>
    <w:p w14:paraId="49710502" w14:textId="77777777" w:rsidR="00B44320" w:rsidRDefault="00B44320" w:rsidP="007D1114">
      <w:pPr>
        <w:rPr>
          <w:rFonts w:eastAsiaTheme="minorEastAsia"/>
          <w:sz w:val="20"/>
          <w:szCs w:val="20"/>
        </w:rPr>
      </w:pPr>
    </w:p>
    <w:p w14:paraId="0FD9FD30" w14:textId="77777777" w:rsidR="00B44320" w:rsidRDefault="00B44320" w:rsidP="007D1114">
      <w:pPr>
        <w:rPr>
          <w:rFonts w:eastAsiaTheme="minorEastAsia"/>
          <w:sz w:val="20"/>
          <w:szCs w:val="20"/>
        </w:rPr>
      </w:pPr>
    </w:p>
    <w:p w14:paraId="38D2DDA6" w14:textId="77777777" w:rsidR="00B44320" w:rsidRDefault="00B44320" w:rsidP="007D1114">
      <w:pPr>
        <w:rPr>
          <w:rFonts w:eastAsiaTheme="minorEastAsia"/>
          <w:sz w:val="20"/>
          <w:szCs w:val="20"/>
        </w:rPr>
      </w:pPr>
    </w:p>
    <w:p w14:paraId="0C8E0086" w14:textId="77777777" w:rsidR="00B44320" w:rsidRDefault="00B44320" w:rsidP="007D1114">
      <w:pPr>
        <w:rPr>
          <w:rFonts w:eastAsiaTheme="minorEastAsia"/>
          <w:sz w:val="20"/>
          <w:szCs w:val="20"/>
        </w:rPr>
      </w:pPr>
    </w:p>
    <w:p w14:paraId="3EB6D8A4" w14:textId="77777777" w:rsidR="00B44320" w:rsidRDefault="00B44320" w:rsidP="007D1114">
      <w:pPr>
        <w:rPr>
          <w:rFonts w:eastAsiaTheme="minorEastAsia"/>
          <w:sz w:val="20"/>
          <w:szCs w:val="20"/>
        </w:rPr>
      </w:pPr>
    </w:p>
    <w:p w14:paraId="07A1DBC1" w14:textId="77777777" w:rsidR="00B44320" w:rsidRDefault="00B44320" w:rsidP="007D1114">
      <w:pPr>
        <w:rPr>
          <w:rFonts w:eastAsiaTheme="minorEastAsia"/>
          <w:sz w:val="20"/>
          <w:szCs w:val="20"/>
        </w:rPr>
      </w:pPr>
    </w:p>
    <w:p w14:paraId="67783C39" w14:textId="77777777" w:rsidR="00B44320" w:rsidRPr="000533F3" w:rsidRDefault="00B44320" w:rsidP="007D1114">
      <w:pPr>
        <w:rPr>
          <w:rFonts w:eastAsiaTheme="minorEastAsia"/>
          <w:sz w:val="20"/>
          <w:szCs w:val="20"/>
        </w:rPr>
      </w:pPr>
    </w:p>
    <w:p w14:paraId="0AAB50FE" w14:textId="77777777" w:rsidR="00B44320" w:rsidRPr="00F3584F" w:rsidRDefault="00B44320" w:rsidP="007D1114">
      <w:pPr>
        <w:rPr>
          <w:sz w:val="20"/>
          <w:szCs w:val="20"/>
        </w:rPr>
      </w:pPr>
      <w:r w:rsidRPr="00D304E0">
        <w:rPr>
          <w:b/>
          <w:i/>
          <w:sz w:val="20"/>
          <w:szCs w:val="20"/>
        </w:rPr>
        <w:t>Table SI-3b-5. Impact of LED Scenario on Consumer Goods in the Global South</w:t>
      </w:r>
    </w:p>
    <w:tbl>
      <w:tblPr>
        <w:tblStyle w:val="TabelaSimples211"/>
        <w:tblW w:w="8640" w:type="dxa"/>
        <w:tblInd w:w="0" w:type="dxa"/>
        <w:tblLayout w:type="fixed"/>
        <w:tblLook w:val="04A0" w:firstRow="1" w:lastRow="0" w:firstColumn="1" w:lastColumn="0" w:noHBand="0" w:noVBand="1"/>
      </w:tblPr>
      <w:tblGrid>
        <w:gridCol w:w="1133"/>
        <w:gridCol w:w="2550"/>
        <w:gridCol w:w="2975"/>
        <w:gridCol w:w="1982"/>
      </w:tblGrid>
      <w:tr w:rsidR="00B44320" w:rsidRPr="00F3584F" w14:paraId="759DE11A" w14:textId="77777777" w:rsidTr="007D111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7F7F7F"/>
              <w:left w:val="nil"/>
              <w:right w:val="nil"/>
            </w:tcBorders>
            <w:noWrap/>
            <w:hideMark/>
          </w:tcPr>
          <w:p w14:paraId="694EE488" w14:textId="77777777" w:rsidR="00B44320" w:rsidRPr="00F3584F" w:rsidRDefault="00B44320" w:rsidP="007D1114">
            <w:pPr>
              <w:rPr>
                <w:rFonts w:ascii="Calibri" w:eastAsia="Calibri" w:hAnsi="Calibri" w:cs="Times New Roman"/>
                <w:sz w:val="22"/>
                <w:szCs w:val="22"/>
                <w:lang w:val="en-US"/>
              </w:rPr>
            </w:pPr>
          </w:p>
        </w:tc>
        <w:tc>
          <w:tcPr>
            <w:tcW w:w="2552" w:type="dxa"/>
            <w:tcBorders>
              <w:top w:val="single" w:sz="4" w:space="0" w:color="7F7F7F"/>
              <w:left w:val="nil"/>
              <w:right w:val="nil"/>
            </w:tcBorders>
            <w:noWrap/>
            <w:hideMark/>
          </w:tcPr>
          <w:p w14:paraId="12A22175" w14:textId="77777777" w:rsidR="00B44320" w:rsidRPr="00F3584F" w:rsidRDefault="00B44320" w:rsidP="007D111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20"/>
                <w:szCs w:val="20"/>
              </w:rPr>
            </w:pPr>
            <w:r w:rsidRPr="00F3584F">
              <w:rPr>
                <w:rFonts w:ascii="Calibri" w:eastAsia="Times New Roman" w:hAnsi="Calibri" w:cs="Times New Roman"/>
                <w:sz w:val="20"/>
                <w:szCs w:val="20"/>
              </w:rPr>
              <w:t>ACTIVITY</w:t>
            </w:r>
          </w:p>
        </w:tc>
        <w:tc>
          <w:tcPr>
            <w:tcW w:w="2977" w:type="dxa"/>
            <w:tcBorders>
              <w:top w:val="single" w:sz="4" w:space="0" w:color="7F7F7F"/>
              <w:left w:val="nil"/>
              <w:right w:val="nil"/>
            </w:tcBorders>
            <w:noWrap/>
            <w:hideMark/>
          </w:tcPr>
          <w:p w14:paraId="70EA3621" w14:textId="77777777" w:rsidR="00B44320" w:rsidRPr="00F3584F" w:rsidRDefault="00B44320" w:rsidP="007D111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20"/>
                <w:szCs w:val="20"/>
              </w:rPr>
            </w:pPr>
            <w:r w:rsidRPr="00F3584F">
              <w:rPr>
                <w:rFonts w:ascii="Calibri" w:eastAsia="Times New Roman" w:hAnsi="Calibri" w:cs="Times New Roman"/>
                <w:sz w:val="20"/>
                <w:szCs w:val="20"/>
              </w:rPr>
              <w:t>INTENSITY</w:t>
            </w:r>
          </w:p>
        </w:tc>
        <w:tc>
          <w:tcPr>
            <w:tcW w:w="1984" w:type="dxa"/>
            <w:tcBorders>
              <w:top w:val="single" w:sz="4" w:space="0" w:color="7F7F7F"/>
              <w:left w:val="nil"/>
              <w:right w:val="nil"/>
            </w:tcBorders>
            <w:noWrap/>
            <w:hideMark/>
          </w:tcPr>
          <w:p w14:paraId="642B8BC5" w14:textId="77777777" w:rsidR="00B44320" w:rsidRPr="00F3584F" w:rsidRDefault="00B44320" w:rsidP="007D111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20"/>
                <w:szCs w:val="20"/>
              </w:rPr>
            </w:pPr>
            <w:r w:rsidRPr="00F3584F">
              <w:rPr>
                <w:rFonts w:ascii="Calibri" w:eastAsia="Times New Roman" w:hAnsi="Calibri" w:cs="Times New Roman"/>
                <w:sz w:val="20"/>
                <w:szCs w:val="20"/>
              </w:rPr>
              <w:t>UPSTREAM</w:t>
            </w:r>
          </w:p>
        </w:tc>
      </w:tr>
      <w:tr w:rsidR="00B44320" w:rsidRPr="00F3584F" w14:paraId="77814452" w14:textId="77777777" w:rsidTr="007D111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134" w:type="dxa"/>
            <w:tcBorders>
              <w:left w:val="nil"/>
              <w:right w:val="nil"/>
            </w:tcBorders>
            <w:noWrap/>
            <w:hideMark/>
          </w:tcPr>
          <w:p w14:paraId="44D188CC" w14:textId="77777777" w:rsidR="00B44320" w:rsidRPr="00F3584F" w:rsidRDefault="00B44320" w:rsidP="007D1114">
            <w:pPr>
              <w:rPr>
                <w:rFonts w:ascii="Calibri" w:eastAsia="Times New Roman" w:hAnsi="Calibri" w:cs="Times New Roman"/>
                <w:sz w:val="20"/>
                <w:szCs w:val="20"/>
              </w:rPr>
            </w:pPr>
            <w:r w:rsidRPr="00F3584F">
              <w:rPr>
                <w:rFonts w:ascii="Calibri" w:eastAsia="Times New Roman" w:hAnsi="Calibri" w:cs="Times New Roman"/>
                <w:sz w:val="20"/>
                <w:szCs w:val="20"/>
              </w:rPr>
              <w:t>Lighting</w:t>
            </w:r>
          </w:p>
        </w:tc>
        <w:tc>
          <w:tcPr>
            <w:tcW w:w="2552" w:type="dxa"/>
            <w:tcBorders>
              <w:left w:val="nil"/>
              <w:right w:val="nil"/>
            </w:tcBorders>
            <w:noWrap/>
            <w:hideMark/>
          </w:tcPr>
          <w:p w14:paraId="3579D8BF" w14:textId="77777777" w:rsidR="00B44320" w:rsidRPr="00F3584F" w:rsidRDefault="00B44320" w:rsidP="007D111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0"/>
                <w:szCs w:val="20"/>
              </w:rPr>
            </w:pPr>
            <w:r w:rsidRPr="00F3584F">
              <w:rPr>
                <w:rFonts w:ascii="Calibri" w:eastAsia="Times New Roman" w:hAnsi="Calibri" w:cs="Times New Roman"/>
                <w:sz w:val="20"/>
                <w:szCs w:val="20"/>
              </w:rPr>
              <w:t>increased: 'quality of life' &amp; more equal access to quality end-use technologies</w:t>
            </w:r>
          </w:p>
        </w:tc>
        <w:tc>
          <w:tcPr>
            <w:tcW w:w="2977" w:type="dxa"/>
            <w:tcBorders>
              <w:left w:val="nil"/>
              <w:right w:val="nil"/>
            </w:tcBorders>
            <w:noWrap/>
            <w:hideMark/>
          </w:tcPr>
          <w:p w14:paraId="1E7CDAAD" w14:textId="77777777" w:rsidR="00B44320" w:rsidRPr="00F3584F" w:rsidRDefault="00B44320" w:rsidP="007D111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0"/>
                <w:szCs w:val="20"/>
              </w:rPr>
            </w:pPr>
            <w:r w:rsidRPr="00F3584F">
              <w:rPr>
                <w:rFonts w:ascii="Calibri" w:eastAsia="Times New Roman" w:hAnsi="Calibri" w:cs="Times New Roman"/>
                <w:sz w:val="20"/>
                <w:szCs w:val="20"/>
              </w:rPr>
              <w:t>reduced: dissemination of LEDs, and adoption of lighting control systems in commercial buildings, reduces intensity by 75% allowing smarter (‘ICT’) features and more efficient management of resources</w:t>
            </w:r>
          </w:p>
        </w:tc>
        <w:tc>
          <w:tcPr>
            <w:tcW w:w="1984" w:type="dxa"/>
            <w:tcBorders>
              <w:left w:val="nil"/>
              <w:right w:val="nil"/>
            </w:tcBorders>
            <w:noWrap/>
            <w:hideMark/>
          </w:tcPr>
          <w:p w14:paraId="36DDD6AC" w14:textId="77777777" w:rsidR="00B44320" w:rsidRPr="00F3584F" w:rsidRDefault="00B44320" w:rsidP="007D111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0"/>
                <w:szCs w:val="20"/>
              </w:rPr>
            </w:pPr>
            <w:r w:rsidRPr="00F3584F">
              <w:rPr>
                <w:rFonts w:ascii="Calibri" w:eastAsia="Times New Roman" w:hAnsi="Calibri" w:cs="Times New Roman"/>
                <w:sz w:val="20"/>
                <w:szCs w:val="20"/>
              </w:rPr>
              <w:t>more LEDs and generally SSLs (manufacturing), electrification (energy supply)</w:t>
            </w:r>
          </w:p>
        </w:tc>
      </w:tr>
      <w:tr w:rsidR="00B44320" w:rsidRPr="00F3584F" w14:paraId="117EDB84" w14:textId="77777777" w:rsidTr="007D1114">
        <w:trPr>
          <w:trHeight w:val="280"/>
        </w:trPr>
        <w:tc>
          <w:tcPr>
            <w:cnfStyle w:val="001000000000" w:firstRow="0" w:lastRow="0" w:firstColumn="1" w:lastColumn="0" w:oddVBand="0" w:evenVBand="0" w:oddHBand="0" w:evenHBand="0" w:firstRowFirstColumn="0" w:firstRowLastColumn="0" w:lastRowFirstColumn="0" w:lastRowLastColumn="0"/>
            <w:tcW w:w="1134" w:type="dxa"/>
            <w:tcBorders>
              <w:top w:val="nil"/>
              <w:left w:val="nil"/>
              <w:bottom w:val="nil"/>
              <w:right w:val="nil"/>
            </w:tcBorders>
            <w:noWrap/>
            <w:hideMark/>
          </w:tcPr>
          <w:p w14:paraId="3526F4B4" w14:textId="77777777" w:rsidR="00B44320" w:rsidRPr="00F3584F" w:rsidRDefault="00B44320" w:rsidP="007D1114">
            <w:pPr>
              <w:rPr>
                <w:rFonts w:ascii="Calibri" w:eastAsia="Times New Roman" w:hAnsi="Calibri" w:cs="Times New Roman"/>
                <w:sz w:val="20"/>
                <w:szCs w:val="20"/>
              </w:rPr>
            </w:pPr>
            <w:r w:rsidRPr="00F3584F">
              <w:rPr>
                <w:rFonts w:ascii="Calibri" w:eastAsia="Times New Roman" w:hAnsi="Calibri" w:cs="Times New Roman"/>
                <w:sz w:val="20"/>
                <w:szCs w:val="20"/>
              </w:rPr>
              <w:t>Appliances (incl. ICT)</w:t>
            </w:r>
          </w:p>
        </w:tc>
        <w:tc>
          <w:tcPr>
            <w:tcW w:w="2552" w:type="dxa"/>
            <w:tcBorders>
              <w:top w:val="nil"/>
              <w:left w:val="nil"/>
              <w:bottom w:val="nil"/>
              <w:right w:val="nil"/>
            </w:tcBorders>
            <w:noWrap/>
            <w:hideMark/>
          </w:tcPr>
          <w:p w14:paraId="32865B0F" w14:textId="77777777" w:rsidR="00B44320" w:rsidRPr="00F3584F" w:rsidRDefault="00B44320" w:rsidP="007D11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20"/>
                <w:szCs w:val="20"/>
                <w:highlight w:val="yellow"/>
              </w:rPr>
            </w:pPr>
            <w:r w:rsidRPr="00F3584F">
              <w:rPr>
                <w:rFonts w:ascii="Calibri" w:eastAsia="Times New Roman" w:hAnsi="Calibri" w:cs="Times New Roman"/>
                <w:sz w:val="20"/>
                <w:szCs w:val="20"/>
              </w:rPr>
              <w:t xml:space="preserve">increased: rising income and ‘quality of life’ &amp; more equal access to quality end-use technologies </w:t>
            </w:r>
          </w:p>
        </w:tc>
        <w:tc>
          <w:tcPr>
            <w:tcW w:w="2977" w:type="dxa"/>
            <w:tcBorders>
              <w:top w:val="nil"/>
              <w:left w:val="nil"/>
              <w:bottom w:val="nil"/>
              <w:right w:val="nil"/>
            </w:tcBorders>
            <w:noWrap/>
            <w:hideMark/>
          </w:tcPr>
          <w:p w14:paraId="676014BB" w14:textId="77777777" w:rsidR="00B44320" w:rsidRPr="00F3584F" w:rsidRDefault="00B44320" w:rsidP="007D11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20"/>
                <w:szCs w:val="20"/>
                <w:highlight w:val="yellow"/>
              </w:rPr>
            </w:pPr>
            <w:r w:rsidRPr="00F3584F">
              <w:rPr>
                <w:rFonts w:ascii="Calibri" w:eastAsia="Times New Roman" w:hAnsi="Calibri" w:cs="Times New Roman"/>
                <w:sz w:val="20"/>
                <w:szCs w:val="20"/>
              </w:rPr>
              <w:t>reduced: 10-20% of efficiency improvement by upgrading to developed countries’ standards, and further 40-60% through implementing BAT and standards (including to minimize stand-by power) and practical actions in passive systems</w:t>
            </w:r>
          </w:p>
        </w:tc>
        <w:tc>
          <w:tcPr>
            <w:tcW w:w="1984" w:type="dxa"/>
            <w:tcBorders>
              <w:top w:val="nil"/>
              <w:left w:val="nil"/>
              <w:bottom w:val="nil"/>
              <w:right w:val="nil"/>
            </w:tcBorders>
            <w:noWrap/>
            <w:hideMark/>
          </w:tcPr>
          <w:p w14:paraId="6C08324E" w14:textId="77777777" w:rsidR="00B44320" w:rsidRPr="00F3584F" w:rsidRDefault="00B44320" w:rsidP="007D11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20"/>
                <w:szCs w:val="20"/>
                <w:highlight w:val="yellow"/>
              </w:rPr>
            </w:pPr>
            <w:r w:rsidRPr="00F3584F">
              <w:rPr>
                <w:rFonts w:ascii="Calibri" w:eastAsia="Times New Roman" w:hAnsi="Calibri" w:cs="Times New Roman"/>
                <w:sz w:val="20"/>
                <w:szCs w:val="20"/>
              </w:rPr>
              <w:t>more appliances (manufacturing); electrification (energy supply)</w:t>
            </w:r>
          </w:p>
        </w:tc>
      </w:tr>
      <w:tr w:rsidR="00B44320" w:rsidRPr="00F3584F" w14:paraId="7947048B" w14:textId="77777777" w:rsidTr="007D111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134" w:type="dxa"/>
            <w:tcBorders>
              <w:left w:val="nil"/>
              <w:right w:val="nil"/>
            </w:tcBorders>
            <w:noWrap/>
            <w:hideMark/>
          </w:tcPr>
          <w:p w14:paraId="4AB81020" w14:textId="77777777" w:rsidR="00B44320" w:rsidRPr="00F3584F" w:rsidRDefault="00B44320" w:rsidP="007D1114">
            <w:pPr>
              <w:rPr>
                <w:rFonts w:ascii="Calibri" w:eastAsia="Times New Roman" w:hAnsi="Calibri" w:cs="Times New Roman"/>
                <w:sz w:val="20"/>
                <w:szCs w:val="20"/>
              </w:rPr>
            </w:pPr>
            <w:r w:rsidRPr="00F3584F">
              <w:rPr>
                <w:rFonts w:ascii="Calibri" w:eastAsia="Times New Roman" w:hAnsi="Calibri" w:cs="Times New Roman"/>
                <w:sz w:val="20"/>
                <w:szCs w:val="20"/>
              </w:rPr>
              <w:t>Cooking</w:t>
            </w:r>
          </w:p>
        </w:tc>
        <w:tc>
          <w:tcPr>
            <w:tcW w:w="2552" w:type="dxa"/>
            <w:tcBorders>
              <w:left w:val="nil"/>
              <w:right w:val="nil"/>
            </w:tcBorders>
            <w:noWrap/>
            <w:hideMark/>
          </w:tcPr>
          <w:p w14:paraId="124F65CF" w14:textId="77777777" w:rsidR="00B44320" w:rsidRPr="00F3584F" w:rsidRDefault="00B44320" w:rsidP="007D111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0"/>
                <w:szCs w:val="20"/>
                <w:highlight w:val="yellow"/>
              </w:rPr>
            </w:pPr>
            <w:r w:rsidRPr="00F3584F">
              <w:rPr>
                <w:rFonts w:ascii="Calibri" w:eastAsia="Times New Roman" w:hAnsi="Calibri" w:cs="Times New Roman"/>
                <w:sz w:val="20"/>
                <w:szCs w:val="20"/>
              </w:rPr>
              <w:t>increased: more equal access to end-use technologies</w:t>
            </w:r>
          </w:p>
        </w:tc>
        <w:tc>
          <w:tcPr>
            <w:tcW w:w="2977" w:type="dxa"/>
            <w:tcBorders>
              <w:left w:val="nil"/>
              <w:right w:val="nil"/>
            </w:tcBorders>
            <w:noWrap/>
            <w:hideMark/>
          </w:tcPr>
          <w:p w14:paraId="0B0162EF" w14:textId="77777777" w:rsidR="00B44320" w:rsidRPr="00F3584F" w:rsidRDefault="00B44320" w:rsidP="007D111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0"/>
                <w:szCs w:val="20"/>
                <w:highlight w:val="yellow"/>
              </w:rPr>
            </w:pPr>
            <w:r w:rsidRPr="00F3584F">
              <w:rPr>
                <w:rFonts w:ascii="Calibri" w:eastAsia="Times New Roman" w:hAnsi="Calibri" w:cs="Times New Roman"/>
                <w:sz w:val="20"/>
                <w:szCs w:val="20"/>
              </w:rPr>
              <w:t>reduced: 40% of efficiency gains through the adoption of BAT and practical actions in passive systems</w:t>
            </w:r>
          </w:p>
        </w:tc>
        <w:tc>
          <w:tcPr>
            <w:tcW w:w="1984" w:type="dxa"/>
            <w:tcBorders>
              <w:left w:val="nil"/>
              <w:right w:val="nil"/>
            </w:tcBorders>
            <w:noWrap/>
            <w:hideMark/>
          </w:tcPr>
          <w:p w14:paraId="4F3D2F29" w14:textId="77777777" w:rsidR="00B44320" w:rsidRPr="00F3584F" w:rsidRDefault="00B44320" w:rsidP="007D111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0"/>
                <w:szCs w:val="20"/>
                <w:highlight w:val="yellow"/>
              </w:rPr>
            </w:pPr>
            <w:r w:rsidRPr="00F3584F">
              <w:rPr>
                <w:rFonts w:ascii="Calibri" w:eastAsia="Times New Roman" w:hAnsi="Calibri" w:cs="Times New Roman"/>
                <w:sz w:val="20"/>
                <w:szCs w:val="20"/>
              </w:rPr>
              <w:t>more electric stoves and microwaves (manufacturing); electrification (energy supply)</w:t>
            </w:r>
          </w:p>
        </w:tc>
      </w:tr>
      <w:tr w:rsidR="00B44320" w:rsidRPr="00F3584F" w14:paraId="5F4010EC" w14:textId="77777777" w:rsidTr="007D1114">
        <w:trPr>
          <w:trHeight w:val="280"/>
        </w:trPr>
        <w:tc>
          <w:tcPr>
            <w:cnfStyle w:val="001000000000" w:firstRow="0" w:lastRow="0" w:firstColumn="1" w:lastColumn="0" w:oddVBand="0" w:evenVBand="0" w:oddHBand="0" w:evenHBand="0" w:firstRowFirstColumn="0" w:firstRowLastColumn="0" w:lastRowFirstColumn="0" w:lastRowLastColumn="0"/>
            <w:tcW w:w="1134" w:type="dxa"/>
            <w:tcBorders>
              <w:top w:val="nil"/>
              <w:left w:val="nil"/>
              <w:bottom w:val="single" w:sz="4" w:space="0" w:color="7F7F7F"/>
              <w:right w:val="nil"/>
            </w:tcBorders>
            <w:noWrap/>
            <w:hideMark/>
          </w:tcPr>
          <w:p w14:paraId="348641BB" w14:textId="77777777" w:rsidR="00B44320" w:rsidRPr="00F3584F" w:rsidRDefault="00B44320" w:rsidP="007D1114">
            <w:pPr>
              <w:rPr>
                <w:rFonts w:ascii="Calibri" w:eastAsia="Times New Roman" w:hAnsi="Calibri" w:cs="Times New Roman"/>
                <w:sz w:val="20"/>
                <w:szCs w:val="20"/>
              </w:rPr>
            </w:pPr>
            <w:r w:rsidRPr="00F3584F">
              <w:rPr>
                <w:rFonts w:ascii="Calibri" w:eastAsia="Times New Roman" w:hAnsi="Calibri" w:cs="Times New Roman"/>
                <w:sz w:val="20"/>
                <w:szCs w:val="20"/>
              </w:rPr>
              <w:t>Productive</w:t>
            </w:r>
          </w:p>
        </w:tc>
        <w:tc>
          <w:tcPr>
            <w:tcW w:w="2552" w:type="dxa"/>
            <w:tcBorders>
              <w:top w:val="nil"/>
              <w:left w:val="nil"/>
              <w:bottom w:val="single" w:sz="4" w:space="0" w:color="7F7F7F"/>
              <w:right w:val="nil"/>
            </w:tcBorders>
            <w:noWrap/>
            <w:hideMark/>
          </w:tcPr>
          <w:p w14:paraId="1D9478E1" w14:textId="77777777" w:rsidR="00B44320" w:rsidRPr="00F3584F" w:rsidRDefault="00B44320" w:rsidP="007D11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20"/>
                <w:szCs w:val="20"/>
                <w:highlight w:val="yellow"/>
              </w:rPr>
            </w:pPr>
            <w:r w:rsidRPr="00F3584F">
              <w:rPr>
                <w:rFonts w:ascii="Calibri" w:eastAsia="Times New Roman" w:hAnsi="Calibri" w:cs="Times New Roman"/>
                <w:sz w:val="20"/>
                <w:szCs w:val="20"/>
              </w:rPr>
              <w:t>increased: more use of electricity for agriculture and forestry activities</w:t>
            </w:r>
          </w:p>
        </w:tc>
        <w:tc>
          <w:tcPr>
            <w:tcW w:w="2977" w:type="dxa"/>
            <w:tcBorders>
              <w:top w:val="nil"/>
              <w:left w:val="nil"/>
              <w:bottom w:val="single" w:sz="4" w:space="0" w:color="7F7F7F"/>
              <w:right w:val="nil"/>
            </w:tcBorders>
            <w:noWrap/>
            <w:hideMark/>
          </w:tcPr>
          <w:p w14:paraId="63EE1053" w14:textId="77777777" w:rsidR="00B44320" w:rsidRPr="00F3584F" w:rsidRDefault="00B44320" w:rsidP="007D11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20"/>
                <w:szCs w:val="20"/>
              </w:rPr>
            </w:pPr>
            <w:r w:rsidRPr="00F3584F">
              <w:rPr>
                <w:rFonts w:ascii="Calibri" w:eastAsia="Times New Roman" w:hAnsi="Calibri" w:cs="Times New Roman"/>
                <w:sz w:val="20"/>
                <w:szCs w:val="20"/>
              </w:rPr>
              <w:t>increased: machines are larger and more powerful (e.g. chainsaw)</w:t>
            </w:r>
          </w:p>
        </w:tc>
        <w:tc>
          <w:tcPr>
            <w:tcW w:w="1984" w:type="dxa"/>
            <w:tcBorders>
              <w:top w:val="nil"/>
              <w:left w:val="nil"/>
              <w:bottom w:val="single" w:sz="4" w:space="0" w:color="7F7F7F"/>
              <w:right w:val="nil"/>
            </w:tcBorders>
            <w:noWrap/>
            <w:hideMark/>
          </w:tcPr>
          <w:p w14:paraId="3EF53005" w14:textId="77777777" w:rsidR="00B44320" w:rsidRPr="00F3584F" w:rsidRDefault="00B44320" w:rsidP="007D111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20"/>
                <w:szCs w:val="20"/>
                <w:highlight w:val="yellow"/>
              </w:rPr>
            </w:pPr>
            <w:r w:rsidRPr="00F3584F">
              <w:rPr>
                <w:rFonts w:ascii="Calibri" w:eastAsia="Times New Roman" w:hAnsi="Calibri" w:cs="Times New Roman"/>
                <w:sz w:val="20"/>
                <w:szCs w:val="20"/>
              </w:rPr>
              <w:t>electrification (energy supply)</w:t>
            </w:r>
          </w:p>
        </w:tc>
      </w:tr>
    </w:tbl>
    <w:p w14:paraId="37D61729" w14:textId="77777777" w:rsidR="00B44320" w:rsidRPr="00D304E0" w:rsidRDefault="00B44320" w:rsidP="007D1114">
      <w:pPr>
        <w:spacing w:line="276" w:lineRule="auto"/>
        <w:rPr>
          <w:b/>
          <w:i/>
        </w:rPr>
      </w:pPr>
      <w:r w:rsidRPr="00D304E0">
        <w:rPr>
          <w:b/>
          <w:i/>
        </w:rPr>
        <w:br w:type="page"/>
      </w:r>
    </w:p>
    <w:p w14:paraId="2B43492D" w14:textId="77777777" w:rsidR="00B44320" w:rsidRPr="00D304E0" w:rsidRDefault="00B44320" w:rsidP="007D1114">
      <w:pPr>
        <w:spacing w:line="276" w:lineRule="auto"/>
        <w:rPr>
          <w:b/>
          <w:i/>
        </w:rPr>
      </w:pPr>
      <w:r w:rsidRPr="003C445D">
        <w:rPr>
          <w:b/>
        </w:rPr>
        <w:t>Bottom-up quantification of final energy demand for consumer goods</w:t>
      </w:r>
    </w:p>
    <w:p w14:paraId="4F5B0F8D" w14:textId="77777777" w:rsidR="00B44320" w:rsidRPr="003C445D" w:rsidRDefault="00B44320" w:rsidP="007D1114">
      <w:pPr>
        <w:spacing w:line="276" w:lineRule="auto"/>
      </w:pPr>
    </w:p>
    <w:p w14:paraId="737063A5" w14:textId="77777777" w:rsidR="00B44320" w:rsidRPr="009F46CE" w:rsidRDefault="00B44320" w:rsidP="007D1114">
      <w:pPr>
        <w:spacing w:line="276" w:lineRule="auto"/>
        <w:rPr>
          <w:rFonts w:eastAsiaTheme="minorEastAsia"/>
        </w:rPr>
      </w:pPr>
      <w:r w:rsidRPr="003C445D">
        <w:t>We estimate the overall effect of these changes to activity and intensity in both the Global North and South in 2050 using the GEA Efficiency scenario a</w:t>
      </w:r>
      <w:r w:rsidRPr="009F46CE">
        <w:t>s a reference point.</w:t>
      </w:r>
      <w:r w:rsidRPr="009F46CE">
        <w:rPr>
          <w:rFonts w:eastAsiaTheme="minorEastAsia"/>
        </w:rPr>
        <w:t xml:space="preserve"> The GEA Efficiency scenario is the reference point against which the LED scenario is compared (see Methods and SI-3c for details of GEA Efficiency). This scenario narrative comprises detailed bottom-up analysis of several end-use including appliances and consumer goods, mapping changes in the types of goods, number of appliances, efficiencies and activity on a regionally disaggregated basis</w:t>
      </w:r>
      <w:r w:rsidRPr="00D10988">
        <w:rPr>
          <w:rFonts w:eastAsiaTheme="minorEastAsia"/>
          <w:noProof/>
          <w:vertAlign w:val="superscript"/>
        </w:rPr>
        <w:t>39</w:t>
      </w:r>
      <w:r w:rsidRPr="009F46CE">
        <w:rPr>
          <w:rFonts w:eastAsiaTheme="minorEastAsia"/>
        </w:rPr>
        <w:t xml:space="preserve">. Box </w:t>
      </w:r>
      <w:r>
        <w:rPr>
          <w:rFonts w:eastAsiaTheme="minorEastAsia"/>
        </w:rPr>
        <w:t>3b-</w:t>
      </w:r>
      <w:r w:rsidRPr="009F46CE">
        <w:rPr>
          <w:rFonts w:eastAsiaTheme="minorEastAsia"/>
        </w:rPr>
        <w:t>GEA compares the main features of the GEA Efficiency scenario narrative against our LED scenario.</w:t>
      </w:r>
    </w:p>
    <w:p w14:paraId="39AB9F76" w14:textId="77777777" w:rsidR="00B44320" w:rsidRPr="009F46CE" w:rsidRDefault="00B44320" w:rsidP="007D1114">
      <w:pPr>
        <w:spacing w:line="276" w:lineRule="auto"/>
        <w:rPr>
          <w:rFonts w:eastAsiaTheme="minorEastAsia"/>
        </w:rPr>
      </w:pPr>
    </w:p>
    <w:p w14:paraId="081148B6" w14:textId="77777777" w:rsidR="00B44320" w:rsidRPr="009F46CE" w:rsidRDefault="00B44320" w:rsidP="007D1114">
      <w:pPr>
        <w:spacing w:line="276" w:lineRule="auto"/>
        <w:rPr>
          <w:rFonts w:eastAsiaTheme="minorEastAsia"/>
        </w:rPr>
      </w:pPr>
      <w:r w:rsidRPr="002E52BD">
        <w:rPr>
          <w:rFonts w:eastAsiaTheme="minorEastAsia"/>
        </w:rPr>
        <w:t>We estimate the impact of the LED scenario on energy demand from consumer goods by changing the assumptions on activity and intensity for both residential and commercial sectors in the GEA Efficiency sc</w:t>
      </w:r>
      <w:r w:rsidRPr="00670A69">
        <w:rPr>
          <w:rFonts w:eastAsiaTheme="minorEastAsia"/>
        </w:rPr>
        <w:t xml:space="preserve">enario, as explained in Tables </w:t>
      </w:r>
      <w:r>
        <w:rPr>
          <w:rFonts w:eastAsiaTheme="minorEastAsia"/>
        </w:rPr>
        <w:t>SI-3b-4</w:t>
      </w:r>
      <w:r w:rsidRPr="009F46CE">
        <w:rPr>
          <w:rFonts w:eastAsiaTheme="minorEastAsia"/>
        </w:rPr>
        <w:t xml:space="preserve"> and </w:t>
      </w:r>
      <w:r>
        <w:rPr>
          <w:rFonts w:eastAsiaTheme="minorEastAsia"/>
        </w:rPr>
        <w:t>SI-3b-5</w:t>
      </w:r>
      <w:r w:rsidRPr="009F46CE">
        <w:rPr>
          <w:rFonts w:eastAsiaTheme="minorEastAsia"/>
        </w:rPr>
        <w:t>.</w:t>
      </w:r>
    </w:p>
    <w:p w14:paraId="1A1F359A" w14:textId="77777777" w:rsidR="00B44320" w:rsidRPr="009F46CE" w:rsidRDefault="00B44320" w:rsidP="007D1114">
      <w:pPr>
        <w:spacing w:line="276" w:lineRule="auto"/>
        <w:rPr>
          <w:rFonts w:eastAsiaTheme="minorEastAsia"/>
        </w:rPr>
      </w:pPr>
    </w:p>
    <w:p w14:paraId="3A58135C" w14:textId="77777777" w:rsidR="00B44320" w:rsidRPr="002E52BD" w:rsidRDefault="00B44320" w:rsidP="007D1114">
      <w:pPr>
        <w:spacing w:line="276" w:lineRule="auto"/>
        <w:rPr>
          <w:rFonts w:eastAsiaTheme="minorEastAsia"/>
        </w:rPr>
      </w:pPr>
      <w:r w:rsidRPr="009F46CE">
        <w:rPr>
          <w:rFonts w:eastAsiaTheme="minorEastAsia"/>
        </w:rPr>
        <w:t>Table </w:t>
      </w:r>
      <w:r>
        <w:rPr>
          <w:rFonts w:eastAsiaTheme="minorEastAsia"/>
        </w:rPr>
        <w:t>SI-3b-6</w:t>
      </w:r>
      <w:r w:rsidRPr="009F46CE">
        <w:rPr>
          <w:rFonts w:eastAsiaTheme="minorEastAsia"/>
        </w:rPr>
        <w:t xml:space="preserve"> presents the results of the LED scenario for both the Global North and the Global South in 2050. The expected number of households in 2050 is 609 million and 1717 million respectively in the two regions. Global specific electricity demand from consumer goods in 2050 is 11,477 </w:t>
      </w:r>
      <w:proofErr w:type="spellStart"/>
      <w:r w:rsidRPr="009F46CE">
        <w:rPr>
          <w:rFonts w:eastAsiaTheme="minorEastAsia"/>
        </w:rPr>
        <w:t>TWh</w:t>
      </w:r>
      <w:proofErr w:type="spellEnd"/>
      <w:r w:rsidRPr="009F46CE">
        <w:rPr>
          <w:rFonts w:eastAsiaTheme="minorEastAsia"/>
        </w:rPr>
        <w:t xml:space="preserve"> (or 41 EJ), of which 7,834 </w:t>
      </w:r>
      <w:proofErr w:type="spellStart"/>
      <w:r w:rsidRPr="009F46CE">
        <w:rPr>
          <w:rFonts w:eastAsiaTheme="minorEastAsia"/>
        </w:rPr>
        <w:t>TWh</w:t>
      </w:r>
      <w:proofErr w:type="spellEnd"/>
      <w:r w:rsidRPr="009F46CE">
        <w:rPr>
          <w:rFonts w:eastAsiaTheme="minorEastAsia"/>
        </w:rPr>
        <w:t xml:space="preserve"> is in the Global South and 3,643 </w:t>
      </w:r>
      <w:proofErr w:type="spellStart"/>
      <w:r w:rsidRPr="009F46CE">
        <w:rPr>
          <w:rFonts w:eastAsiaTheme="minorEastAsia"/>
        </w:rPr>
        <w:t>TWh</w:t>
      </w:r>
      <w:proofErr w:type="spellEnd"/>
      <w:r w:rsidRPr="009F46CE">
        <w:rPr>
          <w:rFonts w:eastAsiaTheme="minorEastAsia"/>
        </w:rPr>
        <w:t xml:space="preserve"> in the Global North. Lighting (residential and commercial) represents almost a third of the final electricity consumption in the Global North and is also the main category in the Global South. The second highest source of demand is from refrigerators in the Global North, and from TVs in the Global South. 'Other appliances' are also important, including: 'wet appliances' other than washing machines (e.g., dishwashers, clothes dryers); mechanical energy systems (e.g., water pumps, ventilation systems, electric generators); other small consumer electronics and ICT (e.g., video, DVD, CD</w:t>
      </w:r>
      <w:r w:rsidRPr="002E52BD">
        <w:rPr>
          <w:rFonts w:eastAsiaTheme="minorEastAsia"/>
        </w:rPr>
        <w:t xml:space="preserve">), </w:t>
      </w:r>
      <w:proofErr w:type="gramStart"/>
      <w:r w:rsidRPr="002E52BD">
        <w:rPr>
          <w:rFonts w:eastAsiaTheme="minorEastAsia"/>
        </w:rPr>
        <w:t>kitchen  (</w:t>
      </w:r>
      <w:proofErr w:type="gramEnd"/>
      <w:r w:rsidRPr="002E52BD">
        <w:rPr>
          <w:rFonts w:eastAsiaTheme="minorEastAsia"/>
        </w:rPr>
        <w:t>e.g., kettles, blender); and a diversity of other devices and innovations in 2050 that are as yet unknown.</w:t>
      </w:r>
    </w:p>
    <w:p w14:paraId="5FEB9606" w14:textId="77777777" w:rsidR="00B44320" w:rsidRPr="00670A69" w:rsidRDefault="00B44320" w:rsidP="007D1114">
      <w:pPr>
        <w:spacing w:line="276" w:lineRule="auto"/>
        <w:rPr>
          <w:rFonts w:eastAsiaTheme="minorEastAsia"/>
        </w:rPr>
      </w:pPr>
    </w:p>
    <w:p w14:paraId="6BE749B5" w14:textId="77777777" w:rsidR="00B44320" w:rsidRPr="009F46CE" w:rsidRDefault="00B44320" w:rsidP="007D1114">
      <w:pPr>
        <w:spacing w:line="276" w:lineRule="auto"/>
        <w:rPr>
          <w:rFonts w:eastAsiaTheme="minorEastAsia"/>
        </w:rPr>
      </w:pPr>
      <w:r w:rsidRPr="003E6F14">
        <w:rPr>
          <w:rFonts w:eastAsiaTheme="minorEastAsia"/>
        </w:rPr>
        <w:t xml:space="preserve">Table </w:t>
      </w:r>
      <w:r>
        <w:rPr>
          <w:rFonts w:eastAsiaTheme="minorEastAsia"/>
        </w:rPr>
        <w:t>SI-3b-7</w:t>
      </w:r>
      <w:r w:rsidRPr="009F46CE">
        <w:rPr>
          <w:rFonts w:eastAsiaTheme="minorEastAsia"/>
        </w:rPr>
        <w:t xml:space="preserve"> compares the LED scenario with GEA Efficiency. The upper panel shows results for the Global North and the lower panel for the Global South.</w:t>
      </w:r>
    </w:p>
    <w:p w14:paraId="23038351" w14:textId="77777777" w:rsidR="00B44320" w:rsidRPr="009F46CE" w:rsidRDefault="00B44320" w:rsidP="007D1114">
      <w:pPr>
        <w:spacing w:line="276" w:lineRule="auto"/>
        <w:rPr>
          <w:rFonts w:eastAsiaTheme="minorEastAsia"/>
        </w:rPr>
      </w:pPr>
    </w:p>
    <w:p w14:paraId="58D176E4" w14:textId="77777777" w:rsidR="00B44320" w:rsidRPr="003E6F14" w:rsidRDefault="00B44320" w:rsidP="007D1114">
      <w:pPr>
        <w:spacing w:line="276" w:lineRule="auto"/>
        <w:rPr>
          <w:rFonts w:eastAsiaTheme="minorEastAsia"/>
        </w:rPr>
      </w:pPr>
      <w:r w:rsidRPr="009F46CE">
        <w:rPr>
          <w:rFonts w:eastAsiaTheme="minorEastAsia"/>
        </w:rPr>
        <w:t xml:space="preserve">Overall energy demand is 20% and 22% lower in the Global North and Global South respectively in the LED scenario compared to GEA Efficiency. Activity reduces in the LED scenario particularly in the Global North where it is cut by </w:t>
      </w:r>
      <w:r w:rsidRPr="002E52BD">
        <w:rPr>
          <w:rFonts w:eastAsiaTheme="minorEastAsia"/>
        </w:rPr>
        <w:t xml:space="preserve">14% </w:t>
      </w:r>
      <w:proofErr w:type="gramStart"/>
      <w:r w:rsidRPr="002E52BD">
        <w:rPr>
          <w:rFonts w:eastAsiaTheme="minorEastAsia"/>
        </w:rPr>
        <w:t>as a result of</w:t>
      </w:r>
      <w:proofErr w:type="gramEnd"/>
      <w:r w:rsidRPr="002E52BD">
        <w:rPr>
          <w:rFonts w:eastAsiaTheme="minorEastAsia"/>
        </w:rPr>
        <w:t xml:space="preserve"> saturation of demand and the role of the sharing economy. Intensity decreases dramatically globally and reaches almost a third in lighting and appliances in developing countries thanks to the dissemination of LED light bulbs and highly e</w:t>
      </w:r>
      <w:r w:rsidRPr="00670A69">
        <w:rPr>
          <w:rFonts w:eastAsiaTheme="minorEastAsia"/>
        </w:rPr>
        <w:t>fficient appliances. Even though the progresses made by developing countries, the number of devices owned per capita as well as the energy demand per capita remain roughly half the numbers in OECD, but these numbers are large enough to provide decent livin</w:t>
      </w:r>
      <w:r w:rsidRPr="003E6F14">
        <w:rPr>
          <w:rFonts w:eastAsiaTheme="minorEastAsia"/>
        </w:rPr>
        <w:t xml:space="preserve">g standards (see SI-2).  </w:t>
      </w:r>
    </w:p>
    <w:p w14:paraId="76CAF911" w14:textId="77777777" w:rsidR="00B44320" w:rsidRPr="003E6F14" w:rsidRDefault="00B44320" w:rsidP="007D1114">
      <w:pPr>
        <w:spacing w:line="276" w:lineRule="auto"/>
      </w:pPr>
    </w:p>
    <w:tbl>
      <w:tblPr>
        <w:tblStyle w:val="TableGrid"/>
        <w:tblW w:w="0" w:type="auto"/>
        <w:tblLook w:val="04A0" w:firstRow="1" w:lastRow="0" w:firstColumn="1" w:lastColumn="0" w:noHBand="0" w:noVBand="1"/>
      </w:tblPr>
      <w:tblGrid>
        <w:gridCol w:w="9019"/>
      </w:tblGrid>
      <w:tr w:rsidR="00B44320" w:rsidRPr="00E13734" w14:paraId="44EBBFAC" w14:textId="77777777" w:rsidTr="007D1114">
        <w:tc>
          <w:tcPr>
            <w:tcW w:w="9019" w:type="dxa"/>
            <w:tcBorders>
              <w:top w:val="single" w:sz="4" w:space="0" w:color="auto"/>
              <w:left w:val="single" w:sz="4" w:space="0" w:color="auto"/>
              <w:bottom w:val="single" w:sz="4" w:space="0" w:color="auto"/>
              <w:right w:val="single" w:sz="4" w:space="0" w:color="auto"/>
            </w:tcBorders>
          </w:tcPr>
          <w:p w14:paraId="63C2051F" w14:textId="77777777" w:rsidR="00B44320" w:rsidRPr="003C445D" w:rsidRDefault="00B44320" w:rsidP="007D1114">
            <w:pPr>
              <w:spacing w:line="276" w:lineRule="auto"/>
              <w:rPr>
                <w:b/>
                <w:i/>
              </w:rPr>
            </w:pPr>
            <w:r w:rsidRPr="00D304E0">
              <w:rPr>
                <w:rFonts w:cs="Helvetica"/>
                <w:b/>
                <w:bCs/>
                <w:i/>
              </w:rPr>
              <w:t xml:space="preserve">BOX </w:t>
            </w:r>
            <w:r>
              <w:rPr>
                <w:rFonts w:cs="Helvetica"/>
                <w:b/>
                <w:bCs/>
                <w:i/>
              </w:rPr>
              <w:t>3b-GEA</w:t>
            </w:r>
            <w:r w:rsidRPr="00D304E0">
              <w:rPr>
                <w:rFonts w:cs="Helvetica"/>
                <w:b/>
                <w:bCs/>
                <w:i/>
              </w:rPr>
              <w:t>. Main features of the GEA Efficiency scenario of future consumer goods.</w:t>
            </w:r>
          </w:p>
          <w:p w14:paraId="254B7185" w14:textId="77777777" w:rsidR="00B44320" w:rsidRPr="003C445D" w:rsidRDefault="00B44320" w:rsidP="007D1114">
            <w:pPr>
              <w:spacing w:line="276" w:lineRule="auto"/>
              <w:rPr>
                <w:b/>
                <w:i/>
              </w:rPr>
            </w:pPr>
          </w:p>
          <w:p w14:paraId="5A4ECD70" w14:textId="77777777" w:rsidR="00B44320" w:rsidRPr="00D304E0" w:rsidRDefault="00B44320" w:rsidP="007D1114">
            <w:pPr>
              <w:spacing w:line="276" w:lineRule="auto"/>
            </w:pPr>
            <w:r w:rsidRPr="00D304E0">
              <w:t>The GEA Efficiency scenario and the LED scenario converge on the vision that energy demand from appliances and consumer goods is likely to increase in the coming decades associated with quality of life improvements. Both scenarios also anticipate that appliances and plug-in loads may dominate the energy demand from buildings in 2050 if the energy performance of buildings keeps improving.</w:t>
            </w:r>
          </w:p>
          <w:p w14:paraId="1C2C1E87" w14:textId="77777777" w:rsidR="00B44320" w:rsidRPr="00D304E0" w:rsidRDefault="00B44320" w:rsidP="007D1114">
            <w:pPr>
              <w:spacing w:line="276" w:lineRule="auto"/>
            </w:pPr>
          </w:p>
          <w:p w14:paraId="639BD68A" w14:textId="77777777" w:rsidR="00B44320" w:rsidRPr="00D304E0" w:rsidRDefault="00B44320" w:rsidP="007D1114">
            <w:pPr>
              <w:spacing w:line="276" w:lineRule="auto"/>
            </w:pPr>
            <w:r w:rsidRPr="00D304E0">
              <w:t>The GEA Efficiency scenario focuses on improving conversion efficiencies to manage the growth of electricity consumption for appliances in 2050. The GEA Efficiency scenario compares energy savings against a scenario of frozen efficiencies. The reduction of standby power (to near zero or 0.1 W) is the highest source of energy savings in relative terms with 65% of electricity demand. Savings for other appliances are 50% on average, particularly in the two appliances responsible for the highest electricity consumption (refrigerators and TVs). The GEA Efficiency scenario assumes continued growth in activity levels particularly in the Global South where incomes rise sharply.</w:t>
            </w:r>
          </w:p>
          <w:p w14:paraId="6C82607E" w14:textId="77777777" w:rsidR="00B44320" w:rsidRPr="00D304E0" w:rsidRDefault="00B44320" w:rsidP="007D1114">
            <w:pPr>
              <w:spacing w:line="276" w:lineRule="auto"/>
            </w:pPr>
          </w:p>
          <w:p w14:paraId="60BCC559" w14:textId="77777777" w:rsidR="00B44320" w:rsidRPr="003C445D" w:rsidRDefault="00B44320" w:rsidP="007D1114">
            <w:pPr>
              <w:spacing w:line="276" w:lineRule="auto"/>
              <w:rPr>
                <w:b/>
                <w:i/>
              </w:rPr>
            </w:pPr>
            <w:r w:rsidRPr="00D304E0">
              <w:t>Compared with the GEA Efficiency scenario, the LED scenario is more ambitious with respect to efficiency improvements of appliances thanks to the penetration of ICT in appliances and widespread dissemination of high performance standards. The LED scenario takes the high end of the range for potential improvement from the literature which is 60% on average in 2050 from the adoption of best available technologies and the convergence of standards in the Global South with the Global North</w:t>
            </w:r>
            <w:r w:rsidRPr="00277BD0">
              <w:rPr>
                <w:noProof/>
                <w:vertAlign w:val="superscript"/>
              </w:rPr>
              <w:t>16,17,25</w:t>
            </w:r>
            <w:r w:rsidRPr="00D304E0">
              <w:t xml:space="preserve">. Hence, reductions in energy intensity are 30% more important than in the GEA Efficiency scenario. In addition, the LED scenario </w:t>
            </w:r>
            <w:proofErr w:type="gramStart"/>
            <w:r w:rsidRPr="00D304E0">
              <w:t>takes into account</w:t>
            </w:r>
            <w:proofErr w:type="gramEnd"/>
            <w:r w:rsidRPr="00D304E0">
              <w:t xml:space="preserve"> changes in consumer behaviour that reduce the number of appliances. </w:t>
            </w:r>
            <w:r>
              <w:t>Compared to GEA Efficiency a</w:t>
            </w:r>
            <w:r w:rsidRPr="00D304E0">
              <w:t xml:space="preserve">ctivity levels reduce by 14% and 2% in the Global North and South respectively. In the Global North, activity falls due to demand saturation of appliances. In both the Global South and North activity growth is further constrained </w:t>
            </w:r>
            <w:proofErr w:type="gramStart"/>
            <w:r w:rsidRPr="00D304E0">
              <w:t>by the use of</w:t>
            </w:r>
            <w:proofErr w:type="gramEnd"/>
            <w:r w:rsidRPr="00D304E0">
              <w:t xml:space="preserve"> ICT-driven converging devices (e.g. smartphones, smart TVs) and a more important part of sharing in the performance of energy services (e.g., shared washing machines in buildings, ICT equipment in shared office spaces). Very high efficiency and changes in activity in lighting, appliances and coking offsets 3,147 </w:t>
            </w:r>
            <w:proofErr w:type="spellStart"/>
            <w:r w:rsidRPr="00D304E0">
              <w:t>TWh</w:t>
            </w:r>
            <w:proofErr w:type="spellEnd"/>
            <w:r w:rsidRPr="00D304E0">
              <w:t xml:space="preserve"> annually (11 EJ/a) by 2050 in comparison with the GEA Efficiency scenario.</w:t>
            </w:r>
          </w:p>
        </w:tc>
      </w:tr>
    </w:tbl>
    <w:p w14:paraId="2325093F" w14:textId="77777777" w:rsidR="00B44320" w:rsidRPr="004F6D70" w:rsidRDefault="00B44320" w:rsidP="007D1114">
      <w:pPr>
        <w:spacing w:line="276" w:lineRule="auto"/>
        <w:rPr>
          <w:rFonts w:eastAsiaTheme="minorEastAsia"/>
        </w:rPr>
      </w:pPr>
    </w:p>
    <w:p w14:paraId="5EE06E9B" w14:textId="77777777" w:rsidR="00B44320" w:rsidRPr="00E13734" w:rsidRDefault="00B44320" w:rsidP="007D1114">
      <w:pPr>
        <w:spacing w:line="276" w:lineRule="auto"/>
        <w:rPr>
          <w:rFonts w:eastAsiaTheme="minorEastAsia"/>
        </w:rPr>
      </w:pPr>
      <w:r w:rsidRPr="00E13734">
        <w:rPr>
          <w:rFonts w:eastAsiaTheme="minorEastAsia"/>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B44320" w:rsidRPr="00E13734" w14:paraId="1674E43E" w14:textId="77777777" w:rsidTr="007D1114">
        <w:trPr>
          <w:cantSplit/>
          <w:jc w:val="center"/>
        </w:trPr>
        <w:tc>
          <w:tcPr>
            <w:tcW w:w="9019" w:type="dxa"/>
          </w:tcPr>
          <w:p w14:paraId="63001D67" w14:textId="77777777" w:rsidR="00B44320" w:rsidRPr="002B57F3" w:rsidRDefault="00B44320" w:rsidP="007D1114">
            <w:pPr>
              <w:spacing w:line="276" w:lineRule="auto"/>
              <w:rPr>
                <w:rFonts w:eastAsiaTheme="minorHAnsi"/>
                <w:b/>
                <w:i/>
              </w:rPr>
            </w:pPr>
            <w:r w:rsidRPr="00E13734">
              <w:rPr>
                <w:b/>
                <w:i/>
              </w:rPr>
              <w:t xml:space="preserve">Table </w:t>
            </w:r>
            <w:r>
              <w:rPr>
                <w:b/>
                <w:i/>
              </w:rPr>
              <w:t>SI-3b-6</w:t>
            </w:r>
            <w:r w:rsidRPr="009F46CE">
              <w:rPr>
                <w:b/>
                <w:i/>
              </w:rPr>
              <w:t>. LED Scenario for Specific Electricity Demand from Consumer Goods in the Global</w:t>
            </w:r>
            <w:r>
              <w:rPr>
                <w:b/>
                <w:i/>
              </w:rPr>
              <w:t xml:space="preserve"> North and Global South in 2050.</w:t>
            </w:r>
          </w:p>
        </w:tc>
      </w:tr>
    </w:tbl>
    <w:tbl>
      <w:tblPr>
        <w:tblW w:w="0" w:type="auto"/>
        <w:jc w:val="center"/>
        <w:tblCellMar>
          <w:left w:w="70" w:type="dxa"/>
          <w:right w:w="70" w:type="dxa"/>
        </w:tblCellMar>
        <w:tblLook w:val="04A0" w:firstRow="1" w:lastRow="0" w:firstColumn="1" w:lastColumn="0" w:noHBand="0" w:noVBand="1"/>
      </w:tblPr>
      <w:tblGrid>
        <w:gridCol w:w="1330"/>
        <w:gridCol w:w="3448"/>
        <w:gridCol w:w="1426"/>
        <w:gridCol w:w="1425"/>
        <w:gridCol w:w="1154"/>
      </w:tblGrid>
      <w:tr w:rsidR="00B44320" w:rsidRPr="00E600B0" w14:paraId="7FCF55C2" w14:textId="77777777" w:rsidTr="007D1114">
        <w:trPr>
          <w:trHeight w:val="20"/>
          <w:jc w:val="center"/>
        </w:trPr>
        <w:tc>
          <w:tcPr>
            <w:tcW w:w="0" w:type="auto"/>
            <w:noWrap/>
            <w:vAlign w:val="bottom"/>
          </w:tcPr>
          <w:p w14:paraId="1D64E09D" w14:textId="77777777" w:rsidR="00B44320" w:rsidRPr="002B57F3" w:rsidRDefault="00B44320" w:rsidP="007D1114">
            <w:pPr>
              <w:rPr>
                <w:rFonts w:eastAsia="Times New Roman" w:cs="Calibri"/>
                <w:lang w:eastAsia="pt-PT"/>
              </w:rPr>
            </w:pPr>
          </w:p>
        </w:tc>
        <w:tc>
          <w:tcPr>
            <w:tcW w:w="0" w:type="auto"/>
            <w:noWrap/>
            <w:vAlign w:val="bottom"/>
          </w:tcPr>
          <w:p w14:paraId="4209A274" w14:textId="77777777" w:rsidR="00B44320" w:rsidRPr="002B57F3" w:rsidRDefault="00B44320" w:rsidP="007D1114">
            <w:pPr>
              <w:rPr>
                <w:rFonts w:eastAsia="Calibri" w:cs="Times New Roman"/>
              </w:rPr>
            </w:pPr>
          </w:p>
        </w:tc>
        <w:tc>
          <w:tcPr>
            <w:tcW w:w="0" w:type="auto"/>
            <w:tcBorders>
              <w:top w:val="single" w:sz="4" w:space="0" w:color="auto"/>
              <w:left w:val="single" w:sz="4" w:space="0" w:color="auto"/>
              <w:bottom w:val="single" w:sz="4" w:space="0" w:color="auto"/>
              <w:right w:val="single" w:sz="4" w:space="0" w:color="auto"/>
            </w:tcBorders>
            <w:noWrap/>
            <w:vAlign w:val="bottom"/>
            <w:hideMark/>
          </w:tcPr>
          <w:p w14:paraId="06AA178F" w14:textId="77777777" w:rsidR="00B44320" w:rsidRPr="002B57F3" w:rsidRDefault="00B44320" w:rsidP="007D1114">
            <w:pPr>
              <w:jc w:val="right"/>
              <w:rPr>
                <w:rFonts w:eastAsia="Times New Roman" w:cs="Calibri"/>
                <w:b/>
                <w:bCs/>
                <w:color w:val="000000"/>
                <w:lang w:eastAsia="pt-PT"/>
              </w:rPr>
            </w:pPr>
            <w:r w:rsidRPr="002B57F3">
              <w:rPr>
                <w:rFonts w:eastAsia="Times New Roman" w:cs="Calibri"/>
                <w:b/>
                <w:bCs/>
                <w:color w:val="000000"/>
                <w:lang w:eastAsia="pt-PT"/>
              </w:rPr>
              <w:t>Global North</w:t>
            </w:r>
          </w:p>
        </w:tc>
        <w:tc>
          <w:tcPr>
            <w:tcW w:w="0" w:type="auto"/>
            <w:tcBorders>
              <w:top w:val="single" w:sz="4" w:space="0" w:color="auto"/>
              <w:left w:val="nil"/>
              <w:bottom w:val="nil"/>
              <w:right w:val="single" w:sz="4" w:space="0" w:color="auto"/>
            </w:tcBorders>
            <w:noWrap/>
            <w:vAlign w:val="bottom"/>
            <w:hideMark/>
          </w:tcPr>
          <w:p w14:paraId="46566D24" w14:textId="77777777" w:rsidR="00B44320" w:rsidRPr="002B57F3" w:rsidRDefault="00B44320" w:rsidP="007D1114">
            <w:pPr>
              <w:jc w:val="right"/>
              <w:rPr>
                <w:rFonts w:eastAsia="Times New Roman" w:cs="Calibri"/>
                <w:b/>
                <w:bCs/>
                <w:color w:val="000000"/>
                <w:lang w:eastAsia="pt-PT"/>
              </w:rPr>
            </w:pPr>
            <w:r w:rsidRPr="002B57F3">
              <w:rPr>
                <w:rFonts w:eastAsia="Times New Roman" w:cs="Calibri"/>
                <w:b/>
                <w:bCs/>
                <w:color w:val="000000"/>
                <w:lang w:eastAsia="pt-PT"/>
              </w:rPr>
              <w:t>Global South</w:t>
            </w:r>
          </w:p>
        </w:tc>
        <w:tc>
          <w:tcPr>
            <w:tcW w:w="1154" w:type="dxa"/>
            <w:tcBorders>
              <w:top w:val="single" w:sz="4" w:space="0" w:color="auto"/>
              <w:left w:val="nil"/>
              <w:bottom w:val="nil"/>
              <w:right w:val="single" w:sz="4" w:space="0" w:color="auto"/>
            </w:tcBorders>
            <w:noWrap/>
            <w:vAlign w:val="bottom"/>
            <w:hideMark/>
          </w:tcPr>
          <w:p w14:paraId="7CA5CDA6" w14:textId="77777777" w:rsidR="00B44320" w:rsidRPr="002B57F3" w:rsidRDefault="00B44320" w:rsidP="007D1114">
            <w:pPr>
              <w:jc w:val="right"/>
              <w:rPr>
                <w:rFonts w:eastAsia="Times New Roman" w:cs="Calibri"/>
                <w:b/>
                <w:bCs/>
                <w:color w:val="000000"/>
                <w:lang w:eastAsia="pt-PT"/>
              </w:rPr>
            </w:pPr>
            <w:r w:rsidRPr="002B57F3">
              <w:rPr>
                <w:rFonts w:eastAsia="Times New Roman" w:cs="Calibri"/>
                <w:b/>
                <w:bCs/>
                <w:color w:val="000000"/>
                <w:lang w:eastAsia="pt-PT"/>
              </w:rPr>
              <w:t>World</w:t>
            </w:r>
          </w:p>
        </w:tc>
      </w:tr>
      <w:tr w:rsidR="00B44320" w:rsidRPr="00E600B0" w14:paraId="7D52D85C" w14:textId="77777777" w:rsidTr="007D1114">
        <w:trPr>
          <w:trHeight w:val="20"/>
          <w:jc w:val="center"/>
        </w:trPr>
        <w:tc>
          <w:tcPr>
            <w:tcW w:w="0" w:type="auto"/>
            <w:tcBorders>
              <w:top w:val="single" w:sz="4" w:space="0" w:color="auto"/>
              <w:left w:val="single" w:sz="4" w:space="0" w:color="auto"/>
              <w:bottom w:val="single" w:sz="8" w:space="0" w:color="auto"/>
              <w:right w:val="nil"/>
            </w:tcBorders>
            <w:noWrap/>
            <w:vAlign w:val="bottom"/>
            <w:hideMark/>
          </w:tcPr>
          <w:p w14:paraId="5019E870" w14:textId="77777777" w:rsidR="00B44320" w:rsidRPr="002B57F3" w:rsidRDefault="00B44320" w:rsidP="007D1114">
            <w:pPr>
              <w:rPr>
                <w:rFonts w:eastAsia="Times New Roman" w:cs="Calibri"/>
                <w:b/>
                <w:bCs/>
                <w:color w:val="000000"/>
                <w:lang w:eastAsia="pt-PT"/>
              </w:rPr>
            </w:pPr>
            <w:r w:rsidRPr="002B57F3">
              <w:rPr>
                <w:rFonts w:eastAsia="Times New Roman" w:cs="Calibri"/>
                <w:b/>
                <w:bCs/>
                <w:color w:val="000000"/>
                <w:lang w:eastAsia="pt-PT"/>
              </w:rPr>
              <w:t> SECTOR</w:t>
            </w:r>
          </w:p>
        </w:tc>
        <w:tc>
          <w:tcPr>
            <w:tcW w:w="0" w:type="auto"/>
            <w:tcBorders>
              <w:top w:val="single" w:sz="4" w:space="0" w:color="auto"/>
              <w:left w:val="nil"/>
              <w:bottom w:val="single" w:sz="8" w:space="0" w:color="auto"/>
              <w:right w:val="nil"/>
            </w:tcBorders>
            <w:noWrap/>
            <w:vAlign w:val="bottom"/>
            <w:hideMark/>
          </w:tcPr>
          <w:p w14:paraId="0CF6FF5C" w14:textId="77777777" w:rsidR="00B44320" w:rsidRPr="002B57F3" w:rsidRDefault="00B44320" w:rsidP="007D1114">
            <w:pPr>
              <w:rPr>
                <w:rFonts w:eastAsia="Times New Roman" w:cs="Calibri"/>
                <w:b/>
                <w:bCs/>
                <w:color w:val="000000"/>
                <w:lang w:eastAsia="pt-PT"/>
              </w:rPr>
            </w:pPr>
            <w:r w:rsidRPr="002B57F3">
              <w:rPr>
                <w:rFonts w:eastAsia="Times New Roman" w:cs="Calibri"/>
                <w:b/>
                <w:bCs/>
                <w:color w:val="000000"/>
                <w:lang w:eastAsia="pt-PT"/>
              </w:rPr>
              <w:t>TYPE</w:t>
            </w:r>
          </w:p>
        </w:tc>
        <w:tc>
          <w:tcPr>
            <w:tcW w:w="0" w:type="auto"/>
            <w:tcBorders>
              <w:top w:val="single" w:sz="4" w:space="0" w:color="auto"/>
              <w:left w:val="single" w:sz="4" w:space="0" w:color="auto"/>
              <w:bottom w:val="single" w:sz="8" w:space="0" w:color="auto"/>
              <w:right w:val="single" w:sz="4" w:space="0" w:color="auto"/>
            </w:tcBorders>
            <w:noWrap/>
            <w:vAlign w:val="bottom"/>
            <w:hideMark/>
          </w:tcPr>
          <w:p w14:paraId="7AAF2AC2" w14:textId="77777777" w:rsidR="00B44320" w:rsidRPr="002B57F3" w:rsidRDefault="00B44320" w:rsidP="007D1114">
            <w:pPr>
              <w:jc w:val="right"/>
              <w:rPr>
                <w:rFonts w:eastAsia="Times New Roman" w:cs="Calibri"/>
                <w:b/>
                <w:bCs/>
                <w:color w:val="000000"/>
                <w:lang w:eastAsia="pt-PT"/>
              </w:rPr>
            </w:pPr>
            <w:proofErr w:type="spellStart"/>
            <w:r w:rsidRPr="002B57F3">
              <w:rPr>
                <w:rFonts w:eastAsia="Times New Roman" w:cs="Calibri"/>
                <w:color w:val="000000"/>
                <w:lang w:eastAsia="pt-PT"/>
              </w:rPr>
              <w:t>TWh</w:t>
            </w:r>
            <w:proofErr w:type="spellEnd"/>
          </w:p>
        </w:tc>
        <w:tc>
          <w:tcPr>
            <w:tcW w:w="0" w:type="auto"/>
            <w:tcBorders>
              <w:top w:val="single" w:sz="4" w:space="0" w:color="auto"/>
              <w:left w:val="nil"/>
              <w:bottom w:val="single" w:sz="8" w:space="0" w:color="auto"/>
              <w:right w:val="single" w:sz="4" w:space="0" w:color="auto"/>
            </w:tcBorders>
            <w:noWrap/>
            <w:vAlign w:val="bottom"/>
            <w:hideMark/>
          </w:tcPr>
          <w:p w14:paraId="2D08597A" w14:textId="77777777" w:rsidR="00B44320" w:rsidRPr="002B57F3" w:rsidRDefault="00B44320" w:rsidP="007D1114">
            <w:pPr>
              <w:jc w:val="right"/>
              <w:rPr>
                <w:rFonts w:eastAsia="Times New Roman" w:cs="Calibri"/>
                <w:b/>
                <w:bCs/>
                <w:color w:val="000000"/>
                <w:lang w:eastAsia="pt-PT"/>
              </w:rPr>
            </w:pPr>
            <w:proofErr w:type="spellStart"/>
            <w:r w:rsidRPr="002B57F3">
              <w:rPr>
                <w:rFonts w:eastAsia="Times New Roman" w:cs="Calibri"/>
                <w:color w:val="000000"/>
                <w:lang w:eastAsia="pt-PT"/>
              </w:rPr>
              <w:t>TWh</w:t>
            </w:r>
            <w:proofErr w:type="spellEnd"/>
          </w:p>
        </w:tc>
        <w:tc>
          <w:tcPr>
            <w:tcW w:w="1154" w:type="dxa"/>
            <w:tcBorders>
              <w:top w:val="single" w:sz="4" w:space="0" w:color="auto"/>
              <w:left w:val="nil"/>
              <w:bottom w:val="single" w:sz="8" w:space="0" w:color="auto"/>
              <w:right w:val="single" w:sz="4" w:space="0" w:color="auto"/>
            </w:tcBorders>
            <w:noWrap/>
            <w:vAlign w:val="bottom"/>
            <w:hideMark/>
          </w:tcPr>
          <w:p w14:paraId="345D60AF" w14:textId="77777777" w:rsidR="00B44320" w:rsidRPr="002B57F3" w:rsidRDefault="00B44320" w:rsidP="007D1114">
            <w:pPr>
              <w:jc w:val="right"/>
              <w:rPr>
                <w:rFonts w:eastAsia="Times New Roman" w:cs="Calibri"/>
                <w:b/>
                <w:bCs/>
                <w:color w:val="000000"/>
                <w:lang w:eastAsia="pt-PT"/>
              </w:rPr>
            </w:pPr>
            <w:proofErr w:type="spellStart"/>
            <w:r w:rsidRPr="002B57F3">
              <w:rPr>
                <w:rFonts w:eastAsia="Times New Roman" w:cs="Calibri"/>
                <w:color w:val="000000"/>
                <w:lang w:eastAsia="pt-PT"/>
              </w:rPr>
              <w:t>TWh</w:t>
            </w:r>
            <w:proofErr w:type="spellEnd"/>
          </w:p>
        </w:tc>
      </w:tr>
      <w:tr w:rsidR="00B44320" w:rsidRPr="00E600B0" w14:paraId="366F1D7C" w14:textId="77777777" w:rsidTr="007D1114">
        <w:trPr>
          <w:trHeight w:val="20"/>
          <w:jc w:val="center"/>
        </w:trPr>
        <w:tc>
          <w:tcPr>
            <w:tcW w:w="0" w:type="auto"/>
            <w:tcBorders>
              <w:top w:val="nil"/>
              <w:left w:val="single" w:sz="4" w:space="0" w:color="auto"/>
              <w:bottom w:val="nil"/>
              <w:right w:val="nil"/>
            </w:tcBorders>
            <w:noWrap/>
            <w:vAlign w:val="bottom"/>
            <w:hideMark/>
          </w:tcPr>
          <w:p w14:paraId="6E4349DD" w14:textId="77777777" w:rsidR="00B44320" w:rsidRPr="002B57F3" w:rsidRDefault="00B44320" w:rsidP="007D1114">
            <w:pPr>
              <w:rPr>
                <w:rFonts w:eastAsia="Times New Roman" w:cs="Calibri"/>
                <w:b/>
                <w:bCs/>
                <w:color w:val="000000"/>
                <w:lang w:eastAsia="pt-PT"/>
              </w:rPr>
            </w:pPr>
            <w:r w:rsidRPr="002B57F3">
              <w:rPr>
                <w:rFonts w:eastAsia="Times New Roman" w:cs="Calibri"/>
                <w:b/>
                <w:bCs/>
                <w:color w:val="000000"/>
                <w:lang w:eastAsia="pt-PT"/>
              </w:rPr>
              <w:t>Residential</w:t>
            </w:r>
          </w:p>
        </w:tc>
        <w:tc>
          <w:tcPr>
            <w:tcW w:w="0" w:type="auto"/>
            <w:noWrap/>
            <w:vAlign w:val="bottom"/>
            <w:hideMark/>
          </w:tcPr>
          <w:p w14:paraId="26759AA6" w14:textId="77777777" w:rsidR="00B44320" w:rsidRPr="002B57F3" w:rsidRDefault="00B44320" w:rsidP="007D1114">
            <w:pPr>
              <w:rPr>
                <w:rFonts w:eastAsia="Times New Roman" w:cs="Calibri"/>
                <w:b/>
                <w:bCs/>
                <w:color w:val="000000"/>
                <w:lang w:eastAsia="pt-PT"/>
              </w:rPr>
            </w:pPr>
            <w:r w:rsidRPr="002B57F3">
              <w:rPr>
                <w:rFonts w:eastAsia="Times New Roman" w:cs="Calibri"/>
                <w:b/>
                <w:bCs/>
                <w:color w:val="000000"/>
                <w:lang w:eastAsia="pt-PT"/>
              </w:rPr>
              <w:t>Lighting</w:t>
            </w:r>
          </w:p>
        </w:tc>
        <w:tc>
          <w:tcPr>
            <w:tcW w:w="0" w:type="auto"/>
            <w:tcBorders>
              <w:top w:val="nil"/>
              <w:left w:val="single" w:sz="4" w:space="0" w:color="auto"/>
              <w:bottom w:val="nil"/>
              <w:right w:val="nil"/>
            </w:tcBorders>
            <w:noWrap/>
            <w:vAlign w:val="bottom"/>
            <w:hideMark/>
          </w:tcPr>
          <w:p w14:paraId="08BA936C"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84</w:t>
            </w:r>
          </w:p>
        </w:tc>
        <w:tc>
          <w:tcPr>
            <w:tcW w:w="0" w:type="auto"/>
            <w:tcBorders>
              <w:top w:val="nil"/>
              <w:left w:val="single" w:sz="4" w:space="0" w:color="auto"/>
              <w:bottom w:val="nil"/>
              <w:right w:val="nil"/>
            </w:tcBorders>
            <w:noWrap/>
            <w:vAlign w:val="bottom"/>
            <w:hideMark/>
          </w:tcPr>
          <w:p w14:paraId="78B643CA"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396</w:t>
            </w:r>
          </w:p>
        </w:tc>
        <w:tc>
          <w:tcPr>
            <w:tcW w:w="1154" w:type="dxa"/>
            <w:tcBorders>
              <w:top w:val="nil"/>
              <w:left w:val="single" w:sz="4" w:space="0" w:color="auto"/>
              <w:bottom w:val="nil"/>
              <w:right w:val="single" w:sz="4" w:space="0" w:color="auto"/>
            </w:tcBorders>
            <w:noWrap/>
            <w:vAlign w:val="bottom"/>
            <w:hideMark/>
          </w:tcPr>
          <w:p w14:paraId="03538703"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480</w:t>
            </w:r>
          </w:p>
        </w:tc>
      </w:tr>
      <w:tr w:rsidR="00B44320" w:rsidRPr="00E600B0" w14:paraId="3A788C09" w14:textId="77777777" w:rsidTr="007D1114">
        <w:trPr>
          <w:trHeight w:val="20"/>
          <w:jc w:val="center"/>
        </w:trPr>
        <w:tc>
          <w:tcPr>
            <w:tcW w:w="0" w:type="auto"/>
            <w:tcBorders>
              <w:top w:val="nil"/>
              <w:left w:val="single" w:sz="4" w:space="0" w:color="auto"/>
              <w:bottom w:val="nil"/>
              <w:right w:val="nil"/>
            </w:tcBorders>
            <w:noWrap/>
            <w:vAlign w:val="bottom"/>
            <w:hideMark/>
          </w:tcPr>
          <w:p w14:paraId="5FCAFC02" w14:textId="77777777" w:rsidR="00B44320" w:rsidRPr="002B57F3" w:rsidRDefault="00B44320" w:rsidP="007D1114">
            <w:pPr>
              <w:rPr>
                <w:rFonts w:eastAsia="Times New Roman" w:cs="Calibri"/>
                <w:color w:val="000000"/>
                <w:lang w:eastAsia="pt-PT"/>
              </w:rPr>
            </w:pPr>
            <w:r w:rsidRPr="002B57F3">
              <w:rPr>
                <w:rFonts w:eastAsia="Times New Roman" w:cs="Calibri"/>
                <w:color w:val="000000"/>
                <w:lang w:eastAsia="pt-PT"/>
              </w:rPr>
              <w:t> </w:t>
            </w:r>
          </w:p>
        </w:tc>
        <w:tc>
          <w:tcPr>
            <w:tcW w:w="0" w:type="auto"/>
            <w:tcBorders>
              <w:top w:val="single" w:sz="4" w:space="0" w:color="auto"/>
              <w:left w:val="nil"/>
              <w:bottom w:val="nil"/>
              <w:right w:val="nil"/>
            </w:tcBorders>
            <w:noWrap/>
            <w:vAlign w:val="bottom"/>
            <w:hideMark/>
          </w:tcPr>
          <w:p w14:paraId="0932C108" w14:textId="77777777" w:rsidR="00B44320" w:rsidRPr="002B57F3" w:rsidRDefault="00B44320" w:rsidP="007D1114">
            <w:pPr>
              <w:jc w:val="center"/>
              <w:rPr>
                <w:rFonts w:eastAsia="Times New Roman" w:cs="Calibri"/>
                <w:b/>
                <w:bCs/>
                <w:color w:val="000000"/>
                <w:lang w:eastAsia="pt-PT"/>
              </w:rPr>
            </w:pPr>
            <w:r w:rsidRPr="002B57F3">
              <w:rPr>
                <w:rFonts w:eastAsia="Times New Roman" w:cs="Calibri"/>
                <w:b/>
                <w:bCs/>
                <w:color w:val="000000"/>
                <w:lang w:eastAsia="pt-PT"/>
              </w:rPr>
              <w:t>Appliances:</w:t>
            </w:r>
          </w:p>
        </w:tc>
        <w:tc>
          <w:tcPr>
            <w:tcW w:w="0" w:type="auto"/>
            <w:tcBorders>
              <w:top w:val="single" w:sz="4" w:space="0" w:color="auto"/>
              <w:left w:val="single" w:sz="4" w:space="0" w:color="auto"/>
              <w:bottom w:val="nil"/>
              <w:right w:val="single" w:sz="4" w:space="0" w:color="auto"/>
            </w:tcBorders>
            <w:noWrap/>
            <w:vAlign w:val="bottom"/>
            <w:hideMark/>
          </w:tcPr>
          <w:p w14:paraId="7B23FD62" w14:textId="77777777" w:rsidR="00B44320" w:rsidRPr="002B57F3" w:rsidRDefault="00B44320" w:rsidP="007D1114">
            <w:pPr>
              <w:rPr>
                <w:rFonts w:eastAsia="Times New Roman" w:cs="Calibri"/>
                <w:b/>
                <w:bCs/>
                <w:color w:val="000000"/>
                <w:lang w:eastAsia="pt-PT"/>
              </w:rPr>
            </w:pPr>
            <w:r w:rsidRPr="002B57F3">
              <w:rPr>
                <w:rFonts w:eastAsia="Times New Roman" w:cs="Calibri"/>
                <w:b/>
                <w:bCs/>
                <w:color w:val="000000"/>
                <w:lang w:eastAsia="pt-PT"/>
              </w:rPr>
              <w:t> </w:t>
            </w:r>
          </w:p>
        </w:tc>
        <w:tc>
          <w:tcPr>
            <w:tcW w:w="0" w:type="auto"/>
            <w:tcBorders>
              <w:top w:val="single" w:sz="4" w:space="0" w:color="auto"/>
              <w:left w:val="nil"/>
              <w:bottom w:val="nil"/>
              <w:right w:val="single" w:sz="4" w:space="0" w:color="auto"/>
            </w:tcBorders>
            <w:noWrap/>
            <w:vAlign w:val="bottom"/>
            <w:hideMark/>
          </w:tcPr>
          <w:p w14:paraId="2EBCA29F" w14:textId="77777777" w:rsidR="00B44320" w:rsidRPr="002B57F3" w:rsidRDefault="00B44320" w:rsidP="007D1114">
            <w:pPr>
              <w:rPr>
                <w:rFonts w:eastAsia="Times New Roman" w:cs="Calibri"/>
                <w:b/>
                <w:bCs/>
                <w:color w:val="000000"/>
                <w:lang w:eastAsia="pt-PT"/>
              </w:rPr>
            </w:pPr>
            <w:r w:rsidRPr="002B57F3">
              <w:rPr>
                <w:rFonts w:eastAsia="Times New Roman" w:cs="Calibri"/>
                <w:b/>
                <w:bCs/>
                <w:color w:val="000000"/>
                <w:lang w:eastAsia="pt-PT"/>
              </w:rPr>
              <w:t> </w:t>
            </w:r>
          </w:p>
        </w:tc>
        <w:tc>
          <w:tcPr>
            <w:tcW w:w="1154" w:type="dxa"/>
            <w:tcBorders>
              <w:top w:val="single" w:sz="4" w:space="0" w:color="auto"/>
              <w:left w:val="nil"/>
              <w:bottom w:val="nil"/>
              <w:right w:val="single" w:sz="4" w:space="0" w:color="auto"/>
            </w:tcBorders>
            <w:noWrap/>
            <w:vAlign w:val="bottom"/>
            <w:hideMark/>
          </w:tcPr>
          <w:p w14:paraId="15B777B8" w14:textId="77777777" w:rsidR="00B44320" w:rsidRPr="002B57F3" w:rsidRDefault="00B44320" w:rsidP="007D1114">
            <w:pPr>
              <w:rPr>
                <w:rFonts w:eastAsia="Times New Roman" w:cs="Calibri"/>
                <w:color w:val="000000"/>
                <w:lang w:eastAsia="pt-PT"/>
              </w:rPr>
            </w:pPr>
            <w:r w:rsidRPr="002B57F3">
              <w:rPr>
                <w:rFonts w:eastAsia="Times New Roman" w:cs="Calibri"/>
                <w:color w:val="000000"/>
                <w:lang w:eastAsia="pt-PT"/>
              </w:rPr>
              <w:t> </w:t>
            </w:r>
          </w:p>
        </w:tc>
      </w:tr>
      <w:tr w:rsidR="00B44320" w:rsidRPr="00E600B0" w14:paraId="12DB9F58" w14:textId="77777777" w:rsidTr="007D1114">
        <w:trPr>
          <w:trHeight w:val="20"/>
          <w:jc w:val="center"/>
        </w:trPr>
        <w:tc>
          <w:tcPr>
            <w:tcW w:w="0" w:type="auto"/>
            <w:tcBorders>
              <w:top w:val="nil"/>
              <w:left w:val="single" w:sz="4" w:space="0" w:color="auto"/>
              <w:bottom w:val="nil"/>
              <w:right w:val="nil"/>
            </w:tcBorders>
            <w:noWrap/>
            <w:vAlign w:val="bottom"/>
            <w:hideMark/>
          </w:tcPr>
          <w:p w14:paraId="3DA105F8" w14:textId="77777777" w:rsidR="00B44320" w:rsidRPr="002B57F3" w:rsidRDefault="00B44320" w:rsidP="007D1114">
            <w:pPr>
              <w:rPr>
                <w:rFonts w:eastAsia="Times New Roman" w:cs="Calibri"/>
                <w:color w:val="000000"/>
                <w:lang w:eastAsia="pt-PT"/>
              </w:rPr>
            </w:pPr>
            <w:r w:rsidRPr="002B57F3">
              <w:rPr>
                <w:rFonts w:eastAsia="Times New Roman" w:cs="Calibri"/>
                <w:color w:val="000000"/>
                <w:lang w:eastAsia="pt-PT"/>
              </w:rPr>
              <w:t> </w:t>
            </w:r>
          </w:p>
        </w:tc>
        <w:tc>
          <w:tcPr>
            <w:tcW w:w="0" w:type="auto"/>
            <w:noWrap/>
            <w:vAlign w:val="bottom"/>
            <w:hideMark/>
          </w:tcPr>
          <w:p w14:paraId="656EC69F" w14:textId="77777777" w:rsidR="00B44320" w:rsidRPr="002B57F3" w:rsidRDefault="00B44320" w:rsidP="007D1114">
            <w:pPr>
              <w:rPr>
                <w:rFonts w:eastAsia="Times New Roman" w:cs="Calibri"/>
                <w:i/>
                <w:iCs/>
                <w:color w:val="000000"/>
                <w:lang w:eastAsia="pt-PT"/>
              </w:rPr>
            </w:pPr>
            <w:r w:rsidRPr="002B57F3">
              <w:rPr>
                <w:rFonts w:eastAsia="Times New Roman" w:cs="Calibri"/>
                <w:i/>
                <w:iCs/>
                <w:color w:val="000000"/>
                <w:lang w:eastAsia="pt-PT"/>
              </w:rPr>
              <w:t>Refrigerator</w:t>
            </w:r>
          </w:p>
        </w:tc>
        <w:tc>
          <w:tcPr>
            <w:tcW w:w="0" w:type="auto"/>
            <w:tcBorders>
              <w:top w:val="nil"/>
              <w:left w:val="single" w:sz="4" w:space="0" w:color="auto"/>
              <w:bottom w:val="nil"/>
              <w:right w:val="nil"/>
            </w:tcBorders>
            <w:noWrap/>
            <w:vAlign w:val="bottom"/>
            <w:hideMark/>
          </w:tcPr>
          <w:p w14:paraId="65C69F32"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121</w:t>
            </w:r>
          </w:p>
        </w:tc>
        <w:tc>
          <w:tcPr>
            <w:tcW w:w="0" w:type="auto"/>
            <w:tcBorders>
              <w:top w:val="nil"/>
              <w:left w:val="single" w:sz="4" w:space="0" w:color="auto"/>
              <w:bottom w:val="nil"/>
              <w:right w:val="nil"/>
            </w:tcBorders>
            <w:noWrap/>
            <w:vAlign w:val="bottom"/>
            <w:hideMark/>
          </w:tcPr>
          <w:p w14:paraId="0FD62E6A"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396</w:t>
            </w:r>
          </w:p>
        </w:tc>
        <w:tc>
          <w:tcPr>
            <w:tcW w:w="1154" w:type="dxa"/>
            <w:tcBorders>
              <w:top w:val="nil"/>
              <w:left w:val="single" w:sz="4" w:space="0" w:color="auto"/>
              <w:bottom w:val="nil"/>
              <w:right w:val="single" w:sz="4" w:space="0" w:color="auto"/>
            </w:tcBorders>
            <w:noWrap/>
            <w:vAlign w:val="bottom"/>
            <w:hideMark/>
          </w:tcPr>
          <w:p w14:paraId="26BF458B"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517</w:t>
            </w:r>
          </w:p>
        </w:tc>
      </w:tr>
      <w:tr w:rsidR="00B44320" w:rsidRPr="00E600B0" w14:paraId="32D015B1" w14:textId="77777777" w:rsidTr="007D1114">
        <w:trPr>
          <w:trHeight w:val="20"/>
          <w:jc w:val="center"/>
        </w:trPr>
        <w:tc>
          <w:tcPr>
            <w:tcW w:w="0" w:type="auto"/>
            <w:tcBorders>
              <w:top w:val="nil"/>
              <w:left w:val="single" w:sz="4" w:space="0" w:color="auto"/>
              <w:bottom w:val="nil"/>
              <w:right w:val="nil"/>
            </w:tcBorders>
            <w:noWrap/>
            <w:vAlign w:val="bottom"/>
            <w:hideMark/>
          </w:tcPr>
          <w:p w14:paraId="0E7CAF24" w14:textId="77777777" w:rsidR="00B44320" w:rsidRPr="002B57F3" w:rsidRDefault="00B44320" w:rsidP="007D1114">
            <w:pPr>
              <w:rPr>
                <w:rFonts w:eastAsia="Times New Roman" w:cs="Calibri"/>
                <w:color w:val="000000"/>
                <w:lang w:eastAsia="pt-PT"/>
              </w:rPr>
            </w:pPr>
            <w:r w:rsidRPr="002B57F3">
              <w:rPr>
                <w:rFonts w:eastAsia="Times New Roman" w:cs="Calibri"/>
                <w:color w:val="000000"/>
                <w:lang w:eastAsia="pt-PT"/>
              </w:rPr>
              <w:t> </w:t>
            </w:r>
          </w:p>
        </w:tc>
        <w:tc>
          <w:tcPr>
            <w:tcW w:w="0" w:type="auto"/>
            <w:noWrap/>
            <w:vAlign w:val="bottom"/>
            <w:hideMark/>
          </w:tcPr>
          <w:p w14:paraId="6057A615" w14:textId="77777777" w:rsidR="00B44320" w:rsidRPr="002B57F3" w:rsidRDefault="00B44320" w:rsidP="007D1114">
            <w:pPr>
              <w:rPr>
                <w:rFonts w:eastAsia="Times New Roman" w:cs="Calibri"/>
                <w:i/>
                <w:iCs/>
                <w:color w:val="000000"/>
                <w:lang w:eastAsia="pt-PT"/>
              </w:rPr>
            </w:pPr>
            <w:r w:rsidRPr="002B57F3">
              <w:rPr>
                <w:rFonts w:eastAsia="Times New Roman" w:cs="Calibri"/>
                <w:i/>
                <w:iCs/>
                <w:color w:val="000000"/>
                <w:lang w:eastAsia="pt-PT"/>
              </w:rPr>
              <w:t>Fan</w:t>
            </w:r>
          </w:p>
        </w:tc>
        <w:tc>
          <w:tcPr>
            <w:tcW w:w="0" w:type="auto"/>
            <w:tcBorders>
              <w:top w:val="nil"/>
              <w:left w:val="single" w:sz="4" w:space="0" w:color="auto"/>
              <w:bottom w:val="nil"/>
              <w:right w:val="nil"/>
            </w:tcBorders>
            <w:noWrap/>
            <w:vAlign w:val="bottom"/>
            <w:hideMark/>
          </w:tcPr>
          <w:p w14:paraId="1D8B61B3"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14</w:t>
            </w:r>
          </w:p>
        </w:tc>
        <w:tc>
          <w:tcPr>
            <w:tcW w:w="0" w:type="auto"/>
            <w:tcBorders>
              <w:top w:val="nil"/>
              <w:left w:val="single" w:sz="4" w:space="0" w:color="auto"/>
              <w:bottom w:val="nil"/>
              <w:right w:val="nil"/>
            </w:tcBorders>
            <w:noWrap/>
            <w:vAlign w:val="bottom"/>
            <w:hideMark/>
          </w:tcPr>
          <w:p w14:paraId="072FE35A"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132</w:t>
            </w:r>
          </w:p>
        </w:tc>
        <w:tc>
          <w:tcPr>
            <w:tcW w:w="1154" w:type="dxa"/>
            <w:tcBorders>
              <w:top w:val="nil"/>
              <w:left w:val="single" w:sz="4" w:space="0" w:color="auto"/>
              <w:bottom w:val="nil"/>
              <w:right w:val="single" w:sz="4" w:space="0" w:color="auto"/>
            </w:tcBorders>
            <w:noWrap/>
            <w:vAlign w:val="bottom"/>
            <w:hideMark/>
          </w:tcPr>
          <w:p w14:paraId="5331A692"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147</w:t>
            </w:r>
          </w:p>
        </w:tc>
      </w:tr>
      <w:tr w:rsidR="00B44320" w:rsidRPr="00E600B0" w14:paraId="37655A64" w14:textId="77777777" w:rsidTr="007D1114">
        <w:trPr>
          <w:trHeight w:val="20"/>
          <w:jc w:val="center"/>
        </w:trPr>
        <w:tc>
          <w:tcPr>
            <w:tcW w:w="0" w:type="auto"/>
            <w:tcBorders>
              <w:top w:val="nil"/>
              <w:left w:val="single" w:sz="4" w:space="0" w:color="auto"/>
              <w:bottom w:val="nil"/>
              <w:right w:val="nil"/>
            </w:tcBorders>
            <w:noWrap/>
            <w:vAlign w:val="bottom"/>
            <w:hideMark/>
          </w:tcPr>
          <w:p w14:paraId="73DCFB4B" w14:textId="77777777" w:rsidR="00B44320" w:rsidRPr="002B57F3" w:rsidRDefault="00B44320" w:rsidP="007D1114">
            <w:pPr>
              <w:rPr>
                <w:rFonts w:eastAsia="Times New Roman" w:cs="Calibri"/>
                <w:color w:val="000000"/>
                <w:lang w:eastAsia="pt-PT"/>
              </w:rPr>
            </w:pPr>
            <w:r w:rsidRPr="002B57F3">
              <w:rPr>
                <w:rFonts w:eastAsia="Times New Roman" w:cs="Calibri"/>
                <w:color w:val="000000"/>
                <w:lang w:eastAsia="pt-PT"/>
              </w:rPr>
              <w:t> </w:t>
            </w:r>
          </w:p>
        </w:tc>
        <w:tc>
          <w:tcPr>
            <w:tcW w:w="0" w:type="auto"/>
            <w:noWrap/>
            <w:vAlign w:val="bottom"/>
            <w:hideMark/>
          </w:tcPr>
          <w:p w14:paraId="7FA15DD5" w14:textId="77777777" w:rsidR="00B44320" w:rsidRPr="002B57F3" w:rsidRDefault="00B44320" w:rsidP="007D1114">
            <w:pPr>
              <w:rPr>
                <w:rFonts w:eastAsia="Times New Roman" w:cs="Calibri"/>
                <w:i/>
                <w:iCs/>
                <w:color w:val="000000"/>
                <w:lang w:eastAsia="pt-PT"/>
              </w:rPr>
            </w:pPr>
            <w:r w:rsidRPr="002B57F3">
              <w:rPr>
                <w:rFonts w:eastAsia="Times New Roman" w:cs="Calibri"/>
                <w:i/>
                <w:iCs/>
                <w:color w:val="000000"/>
                <w:lang w:eastAsia="pt-PT"/>
              </w:rPr>
              <w:t>Washing machine</w:t>
            </w:r>
          </w:p>
        </w:tc>
        <w:tc>
          <w:tcPr>
            <w:tcW w:w="0" w:type="auto"/>
            <w:tcBorders>
              <w:top w:val="nil"/>
              <w:left w:val="single" w:sz="4" w:space="0" w:color="auto"/>
              <w:bottom w:val="nil"/>
              <w:right w:val="nil"/>
            </w:tcBorders>
            <w:noWrap/>
            <w:vAlign w:val="bottom"/>
            <w:hideMark/>
          </w:tcPr>
          <w:p w14:paraId="6C99C2AA"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50</w:t>
            </w:r>
          </w:p>
        </w:tc>
        <w:tc>
          <w:tcPr>
            <w:tcW w:w="0" w:type="auto"/>
            <w:tcBorders>
              <w:top w:val="nil"/>
              <w:left w:val="single" w:sz="4" w:space="0" w:color="auto"/>
              <w:bottom w:val="nil"/>
              <w:right w:val="nil"/>
            </w:tcBorders>
            <w:noWrap/>
            <w:vAlign w:val="bottom"/>
            <w:hideMark/>
          </w:tcPr>
          <w:p w14:paraId="61CDF190"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128</w:t>
            </w:r>
          </w:p>
        </w:tc>
        <w:tc>
          <w:tcPr>
            <w:tcW w:w="1154" w:type="dxa"/>
            <w:tcBorders>
              <w:top w:val="nil"/>
              <w:left w:val="single" w:sz="4" w:space="0" w:color="auto"/>
              <w:bottom w:val="nil"/>
              <w:right w:val="single" w:sz="4" w:space="0" w:color="auto"/>
            </w:tcBorders>
            <w:noWrap/>
            <w:vAlign w:val="bottom"/>
            <w:hideMark/>
          </w:tcPr>
          <w:p w14:paraId="34B8FA41"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178</w:t>
            </w:r>
          </w:p>
        </w:tc>
      </w:tr>
      <w:tr w:rsidR="00B44320" w:rsidRPr="00E600B0" w14:paraId="1061B588" w14:textId="77777777" w:rsidTr="007D1114">
        <w:trPr>
          <w:trHeight w:val="20"/>
          <w:jc w:val="center"/>
        </w:trPr>
        <w:tc>
          <w:tcPr>
            <w:tcW w:w="0" w:type="auto"/>
            <w:tcBorders>
              <w:top w:val="nil"/>
              <w:left w:val="single" w:sz="4" w:space="0" w:color="auto"/>
              <w:bottom w:val="nil"/>
              <w:right w:val="nil"/>
            </w:tcBorders>
            <w:noWrap/>
            <w:vAlign w:val="bottom"/>
            <w:hideMark/>
          </w:tcPr>
          <w:p w14:paraId="464992CF" w14:textId="77777777" w:rsidR="00B44320" w:rsidRPr="002B57F3" w:rsidRDefault="00B44320" w:rsidP="007D1114">
            <w:pPr>
              <w:rPr>
                <w:rFonts w:eastAsia="Times New Roman" w:cs="Calibri"/>
                <w:color w:val="000000"/>
                <w:lang w:eastAsia="pt-PT"/>
              </w:rPr>
            </w:pPr>
            <w:r w:rsidRPr="002B57F3">
              <w:rPr>
                <w:rFonts w:eastAsia="Times New Roman" w:cs="Calibri"/>
                <w:color w:val="000000"/>
                <w:lang w:eastAsia="pt-PT"/>
              </w:rPr>
              <w:t> </w:t>
            </w:r>
          </w:p>
        </w:tc>
        <w:tc>
          <w:tcPr>
            <w:tcW w:w="0" w:type="auto"/>
            <w:noWrap/>
            <w:vAlign w:val="bottom"/>
            <w:hideMark/>
          </w:tcPr>
          <w:p w14:paraId="0F91D8EF" w14:textId="77777777" w:rsidR="00B44320" w:rsidRPr="002B57F3" w:rsidRDefault="00B44320" w:rsidP="007D1114">
            <w:pPr>
              <w:rPr>
                <w:rFonts w:eastAsia="Times New Roman" w:cs="Calibri"/>
                <w:i/>
                <w:iCs/>
                <w:color w:val="000000"/>
                <w:lang w:eastAsia="pt-PT"/>
              </w:rPr>
            </w:pPr>
            <w:r w:rsidRPr="002B57F3">
              <w:rPr>
                <w:rFonts w:eastAsia="Times New Roman" w:cs="Calibri"/>
                <w:i/>
                <w:iCs/>
                <w:color w:val="000000"/>
                <w:lang w:eastAsia="pt-PT"/>
              </w:rPr>
              <w:t>TV</w:t>
            </w:r>
          </w:p>
        </w:tc>
        <w:tc>
          <w:tcPr>
            <w:tcW w:w="0" w:type="auto"/>
            <w:tcBorders>
              <w:top w:val="nil"/>
              <w:left w:val="single" w:sz="4" w:space="0" w:color="auto"/>
              <w:bottom w:val="nil"/>
              <w:right w:val="nil"/>
            </w:tcBorders>
            <w:noWrap/>
            <w:vAlign w:val="bottom"/>
            <w:hideMark/>
          </w:tcPr>
          <w:p w14:paraId="693BF21C"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66</w:t>
            </w:r>
          </w:p>
        </w:tc>
        <w:tc>
          <w:tcPr>
            <w:tcW w:w="0" w:type="auto"/>
            <w:tcBorders>
              <w:top w:val="nil"/>
              <w:left w:val="single" w:sz="4" w:space="0" w:color="auto"/>
              <w:bottom w:val="nil"/>
              <w:right w:val="nil"/>
            </w:tcBorders>
            <w:noWrap/>
            <w:vAlign w:val="bottom"/>
            <w:hideMark/>
          </w:tcPr>
          <w:p w14:paraId="3BC3F93C"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649</w:t>
            </w:r>
          </w:p>
        </w:tc>
        <w:tc>
          <w:tcPr>
            <w:tcW w:w="1154" w:type="dxa"/>
            <w:tcBorders>
              <w:top w:val="nil"/>
              <w:left w:val="single" w:sz="4" w:space="0" w:color="auto"/>
              <w:bottom w:val="nil"/>
              <w:right w:val="single" w:sz="4" w:space="0" w:color="auto"/>
            </w:tcBorders>
            <w:noWrap/>
            <w:vAlign w:val="bottom"/>
            <w:hideMark/>
          </w:tcPr>
          <w:p w14:paraId="683D3D33"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715</w:t>
            </w:r>
          </w:p>
        </w:tc>
      </w:tr>
      <w:tr w:rsidR="00B44320" w:rsidRPr="00E600B0" w14:paraId="57809D9E" w14:textId="77777777" w:rsidTr="007D1114">
        <w:trPr>
          <w:trHeight w:val="20"/>
          <w:jc w:val="center"/>
        </w:trPr>
        <w:tc>
          <w:tcPr>
            <w:tcW w:w="0" w:type="auto"/>
            <w:tcBorders>
              <w:top w:val="nil"/>
              <w:left w:val="single" w:sz="4" w:space="0" w:color="auto"/>
              <w:bottom w:val="nil"/>
              <w:right w:val="nil"/>
            </w:tcBorders>
            <w:noWrap/>
            <w:vAlign w:val="bottom"/>
            <w:hideMark/>
          </w:tcPr>
          <w:p w14:paraId="0F7DDA62" w14:textId="77777777" w:rsidR="00B44320" w:rsidRPr="002B57F3" w:rsidRDefault="00B44320" w:rsidP="007D1114">
            <w:pPr>
              <w:rPr>
                <w:rFonts w:eastAsia="Times New Roman" w:cs="Calibri"/>
                <w:color w:val="000000"/>
                <w:lang w:eastAsia="pt-PT"/>
              </w:rPr>
            </w:pPr>
            <w:r w:rsidRPr="002B57F3">
              <w:rPr>
                <w:rFonts w:eastAsia="Times New Roman" w:cs="Calibri"/>
                <w:color w:val="000000"/>
                <w:lang w:eastAsia="pt-PT"/>
              </w:rPr>
              <w:t> </w:t>
            </w:r>
          </w:p>
        </w:tc>
        <w:tc>
          <w:tcPr>
            <w:tcW w:w="0" w:type="auto"/>
            <w:noWrap/>
            <w:vAlign w:val="bottom"/>
            <w:hideMark/>
          </w:tcPr>
          <w:p w14:paraId="6A2F8903" w14:textId="77777777" w:rsidR="00B44320" w:rsidRPr="002B57F3" w:rsidRDefault="00B44320" w:rsidP="007D1114">
            <w:pPr>
              <w:rPr>
                <w:rFonts w:eastAsia="Times New Roman" w:cs="Calibri"/>
                <w:i/>
                <w:iCs/>
                <w:color w:val="000000"/>
                <w:lang w:eastAsia="pt-PT"/>
              </w:rPr>
            </w:pPr>
            <w:r w:rsidRPr="002B57F3">
              <w:rPr>
                <w:rFonts w:eastAsia="Times New Roman" w:cs="Calibri"/>
                <w:i/>
                <w:iCs/>
                <w:color w:val="000000"/>
                <w:lang w:eastAsia="pt-PT"/>
              </w:rPr>
              <w:t>Standby</w:t>
            </w:r>
          </w:p>
        </w:tc>
        <w:tc>
          <w:tcPr>
            <w:tcW w:w="0" w:type="auto"/>
            <w:tcBorders>
              <w:top w:val="nil"/>
              <w:left w:val="single" w:sz="4" w:space="0" w:color="auto"/>
              <w:bottom w:val="nil"/>
              <w:right w:val="nil"/>
            </w:tcBorders>
            <w:noWrap/>
            <w:vAlign w:val="bottom"/>
            <w:hideMark/>
          </w:tcPr>
          <w:p w14:paraId="3CA826C2"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6</w:t>
            </w:r>
          </w:p>
        </w:tc>
        <w:tc>
          <w:tcPr>
            <w:tcW w:w="0" w:type="auto"/>
            <w:tcBorders>
              <w:top w:val="nil"/>
              <w:left w:val="single" w:sz="4" w:space="0" w:color="auto"/>
              <w:bottom w:val="nil"/>
              <w:right w:val="nil"/>
            </w:tcBorders>
            <w:noWrap/>
            <w:vAlign w:val="bottom"/>
            <w:hideMark/>
          </w:tcPr>
          <w:p w14:paraId="19E3C52F"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14</w:t>
            </w:r>
          </w:p>
        </w:tc>
        <w:tc>
          <w:tcPr>
            <w:tcW w:w="1154" w:type="dxa"/>
            <w:tcBorders>
              <w:top w:val="nil"/>
              <w:left w:val="single" w:sz="4" w:space="0" w:color="auto"/>
              <w:bottom w:val="nil"/>
              <w:right w:val="single" w:sz="4" w:space="0" w:color="auto"/>
            </w:tcBorders>
            <w:noWrap/>
            <w:vAlign w:val="bottom"/>
            <w:hideMark/>
          </w:tcPr>
          <w:p w14:paraId="52105458"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20</w:t>
            </w:r>
          </w:p>
        </w:tc>
      </w:tr>
      <w:tr w:rsidR="00B44320" w:rsidRPr="00E600B0" w14:paraId="3D3E720D" w14:textId="77777777" w:rsidTr="007D1114">
        <w:trPr>
          <w:trHeight w:val="20"/>
          <w:jc w:val="center"/>
        </w:trPr>
        <w:tc>
          <w:tcPr>
            <w:tcW w:w="0" w:type="auto"/>
            <w:tcBorders>
              <w:top w:val="nil"/>
              <w:left w:val="single" w:sz="4" w:space="0" w:color="auto"/>
              <w:bottom w:val="nil"/>
              <w:right w:val="nil"/>
            </w:tcBorders>
            <w:noWrap/>
            <w:vAlign w:val="bottom"/>
            <w:hideMark/>
          </w:tcPr>
          <w:p w14:paraId="7C2B9494" w14:textId="77777777" w:rsidR="00B44320" w:rsidRPr="002B57F3" w:rsidRDefault="00B44320" w:rsidP="007D1114">
            <w:pPr>
              <w:rPr>
                <w:rFonts w:eastAsia="Times New Roman" w:cs="Calibri"/>
                <w:color w:val="000000"/>
                <w:lang w:eastAsia="pt-PT"/>
              </w:rPr>
            </w:pPr>
            <w:r w:rsidRPr="002B57F3">
              <w:rPr>
                <w:rFonts w:eastAsia="Times New Roman" w:cs="Calibri"/>
                <w:color w:val="000000"/>
                <w:lang w:eastAsia="pt-PT"/>
              </w:rPr>
              <w:t> </w:t>
            </w:r>
          </w:p>
        </w:tc>
        <w:tc>
          <w:tcPr>
            <w:tcW w:w="0" w:type="auto"/>
            <w:noWrap/>
            <w:vAlign w:val="bottom"/>
            <w:hideMark/>
          </w:tcPr>
          <w:p w14:paraId="2EEFFE55" w14:textId="77777777" w:rsidR="00B44320" w:rsidRPr="002B57F3" w:rsidRDefault="00B44320" w:rsidP="007D1114">
            <w:pPr>
              <w:jc w:val="center"/>
              <w:rPr>
                <w:rFonts w:eastAsia="Times New Roman" w:cs="Calibri"/>
                <w:b/>
                <w:bCs/>
                <w:color w:val="000000"/>
                <w:lang w:eastAsia="pt-PT"/>
              </w:rPr>
            </w:pPr>
            <w:r w:rsidRPr="002B57F3">
              <w:rPr>
                <w:rFonts w:eastAsia="Times New Roman" w:cs="Calibri"/>
                <w:b/>
                <w:bCs/>
                <w:color w:val="000000"/>
                <w:lang w:eastAsia="pt-PT"/>
              </w:rPr>
              <w:t>of which ICTs:</w:t>
            </w:r>
          </w:p>
        </w:tc>
        <w:tc>
          <w:tcPr>
            <w:tcW w:w="0" w:type="auto"/>
            <w:tcBorders>
              <w:top w:val="nil"/>
              <w:left w:val="single" w:sz="4" w:space="0" w:color="auto"/>
              <w:bottom w:val="nil"/>
              <w:right w:val="single" w:sz="4" w:space="0" w:color="auto"/>
            </w:tcBorders>
            <w:noWrap/>
            <w:vAlign w:val="bottom"/>
            <w:hideMark/>
          </w:tcPr>
          <w:p w14:paraId="47FCD36D" w14:textId="77777777" w:rsidR="00B44320" w:rsidRPr="002B57F3" w:rsidRDefault="00B44320" w:rsidP="007D1114">
            <w:pPr>
              <w:rPr>
                <w:rFonts w:eastAsia="Times New Roman" w:cs="Calibri"/>
                <w:b/>
                <w:bCs/>
                <w:color w:val="000000"/>
                <w:lang w:eastAsia="pt-PT"/>
              </w:rPr>
            </w:pPr>
            <w:r w:rsidRPr="002B57F3">
              <w:rPr>
                <w:rFonts w:eastAsia="Times New Roman" w:cs="Calibri"/>
                <w:b/>
                <w:bCs/>
                <w:color w:val="000000"/>
                <w:lang w:eastAsia="pt-PT"/>
              </w:rPr>
              <w:t> </w:t>
            </w:r>
          </w:p>
        </w:tc>
        <w:tc>
          <w:tcPr>
            <w:tcW w:w="0" w:type="auto"/>
            <w:tcBorders>
              <w:top w:val="nil"/>
              <w:left w:val="nil"/>
              <w:bottom w:val="nil"/>
              <w:right w:val="single" w:sz="4" w:space="0" w:color="auto"/>
            </w:tcBorders>
            <w:noWrap/>
            <w:vAlign w:val="bottom"/>
            <w:hideMark/>
          </w:tcPr>
          <w:p w14:paraId="4947E08D" w14:textId="77777777" w:rsidR="00B44320" w:rsidRPr="002B57F3" w:rsidRDefault="00B44320" w:rsidP="007D1114">
            <w:pPr>
              <w:rPr>
                <w:rFonts w:eastAsia="Times New Roman" w:cs="Calibri"/>
                <w:b/>
                <w:bCs/>
                <w:color w:val="000000"/>
                <w:lang w:eastAsia="pt-PT"/>
              </w:rPr>
            </w:pPr>
            <w:r w:rsidRPr="002B57F3">
              <w:rPr>
                <w:rFonts w:eastAsia="Times New Roman" w:cs="Calibri"/>
                <w:b/>
                <w:bCs/>
                <w:color w:val="000000"/>
                <w:lang w:eastAsia="pt-PT"/>
              </w:rPr>
              <w:t> </w:t>
            </w:r>
          </w:p>
        </w:tc>
        <w:tc>
          <w:tcPr>
            <w:tcW w:w="1154" w:type="dxa"/>
            <w:tcBorders>
              <w:top w:val="nil"/>
              <w:left w:val="nil"/>
              <w:bottom w:val="nil"/>
              <w:right w:val="single" w:sz="4" w:space="0" w:color="auto"/>
            </w:tcBorders>
            <w:noWrap/>
            <w:vAlign w:val="bottom"/>
            <w:hideMark/>
          </w:tcPr>
          <w:p w14:paraId="657E66E6" w14:textId="77777777" w:rsidR="00B44320" w:rsidRPr="002B57F3" w:rsidRDefault="00B44320" w:rsidP="007D1114">
            <w:pPr>
              <w:rPr>
                <w:rFonts w:eastAsia="Times New Roman" w:cs="Calibri"/>
                <w:color w:val="000000"/>
                <w:lang w:eastAsia="pt-PT"/>
              </w:rPr>
            </w:pPr>
            <w:r w:rsidRPr="002B57F3">
              <w:rPr>
                <w:rFonts w:eastAsia="Times New Roman" w:cs="Calibri"/>
                <w:color w:val="000000"/>
                <w:lang w:eastAsia="pt-PT"/>
              </w:rPr>
              <w:t> </w:t>
            </w:r>
          </w:p>
        </w:tc>
      </w:tr>
      <w:tr w:rsidR="00B44320" w:rsidRPr="00E600B0" w14:paraId="17144F92" w14:textId="77777777" w:rsidTr="007D1114">
        <w:trPr>
          <w:trHeight w:val="20"/>
          <w:jc w:val="center"/>
        </w:trPr>
        <w:tc>
          <w:tcPr>
            <w:tcW w:w="0" w:type="auto"/>
            <w:tcBorders>
              <w:top w:val="nil"/>
              <w:left w:val="single" w:sz="4" w:space="0" w:color="auto"/>
              <w:bottom w:val="nil"/>
              <w:right w:val="nil"/>
            </w:tcBorders>
            <w:noWrap/>
            <w:vAlign w:val="bottom"/>
            <w:hideMark/>
          </w:tcPr>
          <w:p w14:paraId="1FAA372A" w14:textId="77777777" w:rsidR="00B44320" w:rsidRPr="002B57F3" w:rsidRDefault="00B44320" w:rsidP="007D1114">
            <w:pPr>
              <w:rPr>
                <w:rFonts w:eastAsia="Times New Roman" w:cs="Calibri"/>
                <w:color w:val="000000"/>
                <w:lang w:eastAsia="pt-PT"/>
              </w:rPr>
            </w:pPr>
            <w:r w:rsidRPr="002B57F3">
              <w:rPr>
                <w:rFonts w:eastAsia="Times New Roman" w:cs="Calibri"/>
                <w:color w:val="000000"/>
                <w:lang w:eastAsia="pt-PT"/>
              </w:rPr>
              <w:t> </w:t>
            </w:r>
          </w:p>
        </w:tc>
        <w:tc>
          <w:tcPr>
            <w:tcW w:w="0" w:type="auto"/>
            <w:noWrap/>
            <w:vAlign w:val="bottom"/>
            <w:hideMark/>
          </w:tcPr>
          <w:p w14:paraId="601302F3" w14:textId="77777777" w:rsidR="00B44320" w:rsidRPr="002B57F3" w:rsidRDefault="00B44320" w:rsidP="007D1114">
            <w:pPr>
              <w:rPr>
                <w:rFonts w:eastAsia="Times New Roman" w:cs="Calibri"/>
                <w:i/>
                <w:iCs/>
                <w:color w:val="000000"/>
                <w:lang w:eastAsia="pt-PT"/>
              </w:rPr>
            </w:pPr>
            <w:r w:rsidRPr="002B57F3">
              <w:rPr>
                <w:rFonts w:eastAsia="Times New Roman" w:cs="Calibri"/>
                <w:i/>
                <w:iCs/>
                <w:color w:val="000000"/>
                <w:lang w:eastAsia="pt-PT"/>
              </w:rPr>
              <w:t>PCs</w:t>
            </w:r>
          </w:p>
        </w:tc>
        <w:tc>
          <w:tcPr>
            <w:tcW w:w="0" w:type="auto"/>
            <w:tcBorders>
              <w:top w:val="nil"/>
              <w:left w:val="single" w:sz="4" w:space="0" w:color="auto"/>
              <w:bottom w:val="nil"/>
              <w:right w:val="nil"/>
            </w:tcBorders>
            <w:noWrap/>
            <w:vAlign w:val="bottom"/>
            <w:hideMark/>
          </w:tcPr>
          <w:p w14:paraId="54650310"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24</w:t>
            </w:r>
          </w:p>
        </w:tc>
        <w:tc>
          <w:tcPr>
            <w:tcW w:w="0" w:type="auto"/>
            <w:tcBorders>
              <w:top w:val="nil"/>
              <w:left w:val="single" w:sz="4" w:space="0" w:color="auto"/>
              <w:bottom w:val="nil"/>
              <w:right w:val="nil"/>
            </w:tcBorders>
            <w:noWrap/>
            <w:vAlign w:val="bottom"/>
            <w:hideMark/>
          </w:tcPr>
          <w:p w14:paraId="42334E09"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263</w:t>
            </w:r>
          </w:p>
        </w:tc>
        <w:tc>
          <w:tcPr>
            <w:tcW w:w="1154" w:type="dxa"/>
            <w:tcBorders>
              <w:top w:val="nil"/>
              <w:left w:val="single" w:sz="4" w:space="0" w:color="auto"/>
              <w:bottom w:val="nil"/>
              <w:right w:val="single" w:sz="4" w:space="0" w:color="auto"/>
            </w:tcBorders>
            <w:noWrap/>
            <w:vAlign w:val="bottom"/>
            <w:hideMark/>
          </w:tcPr>
          <w:p w14:paraId="45458536"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287</w:t>
            </w:r>
          </w:p>
        </w:tc>
      </w:tr>
      <w:tr w:rsidR="00B44320" w:rsidRPr="00E600B0" w14:paraId="67FD6EEB" w14:textId="77777777" w:rsidTr="007D1114">
        <w:trPr>
          <w:trHeight w:val="20"/>
          <w:jc w:val="center"/>
        </w:trPr>
        <w:tc>
          <w:tcPr>
            <w:tcW w:w="0" w:type="auto"/>
            <w:tcBorders>
              <w:top w:val="nil"/>
              <w:left w:val="single" w:sz="4" w:space="0" w:color="auto"/>
              <w:bottom w:val="nil"/>
              <w:right w:val="nil"/>
            </w:tcBorders>
            <w:noWrap/>
            <w:vAlign w:val="bottom"/>
            <w:hideMark/>
          </w:tcPr>
          <w:p w14:paraId="013D5D8C" w14:textId="77777777" w:rsidR="00B44320" w:rsidRPr="002B57F3" w:rsidRDefault="00B44320" w:rsidP="007D1114">
            <w:pPr>
              <w:rPr>
                <w:rFonts w:eastAsia="Times New Roman" w:cs="Calibri"/>
                <w:color w:val="000000"/>
                <w:lang w:eastAsia="pt-PT"/>
              </w:rPr>
            </w:pPr>
            <w:r w:rsidRPr="002B57F3">
              <w:rPr>
                <w:rFonts w:eastAsia="Times New Roman" w:cs="Calibri"/>
                <w:color w:val="000000"/>
                <w:lang w:eastAsia="pt-PT"/>
              </w:rPr>
              <w:t> </w:t>
            </w:r>
          </w:p>
        </w:tc>
        <w:tc>
          <w:tcPr>
            <w:tcW w:w="0" w:type="auto"/>
            <w:noWrap/>
            <w:vAlign w:val="bottom"/>
            <w:hideMark/>
          </w:tcPr>
          <w:p w14:paraId="2A3A7E9B" w14:textId="77777777" w:rsidR="00B44320" w:rsidRPr="002B57F3" w:rsidRDefault="00B44320" w:rsidP="007D1114">
            <w:pPr>
              <w:rPr>
                <w:rFonts w:eastAsia="Times New Roman" w:cs="Calibri"/>
                <w:i/>
                <w:iCs/>
                <w:color w:val="000000"/>
                <w:lang w:eastAsia="pt-PT"/>
              </w:rPr>
            </w:pPr>
            <w:r w:rsidRPr="002B57F3">
              <w:rPr>
                <w:rFonts w:eastAsia="Times New Roman" w:cs="Calibri"/>
                <w:i/>
                <w:iCs/>
                <w:color w:val="000000"/>
                <w:lang w:eastAsia="pt-PT"/>
              </w:rPr>
              <w:t>Router/Modem</w:t>
            </w:r>
          </w:p>
        </w:tc>
        <w:tc>
          <w:tcPr>
            <w:tcW w:w="0" w:type="auto"/>
            <w:tcBorders>
              <w:top w:val="nil"/>
              <w:left w:val="single" w:sz="4" w:space="0" w:color="auto"/>
              <w:bottom w:val="nil"/>
              <w:right w:val="nil"/>
            </w:tcBorders>
            <w:noWrap/>
            <w:vAlign w:val="bottom"/>
            <w:hideMark/>
          </w:tcPr>
          <w:p w14:paraId="2117C35F"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17</w:t>
            </w:r>
          </w:p>
        </w:tc>
        <w:tc>
          <w:tcPr>
            <w:tcW w:w="0" w:type="auto"/>
            <w:tcBorders>
              <w:top w:val="nil"/>
              <w:left w:val="single" w:sz="4" w:space="0" w:color="auto"/>
              <w:bottom w:val="nil"/>
              <w:right w:val="nil"/>
            </w:tcBorders>
            <w:noWrap/>
            <w:vAlign w:val="bottom"/>
            <w:hideMark/>
          </w:tcPr>
          <w:p w14:paraId="27AEE84B"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190</w:t>
            </w:r>
          </w:p>
        </w:tc>
        <w:tc>
          <w:tcPr>
            <w:tcW w:w="1154" w:type="dxa"/>
            <w:tcBorders>
              <w:top w:val="nil"/>
              <w:left w:val="single" w:sz="4" w:space="0" w:color="auto"/>
              <w:bottom w:val="nil"/>
              <w:right w:val="single" w:sz="4" w:space="0" w:color="auto"/>
            </w:tcBorders>
            <w:noWrap/>
            <w:vAlign w:val="bottom"/>
            <w:hideMark/>
          </w:tcPr>
          <w:p w14:paraId="7C126018"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207</w:t>
            </w:r>
          </w:p>
        </w:tc>
      </w:tr>
      <w:tr w:rsidR="00B44320" w:rsidRPr="00E600B0" w14:paraId="61F2A12E" w14:textId="77777777" w:rsidTr="007D1114">
        <w:trPr>
          <w:trHeight w:val="20"/>
          <w:jc w:val="center"/>
        </w:trPr>
        <w:tc>
          <w:tcPr>
            <w:tcW w:w="0" w:type="auto"/>
            <w:tcBorders>
              <w:top w:val="nil"/>
              <w:left w:val="single" w:sz="4" w:space="0" w:color="auto"/>
              <w:bottom w:val="nil"/>
              <w:right w:val="nil"/>
            </w:tcBorders>
            <w:noWrap/>
            <w:vAlign w:val="bottom"/>
            <w:hideMark/>
          </w:tcPr>
          <w:p w14:paraId="009508B6" w14:textId="77777777" w:rsidR="00B44320" w:rsidRPr="002B57F3" w:rsidRDefault="00B44320" w:rsidP="007D1114">
            <w:pPr>
              <w:rPr>
                <w:rFonts w:eastAsia="Times New Roman" w:cs="Calibri"/>
                <w:color w:val="000000"/>
                <w:lang w:eastAsia="pt-PT"/>
              </w:rPr>
            </w:pPr>
            <w:r w:rsidRPr="002B57F3">
              <w:rPr>
                <w:rFonts w:eastAsia="Times New Roman" w:cs="Calibri"/>
                <w:color w:val="000000"/>
                <w:lang w:eastAsia="pt-PT"/>
              </w:rPr>
              <w:t> </w:t>
            </w:r>
          </w:p>
        </w:tc>
        <w:tc>
          <w:tcPr>
            <w:tcW w:w="0" w:type="auto"/>
            <w:noWrap/>
            <w:vAlign w:val="bottom"/>
            <w:hideMark/>
          </w:tcPr>
          <w:p w14:paraId="707BF1B3" w14:textId="77777777" w:rsidR="00B44320" w:rsidRPr="002B57F3" w:rsidRDefault="00B44320" w:rsidP="007D1114">
            <w:pPr>
              <w:rPr>
                <w:rFonts w:eastAsia="Times New Roman" w:cs="Calibri"/>
                <w:i/>
                <w:iCs/>
                <w:color w:val="000000"/>
                <w:lang w:eastAsia="pt-PT"/>
              </w:rPr>
            </w:pPr>
            <w:r w:rsidRPr="002B57F3">
              <w:rPr>
                <w:rFonts w:eastAsia="Times New Roman" w:cs="Calibri"/>
                <w:i/>
                <w:iCs/>
                <w:color w:val="000000"/>
                <w:lang w:eastAsia="pt-PT"/>
              </w:rPr>
              <w:t>Mobile Phones</w:t>
            </w:r>
          </w:p>
        </w:tc>
        <w:tc>
          <w:tcPr>
            <w:tcW w:w="0" w:type="auto"/>
            <w:tcBorders>
              <w:top w:val="nil"/>
              <w:left w:val="single" w:sz="4" w:space="0" w:color="auto"/>
              <w:bottom w:val="nil"/>
              <w:right w:val="nil"/>
            </w:tcBorders>
            <w:noWrap/>
            <w:vAlign w:val="bottom"/>
            <w:hideMark/>
          </w:tcPr>
          <w:p w14:paraId="5DF45A16"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3</w:t>
            </w:r>
          </w:p>
        </w:tc>
        <w:tc>
          <w:tcPr>
            <w:tcW w:w="0" w:type="auto"/>
            <w:tcBorders>
              <w:top w:val="nil"/>
              <w:left w:val="single" w:sz="4" w:space="0" w:color="auto"/>
              <w:bottom w:val="nil"/>
              <w:right w:val="single" w:sz="4" w:space="0" w:color="auto"/>
            </w:tcBorders>
            <w:noWrap/>
            <w:vAlign w:val="bottom"/>
            <w:hideMark/>
          </w:tcPr>
          <w:p w14:paraId="0230DF54"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14</w:t>
            </w:r>
          </w:p>
        </w:tc>
        <w:tc>
          <w:tcPr>
            <w:tcW w:w="1154" w:type="dxa"/>
            <w:tcBorders>
              <w:top w:val="nil"/>
              <w:left w:val="nil"/>
              <w:bottom w:val="nil"/>
              <w:right w:val="single" w:sz="4" w:space="0" w:color="auto"/>
            </w:tcBorders>
            <w:noWrap/>
            <w:vAlign w:val="bottom"/>
            <w:hideMark/>
          </w:tcPr>
          <w:p w14:paraId="27F44B1F"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16</w:t>
            </w:r>
          </w:p>
        </w:tc>
      </w:tr>
      <w:tr w:rsidR="00B44320" w:rsidRPr="00E600B0" w14:paraId="2FD73985" w14:textId="77777777" w:rsidTr="007D1114">
        <w:trPr>
          <w:trHeight w:val="20"/>
          <w:jc w:val="center"/>
        </w:trPr>
        <w:tc>
          <w:tcPr>
            <w:tcW w:w="0" w:type="auto"/>
            <w:tcBorders>
              <w:top w:val="nil"/>
              <w:left w:val="single" w:sz="4" w:space="0" w:color="auto"/>
              <w:bottom w:val="nil"/>
              <w:right w:val="nil"/>
            </w:tcBorders>
            <w:noWrap/>
            <w:vAlign w:val="bottom"/>
          </w:tcPr>
          <w:p w14:paraId="341E460A" w14:textId="77777777" w:rsidR="00B44320" w:rsidRPr="002B57F3" w:rsidRDefault="00B44320" w:rsidP="007D1114">
            <w:pPr>
              <w:rPr>
                <w:rFonts w:eastAsia="Times New Roman" w:cs="Calibri"/>
                <w:color w:val="000000"/>
                <w:lang w:eastAsia="pt-PT"/>
              </w:rPr>
            </w:pPr>
          </w:p>
        </w:tc>
        <w:tc>
          <w:tcPr>
            <w:tcW w:w="0" w:type="auto"/>
            <w:tcBorders>
              <w:top w:val="nil"/>
              <w:left w:val="nil"/>
              <w:bottom w:val="single" w:sz="4" w:space="0" w:color="auto"/>
              <w:right w:val="nil"/>
            </w:tcBorders>
            <w:noWrap/>
            <w:vAlign w:val="bottom"/>
            <w:hideMark/>
          </w:tcPr>
          <w:p w14:paraId="0871CFCB" w14:textId="77777777" w:rsidR="00B44320" w:rsidRPr="002B57F3" w:rsidRDefault="00B44320" w:rsidP="007D1114">
            <w:pPr>
              <w:rPr>
                <w:rFonts w:eastAsia="Times New Roman" w:cs="Calibri"/>
                <w:b/>
                <w:bCs/>
                <w:i/>
                <w:color w:val="000000"/>
                <w:lang w:eastAsia="pt-PT"/>
              </w:rPr>
            </w:pPr>
            <w:r w:rsidRPr="002B57F3">
              <w:rPr>
                <w:rFonts w:eastAsia="Times New Roman" w:cs="Calibri"/>
                <w:b/>
                <w:bCs/>
                <w:i/>
                <w:color w:val="000000"/>
                <w:lang w:eastAsia="pt-PT"/>
              </w:rPr>
              <w:t>Other appliances</w:t>
            </w:r>
          </w:p>
        </w:tc>
        <w:tc>
          <w:tcPr>
            <w:tcW w:w="0" w:type="auto"/>
            <w:tcBorders>
              <w:top w:val="nil"/>
              <w:left w:val="single" w:sz="4" w:space="0" w:color="auto"/>
              <w:bottom w:val="single" w:sz="4" w:space="0" w:color="auto"/>
              <w:right w:val="nil"/>
            </w:tcBorders>
            <w:noWrap/>
            <w:vAlign w:val="bottom"/>
            <w:hideMark/>
          </w:tcPr>
          <w:p w14:paraId="113D5047"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850</w:t>
            </w:r>
          </w:p>
        </w:tc>
        <w:tc>
          <w:tcPr>
            <w:tcW w:w="0" w:type="auto"/>
            <w:tcBorders>
              <w:top w:val="nil"/>
              <w:left w:val="single" w:sz="4" w:space="0" w:color="auto"/>
              <w:bottom w:val="single" w:sz="4" w:space="0" w:color="auto"/>
              <w:right w:val="single" w:sz="4" w:space="0" w:color="auto"/>
            </w:tcBorders>
            <w:noWrap/>
            <w:vAlign w:val="bottom"/>
            <w:hideMark/>
          </w:tcPr>
          <w:p w14:paraId="783D69BD"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3035</w:t>
            </w:r>
          </w:p>
        </w:tc>
        <w:tc>
          <w:tcPr>
            <w:tcW w:w="1154" w:type="dxa"/>
            <w:tcBorders>
              <w:top w:val="nil"/>
              <w:left w:val="nil"/>
              <w:bottom w:val="nil"/>
              <w:right w:val="single" w:sz="4" w:space="0" w:color="auto"/>
            </w:tcBorders>
            <w:noWrap/>
            <w:vAlign w:val="bottom"/>
            <w:hideMark/>
          </w:tcPr>
          <w:p w14:paraId="670E6F78"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3885</w:t>
            </w:r>
          </w:p>
        </w:tc>
      </w:tr>
      <w:tr w:rsidR="00B44320" w:rsidRPr="00E600B0" w14:paraId="40229E81" w14:textId="77777777" w:rsidTr="007D1114">
        <w:trPr>
          <w:trHeight w:val="20"/>
          <w:jc w:val="center"/>
        </w:trPr>
        <w:tc>
          <w:tcPr>
            <w:tcW w:w="0" w:type="auto"/>
            <w:tcBorders>
              <w:top w:val="nil"/>
              <w:left w:val="single" w:sz="4" w:space="0" w:color="auto"/>
              <w:bottom w:val="nil"/>
              <w:right w:val="nil"/>
            </w:tcBorders>
            <w:noWrap/>
            <w:vAlign w:val="bottom"/>
            <w:hideMark/>
          </w:tcPr>
          <w:p w14:paraId="6EC65E82" w14:textId="77777777" w:rsidR="00B44320" w:rsidRPr="002B57F3" w:rsidRDefault="00B44320" w:rsidP="007D1114">
            <w:pPr>
              <w:rPr>
                <w:rFonts w:eastAsia="Times New Roman" w:cs="Calibri"/>
                <w:color w:val="000000"/>
                <w:lang w:eastAsia="pt-PT"/>
              </w:rPr>
            </w:pPr>
            <w:r w:rsidRPr="002B57F3">
              <w:rPr>
                <w:rFonts w:eastAsia="Times New Roman" w:cs="Calibri"/>
                <w:color w:val="000000"/>
                <w:lang w:eastAsia="pt-PT"/>
              </w:rPr>
              <w:t> </w:t>
            </w:r>
          </w:p>
        </w:tc>
        <w:tc>
          <w:tcPr>
            <w:tcW w:w="0" w:type="auto"/>
            <w:noWrap/>
            <w:vAlign w:val="bottom"/>
            <w:hideMark/>
          </w:tcPr>
          <w:p w14:paraId="4B248E19" w14:textId="77777777" w:rsidR="00B44320" w:rsidRPr="002B57F3" w:rsidRDefault="00B44320" w:rsidP="007D1114">
            <w:pPr>
              <w:rPr>
                <w:rFonts w:eastAsia="Times New Roman" w:cs="Calibri"/>
                <w:b/>
                <w:bCs/>
                <w:color w:val="000000"/>
                <w:lang w:eastAsia="pt-PT"/>
              </w:rPr>
            </w:pPr>
            <w:r w:rsidRPr="002B57F3">
              <w:rPr>
                <w:rFonts w:eastAsia="Times New Roman" w:cs="Calibri"/>
                <w:b/>
                <w:bCs/>
                <w:color w:val="000000"/>
                <w:lang w:eastAsia="pt-PT"/>
              </w:rPr>
              <w:t>Cooking</w:t>
            </w:r>
          </w:p>
        </w:tc>
        <w:tc>
          <w:tcPr>
            <w:tcW w:w="0" w:type="auto"/>
            <w:tcBorders>
              <w:top w:val="nil"/>
              <w:left w:val="single" w:sz="4" w:space="0" w:color="auto"/>
              <w:bottom w:val="nil"/>
              <w:right w:val="nil"/>
            </w:tcBorders>
            <w:noWrap/>
            <w:vAlign w:val="bottom"/>
            <w:hideMark/>
          </w:tcPr>
          <w:p w14:paraId="546C2C13"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92</w:t>
            </w:r>
          </w:p>
        </w:tc>
        <w:tc>
          <w:tcPr>
            <w:tcW w:w="0" w:type="auto"/>
            <w:tcBorders>
              <w:top w:val="nil"/>
              <w:left w:val="single" w:sz="4" w:space="0" w:color="auto"/>
              <w:bottom w:val="nil"/>
              <w:right w:val="nil"/>
            </w:tcBorders>
            <w:noWrap/>
            <w:vAlign w:val="bottom"/>
            <w:hideMark/>
          </w:tcPr>
          <w:p w14:paraId="54E3AA52"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121</w:t>
            </w:r>
          </w:p>
        </w:tc>
        <w:tc>
          <w:tcPr>
            <w:tcW w:w="1154" w:type="dxa"/>
            <w:tcBorders>
              <w:top w:val="single" w:sz="4" w:space="0" w:color="auto"/>
              <w:left w:val="single" w:sz="4" w:space="0" w:color="auto"/>
              <w:bottom w:val="single" w:sz="4" w:space="0" w:color="auto"/>
              <w:right w:val="single" w:sz="4" w:space="0" w:color="auto"/>
            </w:tcBorders>
            <w:noWrap/>
            <w:vAlign w:val="bottom"/>
            <w:hideMark/>
          </w:tcPr>
          <w:p w14:paraId="3D09E853"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213</w:t>
            </w:r>
          </w:p>
        </w:tc>
      </w:tr>
      <w:tr w:rsidR="00B44320" w:rsidRPr="00E600B0" w14:paraId="1156C397" w14:textId="77777777" w:rsidTr="007D1114">
        <w:trPr>
          <w:trHeight w:val="20"/>
          <w:jc w:val="center"/>
        </w:trPr>
        <w:tc>
          <w:tcPr>
            <w:tcW w:w="0" w:type="auto"/>
            <w:tcBorders>
              <w:top w:val="single" w:sz="4" w:space="0" w:color="auto"/>
              <w:left w:val="single" w:sz="4" w:space="0" w:color="auto"/>
              <w:bottom w:val="single" w:sz="4" w:space="0" w:color="auto"/>
              <w:right w:val="nil"/>
            </w:tcBorders>
            <w:noWrap/>
            <w:vAlign w:val="bottom"/>
            <w:hideMark/>
          </w:tcPr>
          <w:p w14:paraId="0B27995A" w14:textId="77777777" w:rsidR="00B44320" w:rsidRPr="002B57F3" w:rsidRDefault="00B44320" w:rsidP="007D1114">
            <w:pPr>
              <w:jc w:val="right"/>
              <w:rPr>
                <w:rFonts w:eastAsia="Times New Roman" w:cs="Calibri"/>
                <w:i/>
                <w:iCs/>
                <w:color w:val="000000"/>
                <w:lang w:eastAsia="pt-PT"/>
              </w:rPr>
            </w:pPr>
            <w:r w:rsidRPr="002B57F3">
              <w:rPr>
                <w:rFonts w:eastAsia="Times New Roman" w:cs="Calibri"/>
                <w:i/>
                <w:iCs/>
                <w:color w:val="000000"/>
                <w:lang w:eastAsia="pt-PT"/>
              </w:rPr>
              <w:t> </w:t>
            </w:r>
          </w:p>
        </w:tc>
        <w:tc>
          <w:tcPr>
            <w:tcW w:w="0" w:type="auto"/>
            <w:tcBorders>
              <w:top w:val="single" w:sz="4" w:space="0" w:color="auto"/>
              <w:left w:val="nil"/>
              <w:bottom w:val="single" w:sz="4" w:space="0" w:color="auto"/>
              <w:right w:val="nil"/>
            </w:tcBorders>
            <w:noWrap/>
            <w:vAlign w:val="bottom"/>
            <w:hideMark/>
          </w:tcPr>
          <w:p w14:paraId="0932C70C" w14:textId="77777777" w:rsidR="00B44320" w:rsidRPr="002B57F3" w:rsidRDefault="00B44320" w:rsidP="007D1114">
            <w:pPr>
              <w:jc w:val="right"/>
              <w:rPr>
                <w:rFonts w:eastAsia="Times New Roman" w:cs="Calibri"/>
                <w:i/>
                <w:iCs/>
                <w:color w:val="000000"/>
                <w:lang w:eastAsia="pt-PT"/>
              </w:rPr>
            </w:pPr>
            <w:r w:rsidRPr="002B57F3">
              <w:rPr>
                <w:rFonts w:eastAsia="Times New Roman" w:cs="Calibri"/>
                <w:i/>
                <w:iCs/>
                <w:color w:val="000000"/>
                <w:lang w:eastAsia="pt-PT"/>
              </w:rPr>
              <w:t>Total Residential</w:t>
            </w:r>
          </w:p>
        </w:tc>
        <w:tc>
          <w:tcPr>
            <w:tcW w:w="0" w:type="auto"/>
            <w:tcBorders>
              <w:top w:val="single" w:sz="4" w:space="0" w:color="auto"/>
              <w:left w:val="single" w:sz="4" w:space="0" w:color="auto"/>
              <w:bottom w:val="single" w:sz="4" w:space="0" w:color="auto"/>
              <w:right w:val="nil"/>
            </w:tcBorders>
            <w:noWrap/>
            <w:vAlign w:val="bottom"/>
            <w:hideMark/>
          </w:tcPr>
          <w:p w14:paraId="7C0AD76B"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1327</w:t>
            </w:r>
          </w:p>
        </w:tc>
        <w:tc>
          <w:tcPr>
            <w:tcW w:w="0" w:type="auto"/>
            <w:tcBorders>
              <w:top w:val="single" w:sz="4" w:space="0" w:color="auto"/>
              <w:left w:val="single" w:sz="4" w:space="0" w:color="auto"/>
              <w:bottom w:val="single" w:sz="4" w:space="0" w:color="auto"/>
              <w:right w:val="nil"/>
            </w:tcBorders>
            <w:noWrap/>
            <w:vAlign w:val="bottom"/>
            <w:hideMark/>
          </w:tcPr>
          <w:p w14:paraId="46F72FB0"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5338</w:t>
            </w:r>
          </w:p>
        </w:tc>
        <w:tc>
          <w:tcPr>
            <w:tcW w:w="1154" w:type="dxa"/>
            <w:tcBorders>
              <w:top w:val="nil"/>
              <w:left w:val="single" w:sz="4" w:space="0" w:color="auto"/>
              <w:bottom w:val="single" w:sz="4" w:space="0" w:color="auto"/>
              <w:right w:val="single" w:sz="4" w:space="0" w:color="auto"/>
            </w:tcBorders>
            <w:noWrap/>
            <w:vAlign w:val="bottom"/>
            <w:hideMark/>
          </w:tcPr>
          <w:p w14:paraId="13ED4AAE"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6664</w:t>
            </w:r>
          </w:p>
        </w:tc>
      </w:tr>
      <w:tr w:rsidR="00B44320" w:rsidRPr="00E600B0" w14:paraId="43E1F8E2" w14:textId="77777777" w:rsidTr="007D1114">
        <w:trPr>
          <w:trHeight w:val="20"/>
          <w:jc w:val="center"/>
        </w:trPr>
        <w:tc>
          <w:tcPr>
            <w:tcW w:w="0" w:type="auto"/>
            <w:tcBorders>
              <w:top w:val="nil"/>
              <w:left w:val="single" w:sz="4" w:space="0" w:color="auto"/>
              <w:bottom w:val="nil"/>
              <w:right w:val="nil"/>
            </w:tcBorders>
            <w:noWrap/>
            <w:vAlign w:val="bottom"/>
            <w:hideMark/>
          </w:tcPr>
          <w:p w14:paraId="489A2B2E" w14:textId="77777777" w:rsidR="00B44320" w:rsidRPr="002B57F3" w:rsidRDefault="00B44320" w:rsidP="007D1114">
            <w:pPr>
              <w:rPr>
                <w:rFonts w:eastAsia="Times New Roman" w:cs="Calibri"/>
                <w:b/>
                <w:bCs/>
                <w:color w:val="000000"/>
                <w:lang w:eastAsia="pt-PT"/>
              </w:rPr>
            </w:pPr>
            <w:r w:rsidRPr="002B57F3">
              <w:rPr>
                <w:rFonts w:eastAsia="Times New Roman" w:cs="Calibri"/>
                <w:b/>
                <w:bCs/>
                <w:color w:val="000000"/>
                <w:lang w:eastAsia="pt-PT"/>
              </w:rPr>
              <w:t>Commercial</w:t>
            </w:r>
          </w:p>
        </w:tc>
        <w:tc>
          <w:tcPr>
            <w:tcW w:w="0" w:type="auto"/>
            <w:noWrap/>
            <w:vAlign w:val="bottom"/>
            <w:hideMark/>
          </w:tcPr>
          <w:p w14:paraId="5D776DCF" w14:textId="77777777" w:rsidR="00B44320" w:rsidRPr="002B57F3" w:rsidRDefault="00B44320" w:rsidP="007D1114">
            <w:pPr>
              <w:rPr>
                <w:rFonts w:eastAsia="Times New Roman" w:cs="Calibri"/>
                <w:b/>
                <w:bCs/>
                <w:color w:val="000000"/>
                <w:lang w:eastAsia="pt-PT"/>
              </w:rPr>
            </w:pPr>
            <w:r w:rsidRPr="002B57F3">
              <w:rPr>
                <w:rFonts w:eastAsia="Times New Roman" w:cs="Calibri"/>
                <w:b/>
                <w:bCs/>
                <w:color w:val="000000"/>
                <w:lang w:eastAsia="pt-PT"/>
              </w:rPr>
              <w:t>Lighting</w:t>
            </w:r>
          </w:p>
        </w:tc>
        <w:tc>
          <w:tcPr>
            <w:tcW w:w="0" w:type="auto"/>
            <w:tcBorders>
              <w:top w:val="nil"/>
              <w:left w:val="single" w:sz="4" w:space="0" w:color="auto"/>
              <w:bottom w:val="nil"/>
              <w:right w:val="nil"/>
            </w:tcBorders>
            <w:noWrap/>
            <w:vAlign w:val="bottom"/>
            <w:hideMark/>
          </w:tcPr>
          <w:p w14:paraId="49BC7FD5"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252</w:t>
            </w:r>
          </w:p>
        </w:tc>
        <w:tc>
          <w:tcPr>
            <w:tcW w:w="0" w:type="auto"/>
            <w:tcBorders>
              <w:top w:val="nil"/>
              <w:left w:val="single" w:sz="4" w:space="0" w:color="auto"/>
              <w:bottom w:val="nil"/>
              <w:right w:val="nil"/>
            </w:tcBorders>
            <w:noWrap/>
            <w:vAlign w:val="bottom"/>
            <w:hideMark/>
          </w:tcPr>
          <w:p w14:paraId="5F80DBDA"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598</w:t>
            </w:r>
          </w:p>
        </w:tc>
        <w:tc>
          <w:tcPr>
            <w:tcW w:w="1154" w:type="dxa"/>
            <w:tcBorders>
              <w:top w:val="single" w:sz="4" w:space="0" w:color="auto"/>
              <w:left w:val="single" w:sz="4" w:space="0" w:color="auto"/>
              <w:bottom w:val="nil"/>
              <w:right w:val="single" w:sz="4" w:space="0" w:color="auto"/>
            </w:tcBorders>
            <w:noWrap/>
            <w:vAlign w:val="bottom"/>
            <w:hideMark/>
          </w:tcPr>
          <w:p w14:paraId="6D7F335A"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850</w:t>
            </w:r>
          </w:p>
        </w:tc>
      </w:tr>
      <w:tr w:rsidR="00B44320" w:rsidRPr="00E600B0" w14:paraId="11A3F301" w14:textId="77777777" w:rsidTr="007D1114">
        <w:trPr>
          <w:trHeight w:val="20"/>
          <w:jc w:val="center"/>
        </w:trPr>
        <w:tc>
          <w:tcPr>
            <w:tcW w:w="0" w:type="auto"/>
            <w:tcBorders>
              <w:top w:val="nil"/>
              <w:left w:val="single" w:sz="4" w:space="0" w:color="auto"/>
              <w:bottom w:val="nil"/>
              <w:right w:val="nil"/>
            </w:tcBorders>
            <w:noWrap/>
            <w:vAlign w:val="bottom"/>
            <w:hideMark/>
          </w:tcPr>
          <w:p w14:paraId="4F15D33D" w14:textId="77777777" w:rsidR="00B44320" w:rsidRPr="002B57F3" w:rsidRDefault="00B44320" w:rsidP="007D1114">
            <w:pPr>
              <w:rPr>
                <w:rFonts w:eastAsia="Times New Roman" w:cs="Calibri"/>
                <w:color w:val="000000"/>
                <w:lang w:eastAsia="pt-PT"/>
              </w:rPr>
            </w:pPr>
            <w:r w:rsidRPr="002B57F3">
              <w:rPr>
                <w:rFonts w:eastAsia="Times New Roman" w:cs="Calibri"/>
                <w:color w:val="000000"/>
                <w:lang w:eastAsia="pt-PT"/>
              </w:rPr>
              <w:t> </w:t>
            </w:r>
          </w:p>
        </w:tc>
        <w:tc>
          <w:tcPr>
            <w:tcW w:w="0" w:type="auto"/>
            <w:noWrap/>
            <w:vAlign w:val="bottom"/>
            <w:hideMark/>
          </w:tcPr>
          <w:p w14:paraId="13559C89" w14:textId="77777777" w:rsidR="00B44320" w:rsidRPr="002B57F3" w:rsidRDefault="00B44320" w:rsidP="007D1114">
            <w:pPr>
              <w:rPr>
                <w:rFonts w:eastAsia="Times New Roman" w:cs="Calibri"/>
                <w:b/>
                <w:bCs/>
                <w:color w:val="000000"/>
                <w:lang w:eastAsia="pt-PT"/>
              </w:rPr>
            </w:pPr>
            <w:r w:rsidRPr="002B57F3">
              <w:rPr>
                <w:rFonts w:eastAsia="Times New Roman" w:cs="Calibri"/>
                <w:b/>
                <w:bCs/>
                <w:color w:val="000000"/>
                <w:lang w:eastAsia="pt-PT"/>
              </w:rPr>
              <w:t xml:space="preserve">Appliances &amp; </w:t>
            </w:r>
            <w:proofErr w:type="spellStart"/>
            <w:r w:rsidRPr="002B57F3">
              <w:rPr>
                <w:rFonts w:eastAsia="Times New Roman" w:cs="Calibri"/>
                <w:b/>
                <w:bCs/>
                <w:color w:val="000000"/>
                <w:lang w:eastAsia="pt-PT"/>
              </w:rPr>
              <w:t>misc</w:t>
            </w:r>
            <w:proofErr w:type="spellEnd"/>
          </w:p>
        </w:tc>
        <w:tc>
          <w:tcPr>
            <w:tcW w:w="0" w:type="auto"/>
            <w:tcBorders>
              <w:top w:val="nil"/>
              <w:left w:val="single" w:sz="4" w:space="0" w:color="auto"/>
              <w:bottom w:val="nil"/>
              <w:right w:val="nil"/>
            </w:tcBorders>
            <w:noWrap/>
            <w:vAlign w:val="bottom"/>
            <w:hideMark/>
          </w:tcPr>
          <w:p w14:paraId="5662F149"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1865</w:t>
            </w:r>
          </w:p>
        </w:tc>
        <w:tc>
          <w:tcPr>
            <w:tcW w:w="0" w:type="auto"/>
            <w:tcBorders>
              <w:top w:val="nil"/>
              <w:left w:val="single" w:sz="4" w:space="0" w:color="auto"/>
              <w:bottom w:val="nil"/>
              <w:right w:val="nil"/>
            </w:tcBorders>
            <w:noWrap/>
            <w:vAlign w:val="bottom"/>
            <w:hideMark/>
          </w:tcPr>
          <w:p w14:paraId="2CCF5C3B"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1228</w:t>
            </w:r>
          </w:p>
        </w:tc>
        <w:tc>
          <w:tcPr>
            <w:tcW w:w="1154" w:type="dxa"/>
            <w:tcBorders>
              <w:top w:val="nil"/>
              <w:left w:val="single" w:sz="4" w:space="0" w:color="auto"/>
              <w:bottom w:val="nil"/>
              <w:right w:val="single" w:sz="4" w:space="0" w:color="auto"/>
            </w:tcBorders>
            <w:noWrap/>
            <w:vAlign w:val="bottom"/>
            <w:hideMark/>
          </w:tcPr>
          <w:p w14:paraId="2A120DB0"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3094</w:t>
            </w:r>
          </w:p>
        </w:tc>
      </w:tr>
      <w:tr w:rsidR="00B44320" w:rsidRPr="00E600B0" w14:paraId="40B8AE38" w14:textId="77777777" w:rsidTr="007D1114">
        <w:trPr>
          <w:trHeight w:val="20"/>
          <w:jc w:val="center"/>
        </w:trPr>
        <w:tc>
          <w:tcPr>
            <w:tcW w:w="0" w:type="auto"/>
            <w:tcBorders>
              <w:top w:val="nil"/>
              <w:left w:val="single" w:sz="4" w:space="0" w:color="auto"/>
              <w:bottom w:val="nil"/>
              <w:right w:val="nil"/>
            </w:tcBorders>
            <w:noWrap/>
            <w:vAlign w:val="bottom"/>
            <w:hideMark/>
          </w:tcPr>
          <w:p w14:paraId="59AE2D93" w14:textId="77777777" w:rsidR="00B44320" w:rsidRPr="002B57F3" w:rsidRDefault="00B44320" w:rsidP="007D1114">
            <w:pPr>
              <w:rPr>
                <w:rFonts w:eastAsia="Times New Roman" w:cs="Calibri"/>
                <w:color w:val="000000"/>
                <w:lang w:eastAsia="pt-PT"/>
              </w:rPr>
            </w:pPr>
            <w:r w:rsidRPr="002B57F3">
              <w:rPr>
                <w:rFonts w:eastAsia="Times New Roman" w:cs="Calibri"/>
                <w:color w:val="000000"/>
                <w:lang w:eastAsia="pt-PT"/>
              </w:rPr>
              <w:t> </w:t>
            </w:r>
          </w:p>
        </w:tc>
        <w:tc>
          <w:tcPr>
            <w:tcW w:w="0" w:type="auto"/>
            <w:tcBorders>
              <w:top w:val="nil"/>
              <w:left w:val="nil"/>
              <w:bottom w:val="single" w:sz="4" w:space="0" w:color="auto"/>
              <w:right w:val="nil"/>
            </w:tcBorders>
            <w:noWrap/>
            <w:vAlign w:val="bottom"/>
            <w:hideMark/>
          </w:tcPr>
          <w:p w14:paraId="0A1753CC" w14:textId="77777777" w:rsidR="00B44320" w:rsidRPr="002B57F3" w:rsidRDefault="00B44320" w:rsidP="007D1114">
            <w:pPr>
              <w:rPr>
                <w:rFonts w:eastAsia="Times New Roman" w:cs="Calibri"/>
                <w:b/>
                <w:bCs/>
                <w:color w:val="000000"/>
                <w:lang w:eastAsia="pt-PT"/>
              </w:rPr>
            </w:pPr>
            <w:r w:rsidRPr="002B57F3">
              <w:rPr>
                <w:rFonts w:eastAsia="Times New Roman" w:cs="Calibri"/>
                <w:b/>
                <w:bCs/>
                <w:color w:val="000000"/>
                <w:lang w:eastAsia="pt-PT"/>
              </w:rPr>
              <w:t>Productive (agriculture/fisheries)</w:t>
            </w:r>
          </w:p>
        </w:tc>
        <w:tc>
          <w:tcPr>
            <w:tcW w:w="0" w:type="auto"/>
            <w:tcBorders>
              <w:top w:val="nil"/>
              <w:left w:val="single" w:sz="4" w:space="0" w:color="auto"/>
              <w:bottom w:val="single" w:sz="4" w:space="0" w:color="auto"/>
              <w:right w:val="nil"/>
            </w:tcBorders>
            <w:noWrap/>
            <w:vAlign w:val="bottom"/>
            <w:hideMark/>
          </w:tcPr>
          <w:p w14:paraId="3BF66219"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200</w:t>
            </w:r>
          </w:p>
        </w:tc>
        <w:tc>
          <w:tcPr>
            <w:tcW w:w="0" w:type="auto"/>
            <w:tcBorders>
              <w:top w:val="nil"/>
              <w:left w:val="single" w:sz="4" w:space="0" w:color="auto"/>
              <w:bottom w:val="single" w:sz="4" w:space="0" w:color="auto"/>
              <w:right w:val="single" w:sz="4" w:space="0" w:color="auto"/>
            </w:tcBorders>
            <w:noWrap/>
            <w:vAlign w:val="bottom"/>
            <w:hideMark/>
          </w:tcPr>
          <w:p w14:paraId="761E1A44"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670</w:t>
            </w:r>
          </w:p>
        </w:tc>
        <w:tc>
          <w:tcPr>
            <w:tcW w:w="1154" w:type="dxa"/>
            <w:tcBorders>
              <w:top w:val="nil"/>
              <w:left w:val="nil"/>
              <w:bottom w:val="single" w:sz="4" w:space="0" w:color="auto"/>
              <w:right w:val="single" w:sz="4" w:space="0" w:color="auto"/>
            </w:tcBorders>
            <w:noWrap/>
            <w:vAlign w:val="bottom"/>
            <w:hideMark/>
          </w:tcPr>
          <w:p w14:paraId="7BE2A3F3"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870</w:t>
            </w:r>
          </w:p>
        </w:tc>
      </w:tr>
      <w:tr w:rsidR="00B44320" w:rsidRPr="00E600B0" w14:paraId="6E239A6B" w14:textId="77777777" w:rsidTr="007D1114">
        <w:trPr>
          <w:trHeight w:val="20"/>
          <w:jc w:val="center"/>
        </w:trPr>
        <w:tc>
          <w:tcPr>
            <w:tcW w:w="0" w:type="auto"/>
            <w:tcBorders>
              <w:top w:val="single" w:sz="4" w:space="0" w:color="auto"/>
              <w:left w:val="single" w:sz="4" w:space="0" w:color="auto"/>
              <w:bottom w:val="single" w:sz="4" w:space="0" w:color="auto"/>
              <w:right w:val="nil"/>
            </w:tcBorders>
            <w:noWrap/>
            <w:vAlign w:val="bottom"/>
            <w:hideMark/>
          </w:tcPr>
          <w:p w14:paraId="08006773" w14:textId="77777777" w:rsidR="00B44320" w:rsidRPr="002B57F3" w:rsidRDefault="00B44320" w:rsidP="007D1114">
            <w:pPr>
              <w:jc w:val="right"/>
              <w:rPr>
                <w:rFonts w:eastAsia="Times New Roman" w:cs="Calibri"/>
                <w:i/>
                <w:iCs/>
                <w:color w:val="000000"/>
                <w:lang w:eastAsia="pt-PT"/>
              </w:rPr>
            </w:pPr>
            <w:r w:rsidRPr="002B57F3">
              <w:rPr>
                <w:rFonts w:eastAsia="Times New Roman" w:cs="Calibri"/>
                <w:i/>
                <w:iCs/>
                <w:color w:val="000000"/>
                <w:lang w:eastAsia="pt-PT"/>
              </w:rPr>
              <w:t> </w:t>
            </w:r>
          </w:p>
        </w:tc>
        <w:tc>
          <w:tcPr>
            <w:tcW w:w="0" w:type="auto"/>
            <w:tcBorders>
              <w:top w:val="nil"/>
              <w:left w:val="nil"/>
              <w:bottom w:val="single" w:sz="4" w:space="0" w:color="auto"/>
              <w:right w:val="nil"/>
            </w:tcBorders>
            <w:noWrap/>
            <w:vAlign w:val="bottom"/>
            <w:hideMark/>
          </w:tcPr>
          <w:p w14:paraId="128D56BC" w14:textId="77777777" w:rsidR="00B44320" w:rsidRPr="002B57F3" w:rsidRDefault="00B44320" w:rsidP="007D1114">
            <w:pPr>
              <w:jc w:val="right"/>
              <w:rPr>
                <w:rFonts w:eastAsia="Times New Roman" w:cs="Calibri"/>
                <w:i/>
                <w:iCs/>
                <w:color w:val="000000"/>
                <w:lang w:eastAsia="pt-PT"/>
              </w:rPr>
            </w:pPr>
            <w:r w:rsidRPr="002B57F3">
              <w:rPr>
                <w:rFonts w:eastAsia="Times New Roman" w:cs="Calibri"/>
                <w:i/>
                <w:iCs/>
                <w:color w:val="000000"/>
                <w:lang w:eastAsia="pt-PT"/>
              </w:rPr>
              <w:t>Total Commercial</w:t>
            </w:r>
          </w:p>
        </w:tc>
        <w:tc>
          <w:tcPr>
            <w:tcW w:w="0" w:type="auto"/>
            <w:tcBorders>
              <w:top w:val="nil"/>
              <w:left w:val="single" w:sz="4" w:space="0" w:color="auto"/>
              <w:bottom w:val="single" w:sz="4" w:space="0" w:color="auto"/>
              <w:right w:val="nil"/>
            </w:tcBorders>
            <w:noWrap/>
            <w:vAlign w:val="bottom"/>
            <w:hideMark/>
          </w:tcPr>
          <w:p w14:paraId="5345275D"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2317</w:t>
            </w:r>
          </w:p>
        </w:tc>
        <w:tc>
          <w:tcPr>
            <w:tcW w:w="0" w:type="auto"/>
            <w:tcBorders>
              <w:top w:val="nil"/>
              <w:left w:val="single" w:sz="4" w:space="0" w:color="auto"/>
              <w:bottom w:val="single" w:sz="4" w:space="0" w:color="auto"/>
              <w:right w:val="nil"/>
            </w:tcBorders>
            <w:noWrap/>
            <w:vAlign w:val="bottom"/>
            <w:hideMark/>
          </w:tcPr>
          <w:p w14:paraId="1F03F60D"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2496</w:t>
            </w:r>
          </w:p>
        </w:tc>
        <w:tc>
          <w:tcPr>
            <w:tcW w:w="1154" w:type="dxa"/>
            <w:tcBorders>
              <w:top w:val="nil"/>
              <w:left w:val="single" w:sz="4" w:space="0" w:color="auto"/>
              <w:bottom w:val="single" w:sz="4" w:space="0" w:color="auto"/>
              <w:right w:val="single" w:sz="4" w:space="0" w:color="auto"/>
            </w:tcBorders>
            <w:noWrap/>
            <w:vAlign w:val="bottom"/>
            <w:hideMark/>
          </w:tcPr>
          <w:p w14:paraId="76030D56"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4813</w:t>
            </w:r>
          </w:p>
        </w:tc>
      </w:tr>
      <w:tr w:rsidR="00B44320" w:rsidRPr="00E600B0" w14:paraId="3F7AD725" w14:textId="77777777" w:rsidTr="007D1114">
        <w:trPr>
          <w:trHeight w:val="20"/>
          <w:jc w:val="center"/>
        </w:trPr>
        <w:tc>
          <w:tcPr>
            <w:tcW w:w="0" w:type="auto"/>
            <w:tcBorders>
              <w:top w:val="nil"/>
              <w:left w:val="single" w:sz="4" w:space="0" w:color="auto"/>
              <w:bottom w:val="single" w:sz="4" w:space="0" w:color="auto"/>
              <w:right w:val="nil"/>
            </w:tcBorders>
            <w:noWrap/>
            <w:vAlign w:val="bottom"/>
            <w:hideMark/>
          </w:tcPr>
          <w:p w14:paraId="66E7F693" w14:textId="77777777" w:rsidR="00B44320" w:rsidRPr="002B57F3" w:rsidRDefault="00B44320" w:rsidP="007D1114">
            <w:pPr>
              <w:jc w:val="right"/>
              <w:rPr>
                <w:rFonts w:eastAsia="Times New Roman" w:cs="Calibri"/>
                <w:i/>
                <w:iCs/>
                <w:color w:val="000000"/>
                <w:lang w:eastAsia="pt-PT"/>
              </w:rPr>
            </w:pPr>
            <w:r w:rsidRPr="002B57F3">
              <w:rPr>
                <w:rFonts w:eastAsia="Times New Roman" w:cs="Calibri"/>
                <w:i/>
                <w:iCs/>
                <w:color w:val="000000"/>
                <w:lang w:eastAsia="pt-PT"/>
              </w:rPr>
              <w:t> </w:t>
            </w:r>
          </w:p>
        </w:tc>
        <w:tc>
          <w:tcPr>
            <w:tcW w:w="0" w:type="auto"/>
            <w:tcBorders>
              <w:top w:val="single" w:sz="4" w:space="0" w:color="auto"/>
              <w:left w:val="nil"/>
              <w:bottom w:val="single" w:sz="4" w:space="0" w:color="auto"/>
              <w:right w:val="nil"/>
            </w:tcBorders>
            <w:noWrap/>
            <w:hideMark/>
          </w:tcPr>
          <w:p w14:paraId="6BEB6168" w14:textId="77777777" w:rsidR="00B44320" w:rsidRPr="002B57F3" w:rsidRDefault="00B44320" w:rsidP="007D1114">
            <w:pPr>
              <w:jc w:val="right"/>
              <w:rPr>
                <w:rFonts w:eastAsia="Times New Roman" w:cs="Calibri"/>
                <w:i/>
                <w:iCs/>
                <w:color w:val="000000"/>
                <w:lang w:eastAsia="pt-PT"/>
              </w:rPr>
            </w:pPr>
            <w:r w:rsidRPr="002B57F3">
              <w:rPr>
                <w:rFonts w:eastAsia="Times New Roman" w:cs="Calibri"/>
                <w:i/>
                <w:iCs/>
                <w:color w:val="000000"/>
                <w:lang w:eastAsia="pt-PT"/>
              </w:rPr>
              <w:t>Total</w:t>
            </w:r>
          </w:p>
        </w:tc>
        <w:tc>
          <w:tcPr>
            <w:tcW w:w="0" w:type="auto"/>
            <w:tcBorders>
              <w:top w:val="nil"/>
              <w:left w:val="single" w:sz="4" w:space="0" w:color="auto"/>
              <w:bottom w:val="single" w:sz="4" w:space="0" w:color="auto"/>
              <w:right w:val="nil"/>
            </w:tcBorders>
            <w:noWrap/>
            <w:hideMark/>
          </w:tcPr>
          <w:p w14:paraId="4004C439"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3643</w:t>
            </w:r>
          </w:p>
        </w:tc>
        <w:tc>
          <w:tcPr>
            <w:tcW w:w="0" w:type="auto"/>
            <w:tcBorders>
              <w:top w:val="nil"/>
              <w:left w:val="single" w:sz="4" w:space="0" w:color="auto"/>
              <w:bottom w:val="single" w:sz="4" w:space="0" w:color="auto"/>
              <w:right w:val="nil"/>
            </w:tcBorders>
            <w:noWrap/>
            <w:hideMark/>
          </w:tcPr>
          <w:p w14:paraId="11E898D9"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7834</w:t>
            </w:r>
          </w:p>
        </w:tc>
        <w:tc>
          <w:tcPr>
            <w:tcW w:w="1154" w:type="dxa"/>
            <w:tcBorders>
              <w:top w:val="nil"/>
              <w:left w:val="single" w:sz="4" w:space="0" w:color="auto"/>
              <w:bottom w:val="single" w:sz="4" w:space="0" w:color="auto"/>
              <w:right w:val="single" w:sz="4" w:space="0" w:color="auto"/>
            </w:tcBorders>
            <w:noWrap/>
            <w:vAlign w:val="bottom"/>
            <w:hideMark/>
          </w:tcPr>
          <w:p w14:paraId="233C8404"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11477</w:t>
            </w:r>
          </w:p>
          <w:p w14:paraId="63A1565B" w14:textId="77777777" w:rsidR="00B44320" w:rsidRPr="002B57F3" w:rsidRDefault="00B44320" w:rsidP="007D1114">
            <w:pPr>
              <w:jc w:val="right"/>
              <w:rPr>
                <w:rFonts w:eastAsia="Times New Roman" w:cs="Calibri"/>
                <w:color w:val="000000"/>
                <w:lang w:eastAsia="pt-PT"/>
              </w:rPr>
            </w:pPr>
            <w:r w:rsidRPr="002B57F3">
              <w:rPr>
                <w:rFonts w:eastAsia="Times New Roman" w:cs="Calibri"/>
                <w:color w:val="000000"/>
                <w:lang w:eastAsia="pt-PT"/>
              </w:rPr>
              <w:t>(41 EJ)</w:t>
            </w:r>
          </w:p>
        </w:tc>
      </w:tr>
    </w:tbl>
    <w:p w14:paraId="669C8A78" w14:textId="77777777" w:rsidR="00B44320" w:rsidRPr="00D304E0" w:rsidRDefault="00B44320" w:rsidP="007D1114">
      <w:pPr>
        <w:spacing w:line="276" w:lineRule="auto"/>
        <w:rPr>
          <w:b/>
        </w:rPr>
      </w:pPr>
    </w:p>
    <w:p w14:paraId="1E790A3E" w14:textId="77777777" w:rsidR="00B44320" w:rsidRPr="003C445D" w:rsidRDefault="00B44320" w:rsidP="007D1114">
      <w:pPr>
        <w:spacing w:line="276" w:lineRule="auto"/>
        <w:rPr>
          <w:b/>
        </w:rPr>
      </w:pPr>
      <w:r w:rsidRPr="003C445D">
        <w:rPr>
          <w:b/>
        </w:rPr>
        <w:br w:type="page"/>
      </w:r>
    </w:p>
    <w:p w14:paraId="248AAE8A" w14:textId="77777777" w:rsidR="00B44320" w:rsidRPr="003C445D" w:rsidRDefault="00B44320" w:rsidP="007D1114">
      <w:pPr>
        <w:spacing w:after="240" w:line="276" w:lineRule="auto"/>
        <w:rPr>
          <w:b/>
          <w:i/>
        </w:rPr>
      </w:pPr>
      <w:r w:rsidRPr="003C445D">
        <w:rPr>
          <w:b/>
          <w:i/>
        </w:rPr>
        <w:t xml:space="preserve">Table </w:t>
      </w:r>
      <w:r>
        <w:rPr>
          <w:b/>
          <w:i/>
        </w:rPr>
        <w:t>SI-3b-7.</w:t>
      </w:r>
      <w:r w:rsidRPr="003C445D">
        <w:rPr>
          <w:b/>
          <w:i/>
        </w:rPr>
        <w:t xml:space="preserve"> Impact of LED Scenario on Consumer Goods (compared to GEA Efficiency).</w:t>
      </w:r>
    </w:p>
    <w:tbl>
      <w:tblPr>
        <w:tblW w:w="5000" w:type="pct"/>
        <w:tblCellMar>
          <w:left w:w="0" w:type="dxa"/>
          <w:right w:w="0" w:type="dxa"/>
        </w:tblCellMar>
        <w:tblLook w:val="04A0" w:firstRow="1" w:lastRow="0" w:firstColumn="1" w:lastColumn="0" w:noHBand="0" w:noVBand="1"/>
      </w:tblPr>
      <w:tblGrid>
        <w:gridCol w:w="46"/>
        <w:gridCol w:w="1526"/>
        <w:gridCol w:w="1046"/>
        <w:gridCol w:w="936"/>
        <w:gridCol w:w="891"/>
        <w:gridCol w:w="739"/>
        <w:gridCol w:w="662"/>
        <w:gridCol w:w="891"/>
        <w:gridCol w:w="739"/>
        <w:gridCol w:w="662"/>
        <w:gridCol w:w="891"/>
      </w:tblGrid>
      <w:tr w:rsidR="00B44320" w:rsidRPr="002B57F3" w14:paraId="5C74290F" w14:textId="77777777" w:rsidTr="007D1114">
        <w:trPr>
          <w:cantSplit/>
          <w:trHeight w:val="113"/>
        </w:trPr>
        <w:tc>
          <w:tcPr>
            <w:tcW w:w="1968" w:type="pct"/>
            <w:gridSpan w:val="4"/>
            <w:shd w:val="clear" w:color="auto" w:fill="70AD47"/>
            <w:noWrap/>
            <w:vAlign w:val="bottom"/>
            <w:hideMark/>
          </w:tcPr>
          <w:p w14:paraId="77569894" w14:textId="77777777" w:rsidR="00B44320" w:rsidRPr="002B57F3" w:rsidRDefault="00B44320" w:rsidP="007D1114">
            <w:pPr>
              <w:rPr>
                <w:rFonts w:eastAsia="Calibri" w:cs="Calibri"/>
                <w:b/>
                <w:bCs/>
                <w:color w:val="000000"/>
                <w:sz w:val="14"/>
                <w:szCs w:val="22"/>
              </w:rPr>
            </w:pPr>
            <w:r>
              <w:rPr>
                <w:rFonts w:eastAsia="Calibri" w:cs="Calibri"/>
                <w:b/>
                <w:bCs/>
                <w:color w:val="000000"/>
                <w:sz w:val="14"/>
              </w:rPr>
              <w:t>L</w:t>
            </w:r>
            <w:r w:rsidRPr="002B57F3">
              <w:rPr>
                <w:rFonts w:eastAsia="Calibri" w:cs="Calibri"/>
                <w:b/>
                <w:bCs/>
                <w:color w:val="000000"/>
                <w:sz w:val="14"/>
              </w:rPr>
              <w:t>ED SCENARIO relative to GEA Efficiency | Developed region | 2050</w:t>
            </w:r>
          </w:p>
        </w:tc>
        <w:tc>
          <w:tcPr>
            <w:tcW w:w="493" w:type="pct"/>
            <w:shd w:val="clear" w:color="auto" w:fill="70AD47"/>
            <w:noWrap/>
            <w:vAlign w:val="bottom"/>
            <w:hideMark/>
          </w:tcPr>
          <w:p w14:paraId="50286BA9" w14:textId="77777777" w:rsidR="00B44320" w:rsidRPr="002B57F3" w:rsidRDefault="00B44320" w:rsidP="007D1114">
            <w:pPr>
              <w:rPr>
                <w:rFonts w:eastAsia="Calibri" w:cs="Times New Roman"/>
                <w:sz w:val="22"/>
                <w:szCs w:val="22"/>
              </w:rPr>
            </w:pPr>
          </w:p>
        </w:tc>
        <w:tc>
          <w:tcPr>
            <w:tcW w:w="409" w:type="pct"/>
            <w:shd w:val="clear" w:color="auto" w:fill="70AD47"/>
            <w:noWrap/>
            <w:vAlign w:val="bottom"/>
            <w:hideMark/>
          </w:tcPr>
          <w:p w14:paraId="39B72303"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c>
          <w:tcPr>
            <w:tcW w:w="367" w:type="pct"/>
            <w:shd w:val="clear" w:color="auto" w:fill="70AD47"/>
            <w:noWrap/>
            <w:vAlign w:val="bottom"/>
            <w:hideMark/>
          </w:tcPr>
          <w:p w14:paraId="41C70427"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c>
          <w:tcPr>
            <w:tcW w:w="493" w:type="pct"/>
            <w:shd w:val="clear" w:color="auto" w:fill="70AD47"/>
            <w:noWrap/>
            <w:vAlign w:val="bottom"/>
            <w:hideMark/>
          </w:tcPr>
          <w:p w14:paraId="0AF732C0"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c>
          <w:tcPr>
            <w:tcW w:w="409" w:type="pct"/>
            <w:shd w:val="clear" w:color="auto" w:fill="70AD47"/>
            <w:noWrap/>
            <w:vAlign w:val="bottom"/>
            <w:hideMark/>
          </w:tcPr>
          <w:p w14:paraId="4862966A"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c>
          <w:tcPr>
            <w:tcW w:w="367" w:type="pct"/>
            <w:shd w:val="clear" w:color="auto" w:fill="70AD47"/>
            <w:noWrap/>
            <w:vAlign w:val="bottom"/>
            <w:hideMark/>
          </w:tcPr>
          <w:p w14:paraId="09312FDC"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c>
          <w:tcPr>
            <w:tcW w:w="493" w:type="pct"/>
            <w:shd w:val="clear" w:color="auto" w:fill="70AD47"/>
            <w:noWrap/>
            <w:vAlign w:val="bottom"/>
            <w:hideMark/>
          </w:tcPr>
          <w:p w14:paraId="3F05CC1C"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r>
      <w:tr w:rsidR="00B44320" w:rsidRPr="002B57F3" w14:paraId="7FAB32FA" w14:textId="77777777" w:rsidTr="007D1114">
        <w:trPr>
          <w:cantSplit/>
          <w:trHeight w:val="113"/>
        </w:trPr>
        <w:tc>
          <w:tcPr>
            <w:tcW w:w="25" w:type="pct"/>
            <w:tcBorders>
              <w:top w:val="nil"/>
              <w:left w:val="single" w:sz="4" w:space="0" w:color="auto"/>
              <w:bottom w:val="nil"/>
              <w:right w:val="nil"/>
            </w:tcBorders>
            <w:shd w:val="clear" w:color="auto" w:fill="FFFFFF"/>
            <w:noWrap/>
            <w:vAlign w:val="bottom"/>
            <w:hideMark/>
          </w:tcPr>
          <w:p w14:paraId="6F580AF3" w14:textId="77777777" w:rsidR="00B44320" w:rsidRPr="002B57F3" w:rsidRDefault="00B44320" w:rsidP="007D1114">
            <w:pPr>
              <w:rPr>
                <w:rFonts w:ascii="Calibri" w:eastAsia="Calibri" w:hAnsi="Calibri" w:cs="Calibri"/>
                <w:color w:val="000000"/>
                <w:sz w:val="14"/>
                <w:szCs w:val="22"/>
              </w:rPr>
            </w:pPr>
            <w:r w:rsidRPr="002B57F3">
              <w:rPr>
                <w:rFonts w:ascii="Calibri" w:eastAsia="Calibri" w:hAnsi="Calibri" w:cs="Calibri"/>
                <w:color w:val="000000"/>
                <w:sz w:val="14"/>
              </w:rPr>
              <w:t> </w:t>
            </w:r>
          </w:p>
        </w:tc>
        <w:tc>
          <w:tcPr>
            <w:tcW w:w="845" w:type="pct"/>
            <w:shd w:val="clear" w:color="auto" w:fill="FFFFFF"/>
            <w:noWrap/>
            <w:vAlign w:val="bottom"/>
            <w:hideMark/>
          </w:tcPr>
          <w:p w14:paraId="1FA8F8B3"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c>
          <w:tcPr>
            <w:tcW w:w="1591" w:type="pct"/>
            <w:gridSpan w:val="3"/>
            <w:tcBorders>
              <w:top w:val="nil"/>
              <w:left w:val="single" w:sz="4" w:space="0" w:color="auto"/>
              <w:bottom w:val="single" w:sz="4" w:space="0" w:color="auto"/>
              <w:right w:val="single" w:sz="4" w:space="0" w:color="000000"/>
            </w:tcBorders>
            <w:shd w:val="clear" w:color="auto" w:fill="FFFFFF"/>
            <w:noWrap/>
            <w:vAlign w:val="bottom"/>
            <w:hideMark/>
          </w:tcPr>
          <w:p w14:paraId="3059BE93" w14:textId="77777777" w:rsidR="00B44320" w:rsidRPr="002B57F3" w:rsidRDefault="00B44320" w:rsidP="007D1114">
            <w:pPr>
              <w:jc w:val="center"/>
              <w:rPr>
                <w:rFonts w:eastAsia="Calibri" w:cs="Calibri"/>
                <w:color w:val="000000"/>
                <w:sz w:val="14"/>
                <w:szCs w:val="22"/>
              </w:rPr>
            </w:pPr>
            <w:r w:rsidRPr="002B57F3">
              <w:rPr>
                <w:rFonts w:eastAsia="Calibri" w:cs="Calibri"/>
                <w:b/>
                <w:bCs/>
                <w:color w:val="000000"/>
                <w:sz w:val="14"/>
              </w:rPr>
              <w:t>ACTIVITY</w:t>
            </w:r>
            <w:r w:rsidRPr="002B57F3">
              <w:rPr>
                <w:rFonts w:eastAsia="Calibri" w:cs="Calibri"/>
                <w:color w:val="000000"/>
                <w:sz w:val="14"/>
              </w:rPr>
              <w:t xml:space="preserve"> (millions of units)</w:t>
            </w:r>
          </w:p>
        </w:tc>
        <w:tc>
          <w:tcPr>
            <w:tcW w:w="1269" w:type="pct"/>
            <w:gridSpan w:val="3"/>
            <w:tcBorders>
              <w:top w:val="nil"/>
              <w:left w:val="nil"/>
              <w:bottom w:val="single" w:sz="4" w:space="0" w:color="auto"/>
              <w:right w:val="single" w:sz="4" w:space="0" w:color="000000"/>
            </w:tcBorders>
            <w:shd w:val="clear" w:color="auto" w:fill="FFFFFF"/>
            <w:noWrap/>
            <w:vAlign w:val="bottom"/>
            <w:hideMark/>
          </w:tcPr>
          <w:p w14:paraId="7DF0D52E" w14:textId="77777777" w:rsidR="00B44320" w:rsidRPr="002B57F3" w:rsidRDefault="00B44320" w:rsidP="007D1114">
            <w:pPr>
              <w:jc w:val="center"/>
              <w:rPr>
                <w:rFonts w:eastAsia="Calibri" w:cs="Calibri"/>
                <w:color w:val="000000"/>
                <w:sz w:val="14"/>
                <w:szCs w:val="22"/>
              </w:rPr>
            </w:pPr>
            <w:r w:rsidRPr="002B57F3">
              <w:rPr>
                <w:rFonts w:eastAsia="Calibri" w:cs="Calibri"/>
                <w:b/>
                <w:bCs/>
                <w:color w:val="000000"/>
                <w:sz w:val="14"/>
              </w:rPr>
              <w:t>INTENSITY</w:t>
            </w:r>
            <w:r w:rsidRPr="002B57F3">
              <w:rPr>
                <w:rFonts w:eastAsia="Calibri" w:cs="Calibri"/>
                <w:color w:val="000000"/>
                <w:sz w:val="14"/>
              </w:rPr>
              <w:t xml:space="preserve"> (kWh per unit)</w:t>
            </w:r>
          </w:p>
        </w:tc>
        <w:tc>
          <w:tcPr>
            <w:tcW w:w="1269" w:type="pct"/>
            <w:gridSpan w:val="3"/>
            <w:tcBorders>
              <w:top w:val="nil"/>
              <w:left w:val="nil"/>
              <w:bottom w:val="single" w:sz="4" w:space="0" w:color="auto"/>
              <w:right w:val="single" w:sz="4" w:space="0" w:color="000000"/>
            </w:tcBorders>
            <w:shd w:val="clear" w:color="auto" w:fill="FFFFFF"/>
            <w:noWrap/>
            <w:vAlign w:val="bottom"/>
            <w:hideMark/>
          </w:tcPr>
          <w:p w14:paraId="1B2F465E" w14:textId="77777777" w:rsidR="00B44320" w:rsidRPr="002B57F3" w:rsidRDefault="00B44320" w:rsidP="007D1114">
            <w:pPr>
              <w:jc w:val="center"/>
              <w:rPr>
                <w:rFonts w:eastAsia="Calibri" w:cs="Calibri"/>
                <w:color w:val="000000"/>
                <w:sz w:val="14"/>
                <w:szCs w:val="22"/>
              </w:rPr>
            </w:pPr>
            <w:r w:rsidRPr="002B57F3">
              <w:rPr>
                <w:rFonts w:eastAsia="Calibri" w:cs="Calibri"/>
                <w:b/>
                <w:bCs/>
                <w:color w:val="000000"/>
                <w:sz w:val="14"/>
              </w:rPr>
              <w:t>ENERGY DEMAND</w:t>
            </w:r>
            <w:r w:rsidRPr="002B57F3">
              <w:rPr>
                <w:rFonts w:eastAsia="Calibri" w:cs="Calibri"/>
                <w:color w:val="000000"/>
                <w:sz w:val="14"/>
              </w:rPr>
              <w:t xml:space="preserve"> (</w:t>
            </w:r>
            <w:proofErr w:type="spellStart"/>
            <w:r w:rsidRPr="002B57F3">
              <w:rPr>
                <w:rFonts w:eastAsia="Calibri" w:cs="Calibri"/>
                <w:color w:val="000000"/>
                <w:sz w:val="14"/>
              </w:rPr>
              <w:t>TWh</w:t>
            </w:r>
            <w:proofErr w:type="spellEnd"/>
            <w:r w:rsidRPr="002B57F3">
              <w:rPr>
                <w:rFonts w:eastAsia="Calibri" w:cs="Calibri"/>
                <w:color w:val="000000"/>
                <w:sz w:val="14"/>
              </w:rPr>
              <w:t>)</w:t>
            </w:r>
          </w:p>
        </w:tc>
      </w:tr>
      <w:tr w:rsidR="00B44320" w:rsidRPr="002B57F3" w14:paraId="4ACDF537" w14:textId="77777777" w:rsidTr="007D1114">
        <w:trPr>
          <w:cantSplit/>
          <w:trHeight w:val="113"/>
        </w:trPr>
        <w:tc>
          <w:tcPr>
            <w:tcW w:w="25" w:type="pct"/>
            <w:tcBorders>
              <w:top w:val="single" w:sz="4" w:space="0" w:color="auto"/>
              <w:left w:val="single" w:sz="4" w:space="0" w:color="auto"/>
              <w:bottom w:val="single" w:sz="8" w:space="0" w:color="auto"/>
              <w:right w:val="nil"/>
            </w:tcBorders>
            <w:shd w:val="clear" w:color="auto" w:fill="FFFFFF"/>
            <w:noWrap/>
            <w:vAlign w:val="bottom"/>
            <w:hideMark/>
          </w:tcPr>
          <w:p w14:paraId="65CF8ED0" w14:textId="77777777" w:rsidR="00B44320" w:rsidRPr="002B57F3" w:rsidRDefault="00B44320" w:rsidP="007D1114">
            <w:pPr>
              <w:jc w:val="right"/>
              <w:rPr>
                <w:rFonts w:ascii="Calibri" w:eastAsia="Calibri" w:hAnsi="Calibri" w:cs="Calibri"/>
                <w:b/>
                <w:bCs/>
                <w:sz w:val="14"/>
                <w:szCs w:val="22"/>
              </w:rPr>
            </w:pPr>
            <w:r w:rsidRPr="002B57F3">
              <w:rPr>
                <w:rFonts w:ascii="Calibri" w:eastAsia="Calibri" w:hAnsi="Calibri" w:cs="Calibri"/>
                <w:b/>
                <w:bCs/>
                <w:sz w:val="14"/>
              </w:rPr>
              <w:t> </w:t>
            </w:r>
          </w:p>
        </w:tc>
        <w:tc>
          <w:tcPr>
            <w:tcW w:w="845" w:type="pct"/>
            <w:tcBorders>
              <w:top w:val="single" w:sz="4" w:space="0" w:color="auto"/>
              <w:left w:val="nil"/>
              <w:bottom w:val="single" w:sz="8" w:space="0" w:color="auto"/>
              <w:right w:val="nil"/>
            </w:tcBorders>
            <w:shd w:val="clear" w:color="auto" w:fill="FFFFFF"/>
            <w:noWrap/>
            <w:vAlign w:val="bottom"/>
            <w:hideMark/>
          </w:tcPr>
          <w:p w14:paraId="66A6B447"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PER GOOD</w:t>
            </w:r>
          </w:p>
        </w:tc>
        <w:tc>
          <w:tcPr>
            <w:tcW w:w="579" w:type="pct"/>
            <w:tcBorders>
              <w:top w:val="nil"/>
              <w:left w:val="single" w:sz="4" w:space="0" w:color="auto"/>
              <w:bottom w:val="single" w:sz="8" w:space="0" w:color="auto"/>
              <w:right w:val="nil"/>
            </w:tcBorders>
            <w:shd w:val="clear" w:color="auto" w:fill="FFFFFF"/>
            <w:noWrap/>
            <w:vAlign w:val="bottom"/>
            <w:hideMark/>
          </w:tcPr>
          <w:p w14:paraId="245EE528"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GEA Efficiency</w:t>
            </w:r>
          </w:p>
        </w:tc>
        <w:tc>
          <w:tcPr>
            <w:tcW w:w="518" w:type="pct"/>
            <w:tcBorders>
              <w:top w:val="nil"/>
              <w:left w:val="nil"/>
              <w:bottom w:val="single" w:sz="8" w:space="0" w:color="auto"/>
              <w:right w:val="nil"/>
            </w:tcBorders>
            <w:shd w:val="clear" w:color="auto" w:fill="FFFFFF"/>
            <w:noWrap/>
            <w:vAlign w:val="bottom"/>
            <w:hideMark/>
          </w:tcPr>
          <w:p w14:paraId="6789EF71"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LED Scenario</w:t>
            </w:r>
          </w:p>
        </w:tc>
        <w:tc>
          <w:tcPr>
            <w:tcW w:w="493" w:type="pct"/>
            <w:tcBorders>
              <w:top w:val="nil"/>
              <w:left w:val="nil"/>
              <w:bottom w:val="single" w:sz="8" w:space="0" w:color="auto"/>
              <w:right w:val="single" w:sz="4" w:space="0" w:color="auto"/>
            </w:tcBorders>
            <w:shd w:val="clear" w:color="auto" w:fill="FFFFFF"/>
            <w:noWrap/>
            <w:vAlign w:val="bottom"/>
            <w:hideMark/>
          </w:tcPr>
          <w:p w14:paraId="31B3BFEE"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Δ in LED Scenario</w:t>
            </w:r>
          </w:p>
        </w:tc>
        <w:tc>
          <w:tcPr>
            <w:tcW w:w="409" w:type="pct"/>
            <w:tcBorders>
              <w:top w:val="nil"/>
              <w:left w:val="nil"/>
              <w:bottom w:val="single" w:sz="8" w:space="0" w:color="auto"/>
              <w:right w:val="nil"/>
            </w:tcBorders>
            <w:shd w:val="clear" w:color="auto" w:fill="FFFFFF"/>
            <w:noWrap/>
            <w:vAlign w:val="bottom"/>
            <w:hideMark/>
          </w:tcPr>
          <w:p w14:paraId="57D6ED4B"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GEA Efficiency</w:t>
            </w:r>
          </w:p>
        </w:tc>
        <w:tc>
          <w:tcPr>
            <w:tcW w:w="367" w:type="pct"/>
            <w:tcBorders>
              <w:top w:val="nil"/>
              <w:left w:val="nil"/>
              <w:bottom w:val="single" w:sz="8" w:space="0" w:color="auto"/>
              <w:right w:val="nil"/>
            </w:tcBorders>
            <w:shd w:val="clear" w:color="auto" w:fill="FFFFFF"/>
            <w:noWrap/>
            <w:vAlign w:val="bottom"/>
            <w:hideMark/>
          </w:tcPr>
          <w:p w14:paraId="6B5A3C4C"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LED Scenario</w:t>
            </w:r>
          </w:p>
        </w:tc>
        <w:tc>
          <w:tcPr>
            <w:tcW w:w="493" w:type="pct"/>
            <w:tcBorders>
              <w:top w:val="nil"/>
              <w:left w:val="nil"/>
              <w:bottom w:val="single" w:sz="8" w:space="0" w:color="auto"/>
              <w:right w:val="single" w:sz="4" w:space="0" w:color="auto"/>
            </w:tcBorders>
            <w:shd w:val="clear" w:color="auto" w:fill="FFFFFF"/>
            <w:noWrap/>
            <w:vAlign w:val="bottom"/>
            <w:hideMark/>
          </w:tcPr>
          <w:p w14:paraId="7FC81895"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Δ in LED Scenario</w:t>
            </w:r>
          </w:p>
        </w:tc>
        <w:tc>
          <w:tcPr>
            <w:tcW w:w="409" w:type="pct"/>
            <w:tcBorders>
              <w:top w:val="nil"/>
              <w:left w:val="nil"/>
              <w:bottom w:val="single" w:sz="8" w:space="0" w:color="auto"/>
              <w:right w:val="nil"/>
            </w:tcBorders>
            <w:shd w:val="clear" w:color="auto" w:fill="FFFFFF"/>
            <w:noWrap/>
            <w:vAlign w:val="bottom"/>
            <w:hideMark/>
          </w:tcPr>
          <w:p w14:paraId="3A63F867"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GEA Efficiency</w:t>
            </w:r>
          </w:p>
        </w:tc>
        <w:tc>
          <w:tcPr>
            <w:tcW w:w="367" w:type="pct"/>
            <w:tcBorders>
              <w:top w:val="nil"/>
              <w:left w:val="nil"/>
              <w:bottom w:val="single" w:sz="8" w:space="0" w:color="auto"/>
              <w:right w:val="nil"/>
            </w:tcBorders>
            <w:shd w:val="clear" w:color="auto" w:fill="FFFFFF"/>
            <w:noWrap/>
            <w:vAlign w:val="bottom"/>
            <w:hideMark/>
          </w:tcPr>
          <w:p w14:paraId="283D4D07"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LED Scenario</w:t>
            </w:r>
          </w:p>
        </w:tc>
        <w:tc>
          <w:tcPr>
            <w:tcW w:w="493" w:type="pct"/>
            <w:tcBorders>
              <w:top w:val="nil"/>
              <w:left w:val="nil"/>
              <w:bottom w:val="single" w:sz="8" w:space="0" w:color="auto"/>
              <w:right w:val="single" w:sz="4" w:space="0" w:color="auto"/>
            </w:tcBorders>
            <w:shd w:val="clear" w:color="auto" w:fill="FFFFFF"/>
            <w:noWrap/>
            <w:vAlign w:val="bottom"/>
            <w:hideMark/>
          </w:tcPr>
          <w:p w14:paraId="52C0D591"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Δ in LED Scenario</w:t>
            </w:r>
          </w:p>
        </w:tc>
      </w:tr>
      <w:tr w:rsidR="00B44320" w:rsidRPr="002B57F3" w14:paraId="079A8F8B" w14:textId="77777777" w:rsidTr="007D1114">
        <w:trPr>
          <w:cantSplit/>
          <w:trHeight w:val="113"/>
        </w:trPr>
        <w:tc>
          <w:tcPr>
            <w:tcW w:w="25" w:type="pct"/>
            <w:tcBorders>
              <w:top w:val="nil"/>
              <w:left w:val="single" w:sz="4" w:space="0" w:color="auto"/>
              <w:bottom w:val="nil"/>
              <w:right w:val="nil"/>
            </w:tcBorders>
            <w:shd w:val="clear" w:color="auto" w:fill="FFFFFF"/>
            <w:noWrap/>
            <w:vAlign w:val="bottom"/>
            <w:hideMark/>
          </w:tcPr>
          <w:p w14:paraId="5A451B24" w14:textId="77777777" w:rsidR="00B44320" w:rsidRPr="002B57F3" w:rsidRDefault="00B44320" w:rsidP="007D1114">
            <w:pPr>
              <w:jc w:val="right"/>
              <w:rPr>
                <w:rFonts w:ascii="Calibri" w:eastAsia="Calibri" w:hAnsi="Calibri" w:cs="Calibri"/>
                <w:b/>
                <w:bCs/>
                <w:color w:val="000000"/>
                <w:sz w:val="14"/>
                <w:szCs w:val="22"/>
              </w:rPr>
            </w:pPr>
            <w:r w:rsidRPr="002B57F3">
              <w:rPr>
                <w:rFonts w:ascii="Calibri" w:eastAsia="Calibri" w:hAnsi="Calibri" w:cs="Calibri"/>
                <w:b/>
                <w:bCs/>
                <w:color w:val="000000"/>
                <w:sz w:val="14"/>
              </w:rPr>
              <w:t> </w:t>
            </w:r>
          </w:p>
        </w:tc>
        <w:tc>
          <w:tcPr>
            <w:tcW w:w="845" w:type="pct"/>
            <w:shd w:val="clear" w:color="auto" w:fill="FFFFFF"/>
            <w:noWrap/>
            <w:vAlign w:val="bottom"/>
            <w:hideMark/>
          </w:tcPr>
          <w:p w14:paraId="282F1DF4"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lighting</w:t>
            </w:r>
          </w:p>
        </w:tc>
        <w:tc>
          <w:tcPr>
            <w:tcW w:w="579" w:type="pct"/>
            <w:tcBorders>
              <w:top w:val="nil"/>
              <w:left w:val="single" w:sz="4" w:space="0" w:color="auto"/>
              <w:bottom w:val="nil"/>
              <w:right w:val="nil"/>
            </w:tcBorders>
            <w:shd w:val="clear" w:color="auto" w:fill="FFFFFF"/>
            <w:noWrap/>
            <w:vAlign w:val="bottom"/>
            <w:hideMark/>
          </w:tcPr>
          <w:p w14:paraId="329CE65E"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30 894</w:t>
            </w:r>
          </w:p>
        </w:tc>
        <w:tc>
          <w:tcPr>
            <w:tcW w:w="518" w:type="pct"/>
            <w:shd w:val="clear" w:color="auto" w:fill="FFFFFF"/>
            <w:noWrap/>
            <w:vAlign w:val="bottom"/>
            <w:hideMark/>
          </w:tcPr>
          <w:p w14:paraId="483E7DFD"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24 171</w:t>
            </w:r>
          </w:p>
        </w:tc>
        <w:tc>
          <w:tcPr>
            <w:tcW w:w="493" w:type="pct"/>
            <w:tcBorders>
              <w:top w:val="nil"/>
              <w:left w:val="nil"/>
              <w:bottom w:val="nil"/>
              <w:right w:val="single" w:sz="4" w:space="0" w:color="auto"/>
            </w:tcBorders>
            <w:shd w:val="clear" w:color="auto" w:fill="FFFFFF"/>
            <w:noWrap/>
            <w:vAlign w:val="bottom"/>
            <w:hideMark/>
          </w:tcPr>
          <w:p w14:paraId="20742496"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-22%</w:t>
            </w:r>
          </w:p>
        </w:tc>
        <w:tc>
          <w:tcPr>
            <w:tcW w:w="409" w:type="pct"/>
            <w:shd w:val="clear" w:color="auto" w:fill="FFFFFF"/>
            <w:noWrap/>
            <w:vAlign w:val="bottom"/>
            <w:hideMark/>
          </w:tcPr>
          <w:p w14:paraId="22AC4185"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36</w:t>
            </w:r>
          </w:p>
        </w:tc>
        <w:tc>
          <w:tcPr>
            <w:tcW w:w="367" w:type="pct"/>
            <w:shd w:val="clear" w:color="auto" w:fill="FFFFFF"/>
            <w:noWrap/>
            <w:vAlign w:val="bottom"/>
            <w:hideMark/>
          </w:tcPr>
          <w:p w14:paraId="455A598B"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26</w:t>
            </w:r>
          </w:p>
        </w:tc>
        <w:tc>
          <w:tcPr>
            <w:tcW w:w="493" w:type="pct"/>
            <w:tcBorders>
              <w:top w:val="nil"/>
              <w:left w:val="nil"/>
              <w:bottom w:val="nil"/>
              <w:right w:val="single" w:sz="4" w:space="0" w:color="auto"/>
            </w:tcBorders>
            <w:shd w:val="clear" w:color="auto" w:fill="FFFFFF"/>
            <w:noWrap/>
            <w:vAlign w:val="bottom"/>
            <w:hideMark/>
          </w:tcPr>
          <w:p w14:paraId="3629F540"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-29%</w:t>
            </w:r>
          </w:p>
        </w:tc>
        <w:tc>
          <w:tcPr>
            <w:tcW w:w="409" w:type="pct"/>
            <w:shd w:val="clear" w:color="auto" w:fill="FFFFFF"/>
            <w:noWrap/>
            <w:vAlign w:val="bottom"/>
            <w:hideMark/>
          </w:tcPr>
          <w:p w14:paraId="02B2643B"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627</w:t>
            </w:r>
          </w:p>
        </w:tc>
        <w:tc>
          <w:tcPr>
            <w:tcW w:w="367" w:type="pct"/>
            <w:shd w:val="clear" w:color="auto" w:fill="FFFFFF"/>
            <w:noWrap/>
            <w:vAlign w:val="bottom"/>
            <w:hideMark/>
          </w:tcPr>
          <w:p w14:paraId="10BBE5F5"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335</w:t>
            </w:r>
          </w:p>
        </w:tc>
        <w:tc>
          <w:tcPr>
            <w:tcW w:w="493" w:type="pct"/>
            <w:tcBorders>
              <w:top w:val="nil"/>
              <w:left w:val="nil"/>
              <w:bottom w:val="nil"/>
              <w:right w:val="single" w:sz="4" w:space="0" w:color="auto"/>
            </w:tcBorders>
            <w:shd w:val="clear" w:color="auto" w:fill="FFFFFF"/>
            <w:noWrap/>
            <w:vAlign w:val="bottom"/>
            <w:hideMark/>
          </w:tcPr>
          <w:p w14:paraId="1371962A"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-46%</w:t>
            </w:r>
          </w:p>
        </w:tc>
      </w:tr>
      <w:tr w:rsidR="00B44320" w:rsidRPr="002B57F3" w14:paraId="18ACA3E5" w14:textId="77777777" w:rsidTr="007D1114">
        <w:trPr>
          <w:cantSplit/>
          <w:trHeight w:val="113"/>
        </w:trPr>
        <w:tc>
          <w:tcPr>
            <w:tcW w:w="25" w:type="pct"/>
            <w:tcBorders>
              <w:top w:val="nil"/>
              <w:left w:val="single" w:sz="4" w:space="0" w:color="auto"/>
              <w:bottom w:val="nil"/>
              <w:right w:val="nil"/>
            </w:tcBorders>
            <w:shd w:val="clear" w:color="auto" w:fill="FFFFFF"/>
            <w:noWrap/>
            <w:vAlign w:val="bottom"/>
            <w:hideMark/>
          </w:tcPr>
          <w:p w14:paraId="4F818982" w14:textId="77777777" w:rsidR="00B44320" w:rsidRPr="002B57F3" w:rsidRDefault="00B44320" w:rsidP="007D1114">
            <w:pPr>
              <w:jc w:val="right"/>
              <w:rPr>
                <w:rFonts w:ascii="Calibri" w:eastAsia="Calibri" w:hAnsi="Calibri" w:cs="Calibri"/>
                <w:b/>
                <w:bCs/>
                <w:color w:val="000000"/>
                <w:sz w:val="14"/>
                <w:szCs w:val="22"/>
              </w:rPr>
            </w:pPr>
            <w:r w:rsidRPr="002B57F3">
              <w:rPr>
                <w:rFonts w:ascii="Calibri" w:eastAsia="Calibri" w:hAnsi="Calibri" w:cs="Calibri"/>
                <w:b/>
                <w:bCs/>
                <w:color w:val="000000"/>
                <w:sz w:val="14"/>
              </w:rPr>
              <w:t> </w:t>
            </w:r>
          </w:p>
        </w:tc>
        <w:tc>
          <w:tcPr>
            <w:tcW w:w="845" w:type="pct"/>
            <w:shd w:val="clear" w:color="auto" w:fill="FFFFFF"/>
            <w:noWrap/>
            <w:vAlign w:val="bottom"/>
            <w:hideMark/>
          </w:tcPr>
          <w:p w14:paraId="37851B0A"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appliances (incl. ICT)</w:t>
            </w:r>
          </w:p>
        </w:tc>
        <w:tc>
          <w:tcPr>
            <w:tcW w:w="579" w:type="pct"/>
            <w:tcBorders>
              <w:top w:val="nil"/>
              <w:left w:val="single" w:sz="4" w:space="0" w:color="auto"/>
              <w:bottom w:val="nil"/>
              <w:right w:val="nil"/>
            </w:tcBorders>
            <w:shd w:val="clear" w:color="auto" w:fill="FFFFFF"/>
            <w:noWrap/>
            <w:vAlign w:val="bottom"/>
            <w:hideMark/>
          </w:tcPr>
          <w:p w14:paraId="086B2E2C"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42 960</w:t>
            </w:r>
          </w:p>
        </w:tc>
        <w:tc>
          <w:tcPr>
            <w:tcW w:w="518" w:type="pct"/>
            <w:shd w:val="clear" w:color="auto" w:fill="FFFFFF"/>
            <w:noWrap/>
            <w:vAlign w:val="bottom"/>
            <w:hideMark/>
          </w:tcPr>
          <w:p w14:paraId="12D6F1CE"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39 053</w:t>
            </w:r>
          </w:p>
        </w:tc>
        <w:tc>
          <w:tcPr>
            <w:tcW w:w="493" w:type="pct"/>
            <w:tcBorders>
              <w:top w:val="nil"/>
              <w:left w:val="nil"/>
              <w:bottom w:val="nil"/>
              <w:right w:val="single" w:sz="4" w:space="0" w:color="auto"/>
            </w:tcBorders>
            <w:shd w:val="clear" w:color="auto" w:fill="FFFFFF"/>
            <w:noWrap/>
            <w:vAlign w:val="bottom"/>
            <w:hideMark/>
          </w:tcPr>
          <w:p w14:paraId="5B071891"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-9%</w:t>
            </w:r>
          </w:p>
        </w:tc>
        <w:tc>
          <w:tcPr>
            <w:tcW w:w="409" w:type="pct"/>
            <w:shd w:val="clear" w:color="auto" w:fill="FFFFFF"/>
            <w:noWrap/>
            <w:vAlign w:val="bottom"/>
            <w:hideMark/>
          </w:tcPr>
          <w:p w14:paraId="3A465D60"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169</w:t>
            </w:r>
          </w:p>
        </w:tc>
        <w:tc>
          <w:tcPr>
            <w:tcW w:w="367" w:type="pct"/>
            <w:shd w:val="clear" w:color="auto" w:fill="FFFFFF"/>
            <w:noWrap/>
            <w:vAlign w:val="bottom"/>
            <w:hideMark/>
          </w:tcPr>
          <w:p w14:paraId="3878F887"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155</w:t>
            </w:r>
          </w:p>
        </w:tc>
        <w:tc>
          <w:tcPr>
            <w:tcW w:w="493" w:type="pct"/>
            <w:tcBorders>
              <w:top w:val="nil"/>
              <w:left w:val="nil"/>
              <w:bottom w:val="nil"/>
              <w:right w:val="single" w:sz="4" w:space="0" w:color="auto"/>
            </w:tcBorders>
            <w:shd w:val="clear" w:color="auto" w:fill="FFFFFF"/>
            <w:noWrap/>
            <w:vAlign w:val="bottom"/>
            <w:hideMark/>
          </w:tcPr>
          <w:p w14:paraId="13E325EB"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-9%</w:t>
            </w:r>
          </w:p>
        </w:tc>
        <w:tc>
          <w:tcPr>
            <w:tcW w:w="409" w:type="pct"/>
            <w:shd w:val="clear" w:color="auto" w:fill="FFFFFF"/>
            <w:noWrap/>
            <w:vAlign w:val="bottom"/>
            <w:hideMark/>
          </w:tcPr>
          <w:p w14:paraId="0C3257CE"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3 643</w:t>
            </w:r>
          </w:p>
        </w:tc>
        <w:tc>
          <w:tcPr>
            <w:tcW w:w="367" w:type="pct"/>
            <w:shd w:val="clear" w:color="auto" w:fill="FFFFFF"/>
            <w:noWrap/>
            <w:vAlign w:val="bottom"/>
            <w:hideMark/>
          </w:tcPr>
          <w:p w14:paraId="025F2C7E"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3 016</w:t>
            </w:r>
          </w:p>
        </w:tc>
        <w:tc>
          <w:tcPr>
            <w:tcW w:w="493" w:type="pct"/>
            <w:tcBorders>
              <w:top w:val="nil"/>
              <w:left w:val="nil"/>
              <w:bottom w:val="nil"/>
              <w:right w:val="single" w:sz="4" w:space="0" w:color="auto"/>
            </w:tcBorders>
            <w:shd w:val="clear" w:color="auto" w:fill="FFFFFF"/>
            <w:noWrap/>
            <w:vAlign w:val="bottom"/>
            <w:hideMark/>
          </w:tcPr>
          <w:p w14:paraId="183A8929"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-17%</w:t>
            </w:r>
          </w:p>
        </w:tc>
      </w:tr>
      <w:tr w:rsidR="00B44320" w:rsidRPr="002B57F3" w14:paraId="61CA3294" w14:textId="77777777" w:rsidTr="007D1114">
        <w:trPr>
          <w:cantSplit/>
          <w:trHeight w:val="113"/>
        </w:trPr>
        <w:tc>
          <w:tcPr>
            <w:tcW w:w="25" w:type="pct"/>
            <w:tcBorders>
              <w:top w:val="nil"/>
              <w:left w:val="single" w:sz="4" w:space="0" w:color="auto"/>
              <w:bottom w:val="nil"/>
              <w:right w:val="nil"/>
            </w:tcBorders>
            <w:shd w:val="clear" w:color="auto" w:fill="FFFFFF"/>
            <w:noWrap/>
            <w:vAlign w:val="bottom"/>
            <w:hideMark/>
          </w:tcPr>
          <w:p w14:paraId="321842F0" w14:textId="77777777" w:rsidR="00B44320" w:rsidRPr="002B57F3" w:rsidRDefault="00B44320" w:rsidP="007D1114">
            <w:pPr>
              <w:jc w:val="right"/>
              <w:rPr>
                <w:rFonts w:ascii="Calibri" w:eastAsia="Calibri" w:hAnsi="Calibri" w:cs="Calibri"/>
                <w:b/>
                <w:bCs/>
                <w:color w:val="000000"/>
                <w:sz w:val="14"/>
                <w:szCs w:val="22"/>
              </w:rPr>
            </w:pPr>
            <w:r w:rsidRPr="002B57F3">
              <w:rPr>
                <w:rFonts w:ascii="Calibri" w:eastAsia="Calibri" w:hAnsi="Calibri" w:cs="Calibri"/>
                <w:b/>
                <w:bCs/>
                <w:color w:val="000000"/>
                <w:sz w:val="14"/>
              </w:rPr>
              <w:t> </w:t>
            </w:r>
          </w:p>
        </w:tc>
        <w:tc>
          <w:tcPr>
            <w:tcW w:w="845" w:type="pct"/>
            <w:shd w:val="clear" w:color="auto" w:fill="FFFFFF"/>
            <w:noWrap/>
            <w:vAlign w:val="bottom"/>
            <w:hideMark/>
          </w:tcPr>
          <w:p w14:paraId="67CCB43F"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cooking</w:t>
            </w:r>
          </w:p>
        </w:tc>
        <w:tc>
          <w:tcPr>
            <w:tcW w:w="579" w:type="pct"/>
            <w:tcBorders>
              <w:top w:val="nil"/>
              <w:left w:val="single" w:sz="4" w:space="0" w:color="auto"/>
              <w:bottom w:val="nil"/>
              <w:right w:val="nil"/>
            </w:tcBorders>
            <w:shd w:val="clear" w:color="auto" w:fill="FFFFFF"/>
            <w:noWrap/>
            <w:vAlign w:val="bottom"/>
            <w:hideMark/>
          </w:tcPr>
          <w:p w14:paraId="332BC488"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2 273</w:t>
            </w:r>
          </w:p>
        </w:tc>
        <w:tc>
          <w:tcPr>
            <w:tcW w:w="518" w:type="pct"/>
            <w:shd w:val="clear" w:color="auto" w:fill="FFFFFF"/>
            <w:noWrap/>
            <w:vAlign w:val="bottom"/>
            <w:hideMark/>
          </w:tcPr>
          <w:p w14:paraId="311F619C"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2 273</w:t>
            </w:r>
          </w:p>
        </w:tc>
        <w:tc>
          <w:tcPr>
            <w:tcW w:w="493" w:type="pct"/>
            <w:tcBorders>
              <w:top w:val="nil"/>
              <w:left w:val="nil"/>
              <w:bottom w:val="nil"/>
              <w:right w:val="single" w:sz="4" w:space="0" w:color="auto"/>
            </w:tcBorders>
            <w:shd w:val="clear" w:color="auto" w:fill="FFFFFF"/>
            <w:noWrap/>
            <w:vAlign w:val="bottom"/>
            <w:hideMark/>
          </w:tcPr>
          <w:p w14:paraId="1BF06D19"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0%</w:t>
            </w:r>
          </w:p>
        </w:tc>
        <w:tc>
          <w:tcPr>
            <w:tcW w:w="409" w:type="pct"/>
            <w:shd w:val="clear" w:color="auto" w:fill="FFFFFF"/>
            <w:noWrap/>
            <w:vAlign w:val="bottom"/>
            <w:hideMark/>
          </w:tcPr>
          <w:p w14:paraId="7196203C"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40</w:t>
            </w:r>
          </w:p>
        </w:tc>
        <w:tc>
          <w:tcPr>
            <w:tcW w:w="367" w:type="pct"/>
            <w:shd w:val="clear" w:color="auto" w:fill="FFFFFF"/>
            <w:noWrap/>
            <w:vAlign w:val="bottom"/>
            <w:hideMark/>
          </w:tcPr>
          <w:p w14:paraId="275F9AEE"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40</w:t>
            </w:r>
          </w:p>
        </w:tc>
        <w:tc>
          <w:tcPr>
            <w:tcW w:w="493" w:type="pct"/>
            <w:shd w:val="clear" w:color="auto" w:fill="FFFFFF"/>
            <w:noWrap/>
            <w:vAlign w:val="bottom"/>
            <w:hideMark/>
          </w:tcPr>
          <w:p w14:paraId="19C75D20"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0%</w:t>
            </w:r>
          </w:p>
        </w:tc>
        <w:tc>
          <w:tcPr>
            <w:tcW w:w="409" w:type="pct"/>
            <w:tcBorders>
              <w:top w:val="nil"/>
              <w:left w:val="single" w:sz="4" w:space="0" w:color="auto"/>
              <w:bottom w:val="nil"/>
              <w:right w:val="nil"/>
            </w:tcBorders>
            <w:shd w:val="clear" w:color="auto" w:fill="FFFFFF"/>
            <w:noWrap/>
            <w:vAlign w:val="bottom"/>
            <w:hideMark/>
          </w:tcPr>
          <w:p w14:paraId="104C651A"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92</w:t>
            </w:r>
          </w:p>
        </w:tc>
        <w:tc>
          <w:tcPr>
            <w:tcW w:w="367" w:type="pct"/>
            <w:shd w:val="clear" w:color="auto" w:fill="FFFFFF"/>
            <w:noWrap/>
            <w:vAlign w:val="bottom"/>
            <w:hideMark/>
          </w:tcPr>
          <w:p w14:paraId="5DCF4D11"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92</w:t>
            </w:r>
          </w:p>
        </w:tc>
        <w:tc>
          <w:tcPr>
            <w:tcW w:w="493" w:type="pct"/>
            <w:tcBorders>
              <w:top w:val="nil"/>
              <w:left w:val="nil"/>
              <w:bottom w:val="nil"/>
              <w:right w:val="single" w:sz="4" w:space="0" w:color="auto"/>
            </w:tcBorders>
            <w:shd w:val="clear" w:color="auto" w:fill="FFFFFF"/>
            <w:noWrap/>
            <w:vAlign w:val="bottom"/>
            <w:hideMark/>
          </w:tcPr>
          <w:p w14:paraId="74CC6EF9"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0%</w:t>
            </w:r>
          </w:p>
        </w:tc>
      </w:tr>
      <w:tr w:rsidR="00B44320" w:rsidRPr="002B57F3" w14:paraId="6DD859AC" w14:textId="77777777" w:rsidTr="007D1114">
        <w:trPr>
          <w:cantSplit/>
          <w:trHeight w:val="113"/>
        </w:trPr>
        <w:tc>
          <w:tcPr>
            <w:tcW w:w="25" w:type="pct"/>
            <w:tcBorders>
              <w:top w:val="nil"/>
              <w:left w:val="single" w:sz="4" w:space="0" w:color="auto"/>
              <w:bottom w:val="nil"/>
              <w:right w:val="nil"/>
            </w:tcBorders>
            <w:shd w:val="clear" w:color="auto" w:fill="FFFFFF"/>
            <w:noWrap/>
            <w:vAlign w:val="bottom"/>
            <w:hideMark/>
          </w:tcPr>
          <w:p w14:paraId="250335CD" w14:textId="77777777" w:rsidR="00B44320" w:rsidRPr="002B57F3" w:rsidRDefault="00B44320" w:rsidP="007D1114">
            <w:pPr>
              <w:jc w:val="right"/>
              <w:rPr>
                <w:rFonts w:ascii="Calibri" w:eastAsia="Calibri" w:hAnsi="Calibri" w:cs="Calibri"/>
                <w:b/>
                <w:bCs/>
                <w:color w:val="000000"/>
                <w:sz w:val="14"/>
                <w:szCs w:val="22"/>
              </w:rPr>
            </w:pPr>
            <w:r w:rsidRPr="002B57F3">
              <w:rPr>
                <w:rFonts w:ascii="Calibri" w:eastAsia="Calibri" w:hAnsi="Calibri" w:cs="Calibri"/>
                <w:b/>
                <w:bCs/>
                <w:color w:val="000000"/>
                <w:sz w:val="14"/>
              </w:rPr>
              <w:t> </w:t>
            </w:r>
          </w:p>
        </w:tc>
        <w:tc>
          <w:tcPr>
            <w:tcW w:w="845" w:type="pct"/>
            <w:shd w:val="clear" w:color="auto" w:fill="FFFFFF"/>
            <w:noWrap/>
            <w:vAlign w:val="bottom"/>
            <w:hideMark/>
          </w:tcPr>
          <w:p w14:paraId="0733D1BE"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productive</w:t>
            </w:r>
          </w:p>
        </w:tc>
        <w:tc>
          <w:tcPr>
            <w:tcW w:w="579" w:type="pct"/>
            <w:tcBorders>
              <w:top w:val="nil"/>
              <w:left w:val="single" w:sz="4" w:space="0" w:color="auto"/>
              <w:bottom w:val="nil"/>
              <w:right w:val="nil"/>
            </w:tcBorders>
            <w:shd w:val="clear" w:color="auto" w:fill="FFFFFF"/>
            <w:noWrap/>
            <w:vAlign w:val="bottom"/>
            <w:hideMark/>
          </w:tcPr>
          <w:p w14:paraId="6A021873"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1 600</w:t>
            </w:r>
          </w:p>
        </w:tc>
        <w:tc>
          <w:tcPr>
            <w:tcW w:w="518" w:type="pct"/>
            <w:shd w:val="clear" w:color="auto" w:fill="FFFFFF"/>
            <w:noWrap/>
            <w:vAlign w:val="bottom"/>
            <w:hideMark/>
          </w:tcPr>
          <w:p w14:paraId="6D70D6FB"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1 600</w:t>
            </w:r>
          </w:p>
        </w:tc>
        <w:tc>
          <w:tcPr>
            <w:tcW w:w="493" w:type="pct"/>
            <w:tcBorders>
              <w:top w:val="nil"/>
              <w:left w:val="nil"/>
              <w:bottom w:val="nil"/>
              <w:right w:val="single" w:sz="4" w:space="0" w:color="auto"/>
            </w:tcBorders>
            <w:shd w:val="clear" w:color="auto" w:fill="FFFFFF"/>
            <w:noWrap/>
            <w:vAlign w:val="bottom"/>
            <w:hideMark/>
          </w:tcPr>
          <w:p w14:paraId="1CF447E8"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0%</w:t>
            </w:r>
          </w:p>
        </w:tc>
        <w:tc>
          <w:tcPr>
            <w:tcW w:w="409" w:type="pct"/>
            <w:shd w:val="clear" w:color="auto" w:fill="FFFFFF"/>
            <w:noWrap/>
            <w:vAlign w:val="bottom"/>
            <w:hideMark/>
          </w:tcPr>
          <w:p w14:paraId="62775856"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125</w:t>
            </w:r>
          </w:p>
        </w:tc>
        <w:tc>
          <w:tcPr>
            <w:tcW w:w="367" w:type="pct"/>
            <w:shd w:val="clear" w:color="auto" w:fill="FFFFFF"/>
            <w:noWrap/>
            <w:vAlign w:val="bottom"/>
            <w:hideMark/>
          </w:tcPr>
          <w:p w14:paraId="1784B8E8"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125</w:t>
            </w:r>
          </w:p>
        </w:tc>
        <w:tc>
          <w:tcPr>
            <w:tcW w:w="493" w:type="pct"/>
            <w:tcBorders>
              <w:top w:val="nil"/>
              <w:left w:val="nil"/>
              <w:bottom w:val="nil"/>
              <w:right w:val="single" w:sz="4" w:space="0" w:color="auto"/>
            </w:tcBorders>
            <w:shd w:val="clear" w:color="auto" w:fill="FFFFFF"/>
            <w:noWrap/>
            <w:vAlign w:val="bottom"/>
            <w:hideMark/>
          </w:tcPr>
          <w:p w14:paraId="59B651B4"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0%</w:t>
            </w:r>
          </w:p>
        </w:tc>
        <w:tc>
          <w:tcPr>
            <w:tcW w:w="409" w:type="pct"/>
            <w:shd w:val="clear" w:color="auto" w:fill="FFFFFF"/>
            <w:noWrap/>
            <w:vAlign w:val="bottom"/>
            <w:hideMark/>
          </w:tcPr>
          <w:p w14:paraId="426953C9"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200</w:t>
            </w:r>
          </w:p>
        </w:tc>
        <w:tc>
          <w:tcPr>
            <w:tcW w:w="367" w:type="pct"/>
            <w:shd w:val="clear" w:color="auto" w:fill="FFFFFF"/>
            <w:noWrap/>
            <w:vAlign w:val="bottom"/>
            <w:hideMark/>
          </w:tcPr>
          <w:p w14:paraId="5DC0275A"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200</w:t>
            </w:r>
          </w:p>
        </w:tc>
        <w:tc>
          <w:tcPr>
            <w:tcW w:w="493" w:type="pct"/>
            <w:tcBorders>
              <w:top w:val="nil"/>
              <w:left w:val="nil"/>
              <w:bottom w:val="nil"/>
              <w:right w:val="single" w:sz="4" w:space="0" w:color="auto"/>
            </w:tcBorders>
            <w:shd w:val="clear" w:color="auto" w:fill="FFFFFF"/>
            <w:noWrap/>
            <w:vAlign w:val="bottom"/>
            <w:hideMark/>
          </w:tcPr>
          <w:p w14:paraId="2FB27FAA"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0%</w:t>
            </w:r>
          </w:p>
        </w:tc>
      </w:tr>
      <w:tr w:rsidR="00B44320" w:rsidRPr="002B57F3" w14:paraId="491117CE" w14:textId="77777777" w:rsidTr="007D1114">
        <w:trPr>
          <w:cantSplit/>
          <w:trHeight w:val="113"/>
        </w:trPr>
        <w:tc>
          <w:tcPr>
            <w:tcW w:w="25" w:type="pct"/>
            <w:tcBorders>
              <w:top w:val="nil"/>
              <w:left w:val="single" w:sz="4" w:space="0" w:color="auto"/>
              <w:bottom w:val="nil"/>
              <w:right w:val="nil"/>
            </w:tcBorders>
            <w:shd w:val="clear" w:color="auto" w:fill="FFFFFF"/>
            <w:noWrap/>
            <w:vAlign w:val="bottom"/>
            <w:hideMark/>
          </w:tcPr>
          <w:p w14:paraId="1FF50F2D" w14:textId="77777777" w:rsidR="00B44320" w:rsidRPr="002B57F3" w:rsidRDefault="00B44320" w:rsidP="007D1114">
            <w:pPr>
              <w:jc w:val="right"/>
              <w:rPr>
                <w:rFonts w:ascii="Calibri" w:eastAsia="Calibri" w:hAnsi="Calibri" w:cs="Calibri"/>
                <w:b/>
                <w:bCs/>
                <w:color w:val="000000"/>
                <w:sz w:val="14"/>
                <w:szCs w:val="22"/>
              </w:rPr>
            </w:pPr>
            <w:r w:rsidRPr="002B57F3">
              <w:rPr>
                <w:rFonts w:ascii="Calibri" w:eastAsia="Calibri" w:hAnsi="Calibri" w:cs="Calibri"/>
                <w:b/>
                <w:bCs/>
                <w:color w:val="000000"/>
                <w:sz w:val="14"/>
              </w:rPr>
              <w:t> </w:t>
            </w:r>
          </w:p>
        </w:tc>
        <w:tc>
          <w:tcPr>
            <w:tcW w:w="845" w:type="pct"/>
            <w:shd w:val="clear" w:color="auto" w:fill="FFFFFF"/>
            <w:noWrap/>
            <w:vAlign w:val="bottom"/>
            <w:hideMark/>
          </w:tcPr>
          <w:p w14:paraId="1753F636"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 </w:t>
            </w:r>
          </w:p>
        </w:tc>
        <w:tc>
          <w:tcPr>
            <w:tcW w:w="579" w:type="pct"/>
            <w:tcBorders>
              <w:top w:val="nil"/>
              <w:left w:val="single" w:sz="4" w:space="0" w:color="auto"/>
              <w:bottom w:val="nil"/>
              <w:right w:val="nil"/>
            </w:tcBorders>
            <w:shd w:val="clear" w:color="auto" w:fill="FFFFFF"/>
            <w:noWrap/>
            <w:vAlign w:val="bottom"/>
            <w:hideMark/>
          </w:tcPr>
          <w:p w14:paraId="0B192653"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518" w:type="pct"/>
            <w:shd w:val="clear" w:color="auto" w:fill="FFFFFF"/>
            <w:noWrap/>
            <w:vAlign w:val="bottom"/>
            <w:hideMark/>
          </w:tcPr>
          <w:p w14:paraId="5EDFF42D"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493" w:type="pct"/>
            <w:tcBorders>
              <w:top w:val="nil"/>
              <w:left w:val="nil"/>
              <w:bottom w:val="nil"/>
              <w:right w:val="single" w:sz="4" w:space="0" w:color="auto"/>
            </w:tcBorders>
            <w:shd w:val="clear" w:color="auto" w:fill="FFFFFF"/>
            <w:noWrap/>
            <w:vAlign w:val="bottom"/>
            <w:hideMark/>
          </w:tcPr>
          <w:p w14:paraId="50A73AC3"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409" w:type="pct"/>
            <w:shd w:val="clear" w:color="auto" w:fill="FFFFFF"/>
            <w:noWrap/>
            <w:vAlign w:val="bottom"/>
            <w:hideMark/>
          </w:tcPr>
          <w:p w14:paraId="3A863191"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367" w:type="pct"/>
            <w:shd w:val="clear" w:color="auto" w:fill="FFFFFF"/>
            <w:noWrap/>
            <w:vAlign w:val="bottom"/>
            <w:hideMark/>
          </w:tcPr>
          <w:p w14:paraId="492862A3"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493" w:type="pct"/>
            <w:tcBorders>
              <w:top w:val="nil"/>
              <w:left w:val="nil"/>
              <w:bottom w:val="nil"/>
              <w:right w:val="single" w:sz="4" w:space="0" w:color="auto"/>
            </w:tcBorders>
            <w:shd w:val="clear" w:color="auto" w:fill="FFFFFF"/>
            <w:noWrap/>
            <w:vAlign w:val="bottom"/>
            <w:hideMark/>
          </w:tcPr>
          <w:p w14:paraId="2D5CF4B0"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409" w:type="pct"/>
            <w:shd w:val="clear" w:color="auto" w:fill="FFFFFF"/>
            <w:noWrap/>
            <w:vAlign w:val="bottom"/>
            <w:hideMark/>
          </w:tcPr>
          <w:p w14:paraId="6223C5DF"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367" w:type="pct"/>
            <w:shd w:val="clear" w:color="auto" w:fill="FFFFFF"/>
            <w:noWrap/>
            <w:vAlign w:val="bottom"/>
            <w:hideMark/>
          </w:tcPr>
          <w:p w14:paraId="116AF639"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493" w:type="pct"/>
            <w:tcBorders>
              <w:top w:val="nil"/>
              <w:left w:val="nil"/>
              <w:bottom w:val="nil"/>
              <w:right w:val="single" w:sz="4" w:space="0" w:color="auto"/>
            </w:tcBorders>
            <w:shd w:val="clear" w:color="auto" w:fill="FFFFFF"/>
            <w:noWrap/>
            <w:vAlign w:val="bottom"/>
            <w:hideMark/>
          </w:tcPr>
          <w:p w14:paraId="4F74A5FF"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r>
      <w:tr w:rsidR="00B44320" w:rsidRPr="002B57F3" w14:paraId="4C2249B6" w14:textId="77777777" w:rsidTr="007D1114">
        <w:trPr>
          <w:cantSplit/>
          <w:trHeight w:val="113"/>
        </w:trPr>
        <w:tc>
          <w:tcPr>
            <w:tcW w:w="25" w:type="pct"/>
            <w:tcBorders>
              <w:top w:val="nil"/>
              <w:left w:val="single" w:sz="4" w:space="0" w:color="auto"/>
              <w:bottom w:val="nil"/>
              <w:right w:val="nil"/>
            </w:tcBorders>
            <w:shd w:val="clear" w:color="auto" w:fill="FFFFFF"/>
            <w:noWrap/>
            <w:vAlign w:val="bottom"/>
            <w:hideMark/>
          </w:tcPr>
          <w:p w14:paraId="2FCB1074" w14:textId="77777777" w:rsidR="00B44320" w:rsidRPr="002B57F3" w:rsidRDefault="00B44320" w:rsidP="007D1114">
            <w:pPr>
              <w:jc w:val="right"/>
              <w:rPr>
                <w:rFonts w:ascii="Calibri" w:eastAsia="Calibri" w:hAnsi="Calibri" w:cs="Calibri"/>
                <w:b/>
                <w:bCs/>
                <w:color w:val="000000"/>
                <w:sz w:val="14"/>
                <w:szCs w:val="22"/>
              </w:rPr>
            </w:pPr>
            <w:r w:rsidRPr="002B57F3">
              <w:rPr>
                <w:rFonts w:ascii="Calibri" w:eastAsia="Calibri" w:hAnsi="Calibri" w:cs="Calibri"/>
                <w:b/>
                <w:bCs/>
                <w:color w:val="000000"/>
                <w:sz w:val="14"/>
              </w:rPr>
              <w:t> </w:t>
            </w:r>
          </w:p>
        </w:tc>
        <w:tc>
          <w:tcPr>
            <w:tcW w:w="845" w:type="pct"/>
            <w:shd w:val="clear" w:color="auto" w:fill="FFFFFF"/>
            <w:noWrap/>
            <w:vAlign w:val="bottom"/>
            <w:hideMark/>
          </w:tcPr>
          <w:p w14:paraId="1C430B15"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 </w:t>
            </w:r>
          </w:p>
        </w:tc>
        <w:tc>
          <w:tcPr>
            <w:tcW w:w="579" w:type="pct"/>
            <w:tcBorders>
              <w:top w:val="nil"/>
              <w:left w:val="single" w:sz="4" w:space="0" w:color="auto"/>
              <w:bottom w:val="nil"/>
              <w:right w:val="nil"/>
            </w:tcBorders>
            <w:shd w:val="clear" w:color="auto" w:fill="FFFFFF"/>
            <w:noWrap/>
            <w:vAlign w:val="bottom"/>
            <w:hideMark/>
          </w:tcPr>
          <w:p w14:paraId="530CEF68"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518" w:type="pct"/>
            <w:shd w:val="clear" w:color="auto" w:fill="FFFFFF"/>
            <w:noWrap/>
            <w:vAlign w:val="bottom"/>
            <w:hideMark/>
          </w:tcPr>
          <w:p w14:paraId="32494D43"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493" w:type="pct"/>
            <w:tcBorders>
              <w:top w:val="nil"/>
              <w:left w:val="nil"/>
              <w:bottom w:val="nil"/>
              <w:right w:val="single" w:sz="4" w:space="0" w:color="auto"/>
            </w:tcBorders>
            <w:shd w:val="clear" w:color="auto" w:fill="FFFFFF"/>
            <w:noWrap/>
            <w:vAlign w:val="bottom"/>
            <w:hideMark/>
          </w:tcPr>
          <w:p w14:paraId="4125CD12"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409" w:type="pct"/>
            <w:shd w:val="clear" w:color="auto" w:fill="FFFFFF"/>
            <w:noWrap/>
            <w:vAlign w:val="bottom"/>
            <w:hideMark/>
          </w:tcPr>
          <w:p w14:paraId="6238FB30"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367" w:type="pct"/>
            <w:shd w:val="clear" w:color="auto" w:fill="FFFFFF"/>
            <w:noWrap/>
            <w:vAlign w:val="bottom"/>
            <w:hideMark/>
          </w:tcPr>
          <w:p w14:paraId="3F093D80"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493" w:type="pct"/>
            <w:tcBorders>
              <w:top w:val="nil"/>
              <w:left w:val="nil"/>
              <w:bottom w:val="nil"/>
              <w:right w:val="single" w:sz="4" w:space="0" w:color="auto"/>
            </w:tcBorders>
            <w:shd w:val="clear" w:color="auto" w:fill="FFFFFF"/>
            <w:noWrap/>
            <w:vAlign w:val="bottom"/>
            <w:hideMark/>
          </w:tcPr>
          <w:p w14:paraId="608921E7"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409" w:type="pct"/>
            <w:shd w:val="clear" w:color="auto" w:fill="FFFFFF"/>
            <w:noWrap/>
            <w:vAlign w:val="bottom"/>
            <w:hideMark/>
          </w:tcPr>
          <w:p w14:paraId="07E682EC"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367" w:type="pct"/>
            <w:shd w:val="clear" w:color="auto" w:fill="FFFFFF"/>
            <w:noWrap/>
            <w:vAlign w:val="bottom"/>
            <w:hideMark/>
          </w:tcPr>
          <w:p w14:paraId="31394FB5"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493" w:type="pct"/>
            <w:tcBorders>
              <w:top w:val="nil"/>
              <w:left w:val="nil"/>
              <w:bottom w:val="nil"/>
              <w:right w:val="single" w:sz="4" w:space="0" w:color="auto"/>
            </w:tcBorders>
            <w:shd w:val="clear" w:color="auto" w:fill="FFFFFF"/>
            <w:noWrap/>
            <w:vAlign w:val="bottom"/>
            <w:hideMark/>
          </w:tcPr>
          <w:p w14:paraId="7EB3A087"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r>
      <w:tr w:rsidR="00B44320" w:rsidRPr="002B57F3" w14:paraId="079F1319" w14:textId="77777777" w:rsidTr="007D1114">
        <w:trPr>
          <w:cantSplit/>
          <w:trHeight w:val="113"/>
        </w:trPr>
        <w:tc>
          <w:tcPr>
            <w:tcW w:w="25" w:type="pct"/>
            <w:tcBorders>
              <w:top w:val="single" w:sz="4" w:space="0" w:color="auto"/>
              <w:left w:val="single" w:sz="4" w:space="0" w:color="auto"/>
              <w:bottom w:val="single" w:sz="8" w:space="0" w:color="auto"/>
              <w:right w:val="nil"/>
            </w:tcBorders>
            <w:shd w:val="clear" w:color="auto" w:fill="FFFFFF"/>
            <w:noWrap/>
            <w:vAlign w:val="bottom"/>
            <w:hideMark/>
          </w:tcPr>
          <w:p w14:paraId="5A72AFE5" w14:textId="77777777" w:rsidR="00B44320" w:rsidRPr="002B57F3" w:rsidRDefault="00B44320" w:rsidP="007D1114">
            <w:pPr>
              <w:jc w:val="right"/>
              <w:rPr>
                <w:rFonts w:ascii="Calibri" w:eastAsia="Calibri" w:hAnsi="Calibri" w:cs="Calibri"/>
                <w:b/>
                <w:bCs/>
                <w:color w:val="000000"/>
                <w:sz w:val="14"/>
                <w:szCs w:val="22"/>
              </w:rPr>
            </w:pPr>
            <w:r w:rsidRPr="002B57F3">
              <w:rPr>
                <w:rFonts w:ascii="Calibri" w:eastAsia="Calibri" w:hAnsi="Calibri" w:cs="Calibri"/>
                <w:b/>
                <w:bCs/>
                <w:color w:val="000000"/>
                <w:sz w:val="14"/>
              </w:rPr>
              <w:t> </w:t>
            </w:r>
          </w:p>
        </w:tc>
        <w:tc>
          <w:tcPr>
            <w:tcW w:w="845" w:type="pct"/>
            <w:tcBorders>
              <w:top w:val="single" w:sz="4" w:space="0" w:color="auto"/>
              <w:left w:val="nil"/>
              <w:bottom w:val="single" w:sz="8" w:space="0" w:color="auto"/>
              <w:right w:val="nil"/>
            </w:tcBorders>
            <w:shd w:val="clear" w:color="auto" w:fill="FFFFFF"/>
            <w:noWrap/>
            <w:vAlign w:val="bottom"/>
            <w:hideMark/>
          </w:tcPr>
          <w:p w14:paraId="7CD2C9CA"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total</w:t>
            </w:r>
          </w:p>
        </w:tc>
        <w:tc>
          <w:tcPr>
            <w:tcW w:w="579" w:type="pct"/>
            <w:tcBorders>
              <w:top w:val="single" w:sz="4" w:space="0" w:color="auto"/>
              <w:left w:val="single" w:sz="4" w:space="0" w:color="auto"/>
              <w:bottom w:val="single" w:sz="8" w:space="0" w:color="auto"/>
              <w:right w:val="nil"/>
            </w:tcBorders>
            <w:shd w:val="clear" w:color="auto" w:fill="FFFFFF"/>
            <w:noWrap/>
            <w:vAlign w:val="bottom"/>
            <w:hideMark/>
          </w:tcPr>
          <w:p w14:paraId="3D945646"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77 727</w:t>
            </w:r>
          </w:p>
        </w:tc>
        <w:tc>
          <w:tcPr>
            <w:tcW w:w="518" w:type="pct"/>
            <w:tcBorders>
              <w:top w:val="single" w:sz="4" w:space="0" w:color="auto"/>
              <w:left w:val="nil"/>
              <w:bottom w:val="single" w:sz="8" w:space="0" w:color="auto"/>
              <w:right w:val="nil"/>
            </w:tcBorders>
            <w:shd w:val="clear" w:color="auto" w:fill="FFFFFF"/>
            <w:noWrap/>
            <w:vAlign w:val="bottom"/>
            <w:hideMark/>
          </w:tcPr>
          <w:p w14:paraId="7EBE9A10"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67 097</w:t>
            </w:r>
          </w:p>
        </w:tc>
        <w:tc>
          <w:tcPr>
            <w:tcW w:w="493" w:type="pct"/>
            <w:tcBorders>
              <w:top w:val="single" w:sz="4" w:space="0" w:color="auto"/>
              <w:left w:val="nil"/>
              <w:bottom w:val="single" w:sz="8" w:space="0" w:color="auto"/>
              <w:right w:val="single" w:sz="4" w:space="0" w:color="auto"/>
            </w:tcBorders>
            <w:shd w:val="clear" w:color="auto" w:fill="FFFFFF"/>
            <w:noWrap/>
            <w:vAlign w:val="bottom"/>
            <w:hideMark/>
          </w:tcPr>
          <w:p w14:paraId="71294175"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-14%</w:t>
            </w:r>
          </w:p>
        </w:tc>
        <w:tc>
          <w:tcPr>
            <w:tcW w:w="409" w:type="pct"/>
            <w:tcBorders>
              <w:top w:val="single" w:sz="4" w:space="0" w:color="auto"/>
              <w:left w:val="nil"/>
              <w:bottom w:val="single" w:sz="8" w:space="0" w:color="auto"/>
              <w:right w:val="nil"/>
            </w:tcBorders>
            <w:shd w:val="clear" w:color="auto" w:fill="FFFFFF"/>
            <w:noWrap/>
            <w:vAlign w:val="bottom"/>
            <w:hideMark/>
          </w:tcPr>
          <w:p w14:paraId="56C12A33"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367" w:type="pct"/>
            <w:tcBorders>
              <w:top w:val="single" w:sz="4" w:space="0" w:color="auto"/>
              <w:left w:val="nil"/>
              <w:bottom w:val="single" w:sz="8" w:space="0" w:color="auto"/>
              <w:right w:val="nil"/>
            </w:tcBorders>
            <w:shd w:val="clear" w:color="auto" w:fill="FFFFFF"/>
            <w:noWrap/>
            <w:vAlign w:val="bottom"/>
            <w:hideMark/>
          </w:tcPr>
          <w:p w14:paraId="4B7CDABE"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 </w:t>
            </w:r>
          </w:p>
        </w:tc>
        <w:tc>
          <w:tcPr>
            <w:tcW w:w="493" w:type="pct"/>
            <w:tcBorders>
              <w:top w:val="single" w:sz="4" w:space="0" w:color="auto"/>
              <w:left w:val="nil"/>
              <w:bottom w:val="single" w:sz="8" w:space="0" w:color="auto"/>
              <w:right w:val="single" w:sz="4" w:space="0" w:color="auto"/>
            </w:tcBorders>
            <w:shd w:val="clear" w:color="auto" w:fill="FFFFFF"/>
            <w:noWrap/>
            <w:vAlign w:val="bottom"/>
            <w:hideMark/>
          </w:tcPr>
          <w:p w14:paraId="0FE07A4D"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 </w:t>
            </w:r>
          </w:p>
        </w:tc>
        <w:tc>
          <w:tcPr>
            <w:tcW w:w="409" w:type="pct"/>
            <w:tcBorders>
              <w:top w:val="single" w:sz="4" w:space="0" w:color="auto"/>
              <w:left w:val="nil"/>
              <w:bottom w:val="single" w:sz="8" w:space="0" w:color="auto"/>
              <w:right w:val="nil"/>
            </w:tcBorders>
            <w:shd w:val="clear" w:color="auto" w:fill="FFFFFF"/>
            <w:noWrap/>
            <w:vAlign w:val="bottom"/>
            <w:hideMark/>
          </w:tcPr>
          <w:p w14:paraId="31C09631"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4 562</w:t>
            </w:r>
          </w:p>
        </w:tc>
        <w:tc>
          <w:tcPr>
            <w:tcW w:w="367" w:type="pct"/>
            <w:tcBorders>
              <w:top w:val="single" w:sz="4" w:space="0" w:color="auto"/>
              <w:left w:val="nil"/>
              <w:bottom w:val="single" w:sz="8" w:space="0" w:color="auto"/>
              <w:right w:val="nil"/>
            </w:tcBorders>
            <w:shd w:val="clear" w:color="auto" w:fill="FFFFFF"/>
            <w:noWrap/>
            <w:vAlign w:val="bottom"/>
            <w:hideMark/>
          </w:tcPr>
          <w:p w14:paraId="444EB4CF"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3 643</w:t>
            </w:r>
          </w:p>
        </w:tc>
        <w:tc>
          <w:tcPr>
            <w:tcW w:w="493" w:type="pct"/>
            <w:tcBorders>
              <w:top w:val="single" w:sz="4" w:space="0" w:color="auto"/>
              <w:left w:val="nil"/>
              <w:bottom w:val="single" w:sz="8" w:space="0" w:color="auto"/>
              <w:right w:val="single" w:sz="4" w:space="0" w:color="auto"/>
            </w:tcBorders>
            <w:shd w:val="clear" w:color="auto" w:fill="FFFFFF"/>
            <w:noWrap/>
            <w:vAlign w:val="bottom"/>
            <w:hideMark/>
          </w:tcPr>
          <w:p w14:paraId="1A7B4F54"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-20%</w:t>
            </w:r>
          </w:p>
        </w:tc>
      </w:tr>
      <w:tr w:rsidR="00B44320" w:rsidRPr="002B57F3" w14:paraId="18BCDF06" w14:textId="77777777" w:rsidTr="007D1114">
        <w:trPr>
          <w:cantSplit/>
          <w:trHeight w:val="113"/>
        </w:trPr>
        <w:tc>
          <w:tcPr>
            <w:tcW w:w="25" w:type="pct"/>
            <w:tcBorders>
              <w:top w:val="single" w:sz="4" w:space="0" w:color="auto"/>
              <w:left w:val="single" w:sz="4" w:space="0" w:color="auto"/>
              <w:bottom w:val="single" w:sz="8" w:space="0" w:color="auto"/>
              <w:right w:val="nil"/>
            </w:tcBorders>
            <w:shd w:val="clear" w:color="auto" w:fill="FFFFFF"/>
            <w:noWrap/>
            <w:vAlign w:val="bottom"/>
            <w:hideMark/>
          </w:tcPr>
          <w:p w14:paraId="7CAC67CA" w14:textId="77777777" w:rsidR="00B44320" w:rsidRPr="002B57F3" w:rsidRDefault="00B44320" w:rsidP="007D1114">
            <w:pPr>
              <w:jc w:val="right"/>
              <w:rPr>
                <w:rFonts w:ascii="Calibri" w:eastAsia="Calibri" w:hAnsi="Calibri" w:cs="Calibri"/>
                <w:b/>
                <w:bCs/>
                <w:color w:val="000000"/>
                <w:sz w:val="14"/>
                <w:szCs w:val="22"/>
              </w:rPr>
            </w:pPr>
            <w:r w:rsidRPr="002B57F3">
              <w:rPr>
                <w:rFonts w:ascii="Calibri" w:eastAsia="Calibri" w:hAnsi="Calibri" w:cs="Calibri"/>
                <w:b/>
                <w:bCs/>
                <w:color w:val="000000"/>
                <w:sz w:val="14"/>
              </w:rPr>
              <w:t> </w:t>
            </w:r>
          </w:p>
        </w:tc>
        <w:tc>
          <w:tcPr>
            <w:tcW w:w="845" w:type="pct"/>
            <w:tcBorders>
              <w:top w:val="single" w:sz="4" w:space="0" w:color="auto"/>
              <w:left w:val="nil"/>
              <w:bottom w:val="single" w:sz="8" w:space="0" w:color="auto"/>
              <w:right w:val="nil"/>
            </w:tcBorders>
            <w:shd w:val="clear" w:color="auto" w:fill="FFFFFF"/>
            <w:noWrap/>
            <w:vAlign w:val="bottom"/>
            <w:hideMark/>
          </w:tcPr>
          <w:p w14:paraId="7D16BC0C" w14:textId="77777777" w:rsidR="00B44320" w:rsidRPr="002B57F3" w:rsidRDefault="00B44320" w:rsidP="007D1114">
            <w:pPr>
              <w:jc w:val="right"/>
              <w:rPr>
                <w:rFonts w:eastAsia="Calibri" w:cs="Calibri"/>
                <w:b/>
                <w:bCs/>
                <w:i/>
                <w:iCs/>
                <w:color w:val="000000"/>
                <w:sz w:val="14"/>
                <w:szCs w:val="22"/>
              </w:rPr>
            </w:pPr>
            <w:r w:rsidRPr="002B57F3">
              <w:rPr>
                <w:rFonts w:eastAsia="Calibri" w:cs="Calibri"/>
                <w:b/>
                <w:bCs/>
                <w:i/>
                <w:iCs/>
                <w:color w:val="000000"/>
                <w:sz w:val="14"/>
              </w:rPr>
              <w:t>total per capita</w:t>
            </w:r>
          </w:p>
        </w:tc>
        <w:tc>
          <w:tcPr>
            <w:tcW w:w="579" w:type="pct"/>
            <w:tcBorders>
              <w:top w:val="single" w:sz="4" w:space="0" w:color="auto"/>
              <w:left w:val="single" w:sz="4" w:space="0" w:color="auto"/>
              <w:bottom w:val="single" w:sz="8" w:space="0" w:color="auto"/>
              <w:right w:val="nil"/>
            </w:tcBorders>
            <w:shd w:val="clear" w:color="auto" w:fill="FFFFFF"/>
            <w:noWrap/>
            <w:vAlign w:val="bottom"/>
            <w:hideMark/>
          </w:tcPr>
          <w:p w14:paraId="6C390860"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49</w:t>
            </w:r>
          </w:p>
        </w:tc>
        <w:tc>
          <w:tcPr>
            <w:tcW w:w="518" w:type="pct"/>
            <w:tcBorders>
              <w:top w:val="single" w:sz="4" w:space="0" w:color="auto"/>
              <w:left w:val="nil"/>
              <w:bottom w:val="single" w:sz="8" w:space="0" w:color="auto"/>
              <w:right w:val="nil"/>
            </w:tcBorders>
            <w:shd w:val="clear" w:color="auto" w:fill="FFFFFF"/>
            <w:noWrap/>
            <w:vAlign w:val="bottom"/>
            <w:hideMark/>
          </w:tcPr>
          <w:p w14:paraId="630339FE"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42</w:t>
            </w:r>
          </w:p>
        </w:tc>
        <w:tc>
          <w:tcPr>
            <w:tcW w:w="493" w:type="pct"/>
            <w:tcBorders>
              <w:top w:val="single" w:sz="4" w:space="0" w:color="auto"/>
              <w:left w:val="nil"/>
              <w:bottom w:val="single" w:sz="8" w:space="0" w:color="auto"/>
              <w:right w:val="single" w:sz="4" w:space="0" w:color="auto"/>
            </w:tcBorders>
            <w:shd w:val="clear" w:color="auto" w:fill="FFFFFF"/>
            <w:noWrap/>
            <w:vAlign w:val="bottom"/>
            <w:hideMark/>
          </w:tcPr>
          <w:p w14:paraId="0DD4AD81" w14:textId="77777777" w:rsidR="00B44320" w:rsidRPr="002B57F3" w:rsidRDefault="00B44320" w:rsidP="007D1114">
            <w:pPr>
              <w:jc w:val="right"/>
              <w:rPr>
                <w:rFonts w:eastAsia="Calibri" w:cs="Calibri"/>
                <w:i/>
                <w:iCs/>
                <w:color w:val="000000"/>
                <w:sz w:val="14"/>
                <w:szCs w:val="22"/>
              </w:rPr>
            </w:pPr>
            <w:r w:rsidRPr="002B57F3">
              <w:rPr>
                <w:rFonts w:eastAsia="Calibri" w:cs="Calibri"/>
                <w:i/>
                <w:iCs/>
                <w:color w:val="000000"/>
                <w:sz w:val="14"/>
              </w:rPr>
              <w:t>units per capita</w:t>
            </w:r>
          </w:p>
        </w:tc>
        <w:tc>
          <w:tcPr>
            <w:tcW w:w="409" w:type="pct"/>
            <w:tcBorders>
              <w:top w:val="single" w:sz="4" w:space="0" w:color="auto"/>
              <w:left w:val="nil"/>
              <w:bottom w:val="single" w:sz="8" w:space="0" w:color="auto"/>
              <w:right w:val="nil"/>
            </w:tcBorders>
            <w:shd w:val="clear" w:color="auto" w:fill="FFFFFF"/>
            <w:noWrap/>
            <w:vAlign w:val="bottom"/>
            <w:hideMark/>
          </w:tcPr>
          <w:p w14:paraId="3310D461"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112</w:t>
            </w:r>
          </w:p>
        </w:tc>
        <w:tc>
          <w:tcPr>
            <w:tcW w:w="367" w:type="pct"/>
            <w:tcBorders>
              <w:top w:val="single" w:sz="4" w:space="0" w:color="auto"/>
              <w:left w:val="nil"/>
              <w:bottom w:val="single" w:sz="8" w:space="0" w:color="auto"/>
              <w:right w:val="nil"/>
            </w:tcBorders>
            <w:shd w:val="clear" w:color="auto" w:fill="FFFFFF"/>
            <w:noWrap/>
            <w:vAlign w:val="bottom"/>
            <w:hideMark/>
          </w:tcPr>
          <w:p w14:paraId="27B04EA7"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104</w:t>
            </w:r>
          </w:p>
        </w:tc>
        <w:tc>
          <w:tcPr>
            <w:tcW w:w="493" w:type="pct"/>
            <w:tcBorders>
              <w:top w:val="single" w:sz="4" w:space="0" w:color="auto"/>
              <w:left w:val="nil"/>
              <w:bottom w:val="single" w:sz="8" w:space="0" w:color="auto"/>
              <w:right w:val="single" w:sz="4" w:space="0" w:color="auto"/>
            </w:tcBorders>
            <w:shd w:val="clear" w:color="auto" w:fill="FFFFFF"/>
            <w:noWrap/>
            <w:vAlign w:val="bottom"/>
            <w:hideMark/>
          </w:tcPr>
          <w:p w14:paraId="31C62619" w14:textId="77777777" w:rsidR="00B44320" w:rsidRPr="002B57F3" w:rsidRDefault="00B44320" w:rsidP="007D1114">
            <w:pPr>
              <w:jc w:val="right"/>
              <w:rPr>
                <w:rFonts w:eastAsia="Calibri" w:cs="Calibri"/>
                <w:i/>
                <w:iCs/>
                <w:color w:val="000000"/>
                <w:sz w:val="14"/>
                <w:szCs w:val="22"/>
              </w:rPr>
            </w:pPr>
            <w:r w:rsidRPr="002B57F3">
              <w:rPr>
                <w:rFonts w:eastAsia="Calibri" w:cs="Calibri"/>
                <w:i/>
                <w:iCs/>
                <w:color w:val="000000"/>
                <w:sz w:val="14"/>
              </w:rPr>
              <w:t xml:space="preserve">weighted </w:t>
            </w:r>
            <w:proofErr w:type="spellStart"/>
            <w:r w:rsidRPr="002B57F3">
              <w:rPr>
                <w:rFonts w:eastAsia="Calibri" w:cs="Calibri"/>
                <w:i/>
                <w:iCs/>
                <w:color w:val="000000"/>
                <w:sz w:val="14"/>
              </w:rPr>
              <w:t>avg</w:t>
            </w:r>
            <w:proofErr w:type="spellEnd"/>
          </w:p>
        </w:tc>
        <w:tc>
          <w:tcPr>
            <w:tcW w:w="409" w:type="pct"/>
            <w:tcBorders>
              <w:top w:val="single" w:sz="4" w:space="0" w:color="auto"/>
              <w:left w:val="nil"/>
              <w:bottom w:val="single" w:sz="8" w:space="0" w:color="auto"/>
              <w:right w:val="nil"/>
            </w:tcBorders>
            <w:shd w:val="clear" w:color="auto" w:fill="FFFFFF"/>
            <w:noWrap/>
            <w:vAlign w:val="bottom"/>
            <w:hideMark/>
          </w:tcPr>
          <w:p w14:paraId="19B06739"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2 851</w:t>
            </w:r>
          </w:p>
        </w:tc>
        <w:tc>
          <w:tcPr>
            <w:tcW w:w="367" w:type="pct"/>
            <w:tcBorders>
              <w:top w:val="single" w:sz="4" w:space="0" w:color="auto"/>
              <w:left w:val="nil"/>
              <w:bottom w:val="single" w:sz="8" w:space="0" w:color="auto"/>
              <w:right w:val="nil"/>
            </w:tcBorders>
            <w:shd w:val="clear" w:color="auto" w:fill="FFFFFF"/>
            <w:noWrap/>
            <w:vAlign w:val="bottom"/>
            <w:hideMark/>
          </w:tcPr>
          <w:p w14:paraId="1F74BCE4"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2 277</w:t>
            </w:r>
          </w:p>
        </w:tc>
        <w:tc>
          <w:tcPr>
            <w:tcW w:w="493" w:type="pct"/>
            <w:tcBorders>
              <w:top w:val="single" w:sz="4" w:space="0" w:color="auto"/>
              <w:left w:val="nil"/>
              <w:bottom w:val="single" w:sz="8" w:space="0" w:color="auto"/>
              <w:right w:val="single" w:sz="4" w:space="0" w:color="auto"/>
            </w:tcBorders>
            <w:shd w:val="clear" w:color="auto" w:fill="FFFFFF"/>
            <w:noWrap/>
            <w:vAlign w:val="bottom"/>
            <w:hideMark/>
          </w:tcPr>
          <w:p w14:paraId="5C7F3FBB" w14:textId="77777777" w:rsidR="00B44320" w:rsidRPr="002B57F3" w:rsidRDefault="00B44320" w:rsidP="007D1114">
            <w:pPr>
              <w:jc w:val="right"/>
              <w:rPr>
                <w:rFonts w:eastAsia="Calibri" w:cs="Calibri"/>
                <w:i/>
                <w:iCs/>
                <w:color w:val="000000"/>
                <w:sz w:val="14"/>
                <w:szCs w:val="22"/>
              </w:rPr>
            </w:pPr>
            <w:r w:rsidRPr="002B57F3">
              <w:rPr>
                <w:rFonts w:eastAsia="Calibri" w:cs="Calibri"/>
                <w:i/>
                <w:iCs/>
                <w:color w:val="000000"/>
                <w:sz w:val="14"/>
              </w:rPr>
              <w:t>kWh per capita</w:t>
            </w:r>
          </w:p>
        </w:tc>
      </w:tr>
      <w:tr w:rsidR="00B44320" w:rsidRPr="002B57F3" w14:paraId="3C40A2C8" w14:textId="77777777" w:rsidTr="007D1114">
        <w:trPr>
          <w:cantSplit/>
          <w:trHeight w:val="113"/>
        </w:trPr>
        <w:tc>
          <w:tcPr>
            <w:tcW w:w="25" w:type="pct"/>
            <w:shd w:val="clear" w:color="auto" w:fill="FFFFFF"/>
            <w:noWrap/>
            <w:vAlign w:val="bottom"/>
            <w:hideMark/>
          </w:tcPr>
          <w:p w14:paraId="20C4A6D9" w14:textId="77777777" w:rsidR="00B44320" w:rsidRPr="002B57F3" w:rsidRDefault="00B44320" w:rsidP="007D1114">
            <w:pPr>
              <w:rPr>
                <w:rFonts w:ascii="Calibri" w:eastAsia="Calibri" w:hAnsi="Calibri" w:cs="Calibri"/>
                <w:color w:val="000000"/>
                <w:sz w:val="14"/>
                <w:szCs w:val="22"/>
              </w:rPr>
            </w:pPr>
            <w:r w:rsidRPr="002B57F3">
              <w:rPr>
                <w:rFonts w:ascii="Calibri" w:eastAsia="Calibri" w:hAnsi="Calibri" w:cs="Calibri"/>
                <w:color w:val="000000"/>
                <w:sz w:val="14"/>
              </w:rPr>
              <w:t> </w:t>
            </w:r>
          </w:p>
        </w:tc>
        <w:tc>
          <w:tcPr>
            <w:tcW w:w="845" w:type="pct"/>
            <w:shd w:val="clear" w:color="auto" w:fill="FFFFFF"/>
            <w:noWrap/>
            <w:vAlign w:val="bottom"/>
            <w:hideMark/>
          </w:tcPr>
          <w:p w14:paraId="3341991E"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c>
          <w:tcPr>
            <w:tcW w:w="579" w:type="pct"/>
            <w:shd w:val="clear" w:color="auto" w:fill="FFFFFF"/>
            <w:noWrap/>
            <w:vAlign w:val="bottom"/>
            <w:hideMark/>
          </w:tcPr>
          <w:p w14:paraId="769BD5E8"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c>
          <w:tcPr>
            <w:tcW w:w="518" w:type="pct"/>
            <w:shd w:val="clear" w:color="auto" w:fill="FFFFFF"/>
            <w:noWrap/>
            <w:vAlign w:val="bottom"/>
            <w:hideMark/>
          </w:tcPr>
          <w:p w14:paraId="536A2675"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c>
          <w:tcPr>
            <w:tcW w:w="493" w:type="pct"/>
            <w:shd w:val="clear" w:color="auto" w:fill="FFFFFF"/>
            <w:noWrap/>
            <w:vAlign w:val="bottom"/>
            <w:hideMark/>
          </w:tcPr>
          <w:p w14:paraId="2A52360A"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c>
          <w:tcPr>
            <w:tcW w:w="409" w:type="pct"/>
            <w:shd w:val="clear" w:color="auto" w:fill="FFFFFF"/>
            <w:noWrap/>
            <w:vAlign w:val="bottom"/>
            <w:hideMark/>
          </w:tcPr>
          <w:p w14:paraId="2EEFE7D0"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c>
          <w:tcPr>
            <w:tcW w:w="367" w:type="pct"/>
            <w:shd w:val="clear" w:color="auto" w:fill="FFFFFF"/>
            <w:noWrap/>
            <w:vAlign w:val="bottom"/>
            <w:hideMark/>
          </w:tcPr>
          <w:p w14:paraId="449CE9A8"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c>
          <w:tcPr>
            <w:tcW w:w="493" w:type="pct"/>
            <w:shd w:val="clear" w:color="auto" w:fill="FFFFFF"/>
            <w:noWrap/>
            <w:vAlign w:val="bottom"/>
            <w:hideMark/>
          </w:tcPr>
          <w:p w14:paraId="52BCBCBA"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c>
          <w:tcPr>
            <w:tcW w:w="409" w:type="pct"/>
            <w:shd w:val="clear" w:color="auto" w:fill="FFFFFF"/>
            <w:noWrap/>
            <w:vAlign w:val="bottom"/>
            <w:hideMark/>
          </w:tcPr>
          <w:p w14:paraId="2DA11E96"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c>
          <w:tcPr>
            <w:tcW w:w="367" w:type="pct"/>
            <w:shd w:val="clear" w:color="auto" w:fill="FFFFFF"/>
            <w:noWrap/>
            <w:vAlign w:val="bottom"/>
            <w:hideMark/>
          </w:tcPr>
          <w:p w14:paraId="191F335E"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c>
          <w:tcPr>
            <w:tcW w:w="493" w:type="pct"/>
            <w:shd w:val="clear" w:color="auto" w:fill="FFFFFF"/>
            <w:noWrap/>
            <w:vAlign w:val="bottom"/>
            <w:hideMark/>
          </w:tcPr>
          <w:p w14:paraId="5D024C94"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r>
      <w:tr w:rsidR="00B44320" w:rsidRPr="002B57F3" w14:paraId="2F497622" w14:textId="77777777" w:rsidTr="007D1114">
        <w:trPr>
          <w:cantSplit/>
          <w:trHeight w:val="113"/>
        </w:trPr>
        <w:tc>
          <w:tcPr>
            <w:tcW w:w="1968" w:type="pct"/>
            <w:gridSpan w:val="4"/>
            <w:shd w:val="clear" w:color="auto" w:fill="ED7D31"/>
            <w:noWrap/>
            <w:vAlign w:val="bottom"/>
            <w:hideMark/>
          </w:tcPr>
          <w:p w14:paraId="16B1A468" w14:textId="77777777" w:rsidR="00B44320" w:rsidRPr="002B57F3" w:rsidRDefault="00B44320" w:rsidP="007D1114">
            <w:pPr>
              <w:rPr>
                <w:rFonts w:eastAsia="Calibri" w:cs="Calibri"/>
                <w:b/>
                <w:bCs/>
                <w:color w:val="000000"/>
                <w:sz w:val="14"/>
                <w:szCs w:val="22"/>
              </w:rPr>
            </w:pPr>
            <w:r w:rsidRPr="002B57F3">
              <w:rPr>
                <w:rFonts w:eastAsia="Calibri" w:cs="Calibri"/>
                <w:b/>
                <w:bCs/>
                <w:color w:val="000000"/>
                <w:sz w:val="14"/>
              </w:rPr>
              <w:t>LED SCENARIO relative to GEA Efficiency | Developing region | 2050</w:t>
            </w:r>
          </w:p>
        </w:tc>
        <w:tc>
          <w:tcPr>
            <w:tcW w:w="493" w:type="pct"/>
            <w:shd w:val="clear" w:color="auto" w:fill="ED7D31"/>
            <w:noWrap/>
            <w:vAlign w:val="bottom"/>
            <w:hideMark/>
          </w:tcPr>
          <w:p w14:paraId="37FCE3C7"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c>
          <w:tcPr>
            <w:tcW w:w="409" w:type="pct"/>
            <w:shd w:val="clear" w:color="auto" w:fill="ED7D31"/>
            <w:noWrap/>
            <w:vAlign w:val="bottom"/>
            <w:hideMark/>
          </w:tcPr>
          <w:p w14:paraId="7BBB1365"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c>
          <w:tcPr>
            <w:tcW w:w="367" w:type="pct"/>
            <w:shd w:val="clear" w:color="auto" w:fill="ED7D31"/>
            <w:noWrap/>
            <w:vAlign w:val="bottom"/>
            <w:hideMark/>
          </w:tcPr>
          <w:p w14:paraId="52E3FC2E"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c>
          <w:tcPr>
            <w:tcW w:w="493" w:type="pct"/>
            <w:shd w:val="clear" w:color="auto" w:fill="ED7D31"/>
            <w:noWrap/>
            <w:vAlign w:val="bottom"/>
            <w:hideMark/>
          </w:tcPr>
          <w:p w14:paraId="0F4E5F88"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c>
          <w:tcPr>
            <w:tcW w:w="409" w:type="pct"/>
            <w:shd w:val="clear" w:color="auto" w:fill="ED7D31"/>
            <w:noWrap/>
            <w:vAlign w:val="bottom"/>
            <w:hideMark/>
          </w:tcPr>
          <w:p w14:paraId="4CB3B0AF"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c>
          <w:tcPr>
            <w:tcW w:w="367" w:type="pct"/>
            <w:shd w:val="clear" w:color="auto" w:fill="ED7D31"/>
            <w:noWrap/>
            <w:vAlign w:val="bottom"/>
            <w:hideMark/>
          </w:tcPr>
          <w:p w14:paraId="248DFFF8"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c>
          <w:tcPr>
            <w:tcW w:w="493" w:type="pct"/>
            <w:shd w:val="clear" w:color="auto" w:fill="ED7D31"/>
            <w:noWrap/>
            <w:vAlign w:val="bottom"/>
            <w:hideMark/>
          </w:tcPr>
          <w:p w14:paraId="76A19120"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r>
      <w:tr w:rsidR="00B44320" w:rsidRPr="002B57F3" w14:paraId="1A11BC30" w14:textId="77777777" w:rsidTr="007D1114">
        <w:trPr>
          <w:cantSplit/>
          <w:trHeight w:val="113"/>
        </w:trPr>
        <w:tc>
          <w:tcPr>
            <w:tcW w:w="25" w:type="pct"/>
            <w:tcBorders>
              <w:top w:val="nil"/>
              <w:left w:val="single" w:sz="4" w:space="0" w:color="auto"/>
              <w:bottom w:val="nil"/>
              <w:right w:val="nil"/>
            </w:tcBorders>
            <w:shd w:val="clear" w:color="auto" w:fill="FFFFFF"/>
            <w:noWrap/>
            <w:vAlign w:val="bottom"/>
            <w:hideMark/>
          </w:tcPr>
          <w:p w14:paraId="3045B36B" w14:textId="77777777" w:rsidR="00B44320" w:rsidRPr="002B57F3" w:rsidRDefault="00B44320" w:rsidP="007D1114">
            <w:pPr>
              <w:rPr>
                <w:rFonts w:ascii="Calibri" w:eastAsia="Calibri" w:hAnsi="Calibri" w:cs="Calibri"/>
                <w:color w:val="000000"/>
                <w:sz w:val="14"/>
                <w:szCs w:val="22"/>
              </w:rPr>
            </w:pPr>
            <w:r w:rsidRPr="002B57F3">
              <w:rPr>
                <w:rFonts w:ascii="Calibri" w:eastAsia="Calibri" w:hAnsi="Calibri" w:cs="Calibri"/>
                <w:color w:val="000000"/>
                <w:sz w:val="14"/>
              </w:rPr>
              <w:t> </w:t>
            </w:r>
          </w:p>
        </w:tc>
        <w:tc>
          <w:tcPr>
            <w:tcW w:w="845" w:type="pct"/>
            <w:shd w:val="clear" w:color="auto" w:fill="FFFFFF"/>
            <w:noWrap/>
            <w:vAlign w:val="bottom"/>
            <w:hideMark/>
          </w:tcPr>
          <w:p w14:paraId="7D00EB21" w14:textId="77777777" w:rsidR="00B44320" w:rsidRPr="002B57F3" w:rsidRDefault="00B44320" w:rsidP="007D1114">
            <w:pPr>
              <w:rPr>
                <w:rFonts w:eastAsia="Calibri" w:cs="Calibri"/>
                <w:color w:val="000000"/>
                <w:sz w:val="14"/>
                <w:szCs w:val="22"/>
              </w:rPr>
            </w:pPr>
            <w:r w:rsidRPr="002B57F3">
              <w:rPr>
                <w:rFonts w:eastAsia="Calibri" w:cs="Calibri"/>
                <w:color w:val="000000"/>
                <w:sz w:val="14"/>
              </w:rPr>
              <w:t> </w:t>
            </w:r>
          </w:p>
        </w:tc>
        <w:tc>
          <w:tcPr>
            <w:tcW w:w="1591" w:type="pct"/>
            <w:gridSpan w:val="3"/>
            <w:tcBorders>
              <w:top w:val="nil"/>
              <w:left w:val="single" w:sz="4" w:space="0" w:color="auto"/>
              <w:bottom w:val="single" w:sz="4" w:space="0" w:color="auto"/>
              <w:right w:val="single" w:sz="4" w:space="0" w:color="000000"/>
            </w:tcBorders>
            <w:shd w:val="clear" w:color="auto" w:fill="FFFFFF"/>
            <w:noWrap/>
            <w:vAlign w:val="bottom"/>
            <w:hideMark/>
          </w:tcPr>
          <w:p w14:paraId="27495A55" w14:textId="77777777" w:rsidR="00B44320" w:rsidRPr="002B57F3" w:rsidRDefault="00B44320" w:rsidP="007D1114">
            <w:pPr>
              <w:jc w:val="center"/>
              <w:rPr>
                <w:rFonts w:eastAsia="Calibri" w:cs="Calibri"/>
                <w:color w:val="000000"/>
                <w:sz w:val="14"/>
                <w:szCs w:val="22"/>
              </w:rPr>
            </w:pPr>
            <w:r w:rsidRPr="002B57F3">
              <w:rPr>
                <w:rFonts w:eastAsia="Calibri" w:cs="Calibri"/>
                <w:b/>
                <w:bCs/>
                <w:color w:val="000000"/>
                <w:sz w:val="14"/>
              </w:rPr>
              <w:t>ACTIVITY</w:t>
            </w:r>
            <w:r w:rsidRPr="002B57F3">
              <w:rPr>
                <w:rFonts w:eastAsia="Calibri" w:cs="Calibri"/>
                <w:color w:val="000000"/>
                <w:sz w:val="14"/>
              </w:rPr>
              <w:t xml:space="preserve"> (millions of units)</w:t>
            </w:r>
          </w:p>
        </w:tc>
        <w:tc>
          <w:tcPr>
            <w:tcW w:w="1269" w:type="pct"/>
            <w:gridSpan w:val="3"/>
            <w:tcBorders>
              <w:top w:val="nil"/>
              <w:left w:val="nil"/>
              <w:bottom w:val="single" w:sz="4" w:space="0" w:color="auto"/>
              <w:right w:val="single" w:sz="4" w:space="0" w:color="000000"/>
            </w:tcBorders>
            <w:shd w:val="clear" w:color="auto" w:fill="FFFFFF"/>
            <w:noWrap/>
            <w:vAlign w:val="bottom"/>
            <w:hideMark/>
          </w:tcPr>
          <w:p w14:paraId="441B46C5" w14:textId="77777777" w:rsidR="00B44320" w:rsidRPr="002B57F3" w:rsidRDefault="00B44320" w:rsidP="007D1114">
            <w:pPr>
              <w:jc w:val="center"/>
              <w:rPr>
                <w:rFonts w:eastAsia="Calibri" w:cs="Calibri"/>
                <w:color w:val="000000"/>
                <w:sz w:val="14"/>
                <w:szCs w:val="22"/>
              </w:rPr>
            </w:pPr>
            <w:r w:rsidRPr="002B57F3">
              <w:rPr>
                <w:rFonts w:eastAsia="Calibri" w:cs="Calibri"/>
                <w:b/>
                <w:bCs/>
                <w:color w:val="000000"/>
                <w:sz w:val="14"/>
              </w:rPr>
              <w:t>INTENSITY</w:t>
            </w:r>
            <w:r w:rsidRPr="002B57F3">
              <w:rPr>
                <w:rFonts w:eastAsia="Calibri" w:cs="Calibri"/>
                <w:color w:val="000000"/>
                <w:sz w:val="14"/>
              </w:rPr>
              <w:t xml:space="preserve"> (kWh per unit)</w:t>
            </w:r>
          </w:p>
        </w:tc>
        <w:tc>
          <w:tcPr>
            <w:tcW w:w="1269" w:type="pct"/>
            <w:gridSpan w:val="3"/>
            <w:tcBorders>
              <w:top w:val="nil"/>
              <w:left w:val="nil"/>
              <w:bottom w:val="single" w:sz="4" w:space="0" w:color="auto"/>
              <w:right w:val="single" w:sz="4" w:space="0" w:color="000000"/>
            </w:tcBorders>
            <w:shd w:val="clear" w:color="auto" w:fill="FFFFFF"/>
            <w:noWrap/>
            <w:vAlign w:val="bottom"/>
            <w:hideMark/>
          </w:tcPr>
          <w:p w14:paraId="6576CFE0" w14:textId="77777777" w:rsidR="00B44320" w:rsidRPr="002B57F3" w:rsidRDefault="00B44320" w:rsidP="007D1114">
            <w:pPr>
              <w:jc w:val="center"/>
              <w:rPr>
                <w:rFonts w:eastAsia="Calibri" w:cs="Calibri"/>
                <w:color w:val="000000"/>
                <w:sz w:val="14"/>
                <w:szCs w:val="22"/>
              </w:rPr>
            </w:pPr>
            <w:r w:rsidRPr="002B57F3">
              <w:rPr>
                <w:rFonts w:eastAsia="Calibri" w:cs="Calibri"/>
                <w:b/>
                <w:bCs/>
                <w:color w:val="000000"/>
                <w:sz w:val="14"/>
              </w:rPr>
              <w:t>ENERGY DEMAND</w:t>
            </w:r>
            <w:r w:rsidRPr="002B57F3">
              <w:rPr>
                <w:rFonts w:eastAsia="Calibri" w:cs="Calibri"/>
                <w:color w:val="000000"/>
                <w:sz w:val="14"/>
              </w:rPr>
              <w:t xml:space="preserve"> (</w:t>
            </w:r>
            <w:proofErr w:type="spellStart"/>
            <w:r w:rsidRPr="002B57F3">
              <w:rPr>
                <w:rFonts w:eastAsia="Calibri" w:cs="Calibri"/>
                <w:color w:val="000000"/>
                <w:sz w:val="14"/>
              </w:rPr>
              <w:t>TWh</w:t>
            </w:r>
            <w:proofErr w:type="spellEnd"/>
            <w:r w:rsidRPr="002B57F3">
              <w:rPr>
                <w:rFonts w:eastAsia="Calibri" w:cs="Calibri"/>
                <w:color w:val="000000"/>
                <w:sz w:val="14"/>
              </w:rPr>
              <w:t>)</w:t>
            </w:r>
          </w:p>
        </w:tc>
      </w:tr>
      <w:tr w:rsidR="00B44320" w:rsidRPr="002B57F3" w14:paraId="738E51F8" w14:textId="77777777" w:rsidTr="007D1114">
        <w:trPr>
          <w:cantSplit/>
          <w:trHeight w:val="113"/>
        </w:trPr>
        <w:tc>
          <w:tcPr>
            <w:tcW w:w="25" w:type="pct"/>
            <w:tcBorders>
              <w:top w:val="single" w:sz="4" w:space="0" w:color="auto"/>
              <w:left w:val="single" w:sz="4" w:space="0" w:color="auto"/>
              <w:bottom w:val="single" w:sz="8" w:space="0" w:color="auto"/>
              <w:right w:val="nil"/>
            </w:tcBorders>
            <w:shd w:val="clear" w:color="auto" w:fill="FFFFFF"/>
            <w:noWrap/>
            <w:vAlign w:val="bottom"/>
            <w:hideMark/>
          </w:tcPr>
          <w:p w14:paraId="356D41EC" w14:textId="77777777" w:rsidR="00B44320" w:rsidRPr="002B57F3" w:rsidRDefault="00B44320" w:rsidP="007D1114">
            <w:pPr>
              <w:jc w:val="right"/>
              <w:rPr>
                <w:rFonts w:ascii="Calibri" w:eastAsia="Calibri" w:hAnsi="Calibri" w:cs="Calibri"/>
                <w:b/>
                <w:bCs/>
                <w:sz w:val="14"/>
                <w:szCs w:val="22"/>
              </w:rPr>
            </w:pPr>
            <w:r w:rsidRPr="002B57F3">
              <w:rPr>
                <w:rFonts w:ascii="Calibri" w:eastAsia="Calibri" w:hAnsi="Calibri" w:cs="Calibri"/>
                <w:b/>
                <w:bCs/>
                <w:sz w:val="14"/>
              </w:rPr>
              <w:t> </w:t>
            </w:r>
          </w:p>
        </w:tc>
        <w:tc>
          <w:tcPr>
            <w:tcW w:w="845" w:type="pct"/>
            <w:tcBorders>
              <w:top w:val="single" w:sz="4" w:space="0" w:color="auto"/>
              <w:left w:val="nil"/>
              <w:bottom w:val="single" w:sz="8" w:space="0" w:color="auto"/>
              <w:right w:val="nil"/>
            </w:tcBorders>
            <w:shd w:val="clear" w:color="auto" w:fill="FFFFFF"/>
            <w:noWrap/>
            <w:vAlign w:val="bottom"/>
            <w:hideMark/>
          </w:tcPr>
          <w:p w14:paraId="3B86D553"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PER GOOD</w:t>
            </w:r>
          </w:p>
        </w:tc>
        <w:tc>
          <w:tcPr>
            <w:tcW w:w="579" w:type="pct"/>
            <w:tcBorders>
              <w:top w:val="nil"/>
              <w:left w:val="single" w:sz="4" w:space="0" w:color="auto"/>
              <w:bottom w:val="single" w:sz="8" w:space="0" w:color="auto"/>
              <w:right w:val="nil"/>
            </w:tcBorders>
            <w:shd w:val="clear" w:color="auto" w:fill="FFFFFF"/>
            <w:noWrap/>
            <w:vAlign w:val="bottom"/>
            <w:hideMark/>
          </w:tcPr>
          <w:p w14:paraId="3EB29BC8"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GEA Efficiency</w:t>
            </w:r>
          </w:p>
        </w:tc>
        <w:tc>
          <w:tcPr>
            <w:tcW w:w="518" w:type="pct"/>
            <w:tcBorders>
              <w:top w:val="nil"/>
              <w:left w:val="nil"/>
              <w:bottom w:val="single" w:sz="8" w:space="0" w:color="auto"/>
              <w:right w:val="nil"/>
            </w:tcBorders>
            <w:shd w:val="clear" w:color="auto" w:fill="FFFFFF"/>
            <w:noWrap/>
            <w:vAlign w:val="bottom"/>
            <w:hideMark/>
          </w:tcPr>
          <w:p w14:paraId="650F1E32"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LED Scenario</w:t>
            </w:r>
          </w:p>
        </w:tc>
        <w:tc>
          <w:tcPr>
            <w:tcW w:w="493" w:type="pct"/>
            <w:tcBorders>
              <w:top w:val="nil"/>
              <w:left w:val="nil"/>
              <w:bottom w:val="single" w:sz="8" w:space="0" w:color="auto"/>
              <w:right w:val="single" w:sz="4" w:space="0" w:color="auto"/>
            </w:tcBorders>
            <w:shd w:val="clear" w:color="auto" w:fill="FFFFFF"/>
            <w:noWrap/>
            <w:vAlign w:val="bottom"/>
            <w:hideMark/>
          </w:tcPr>
          <w:p w14:paraId="10065C81"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Δ in LED Scenario</w:t>
            </w:r>
          </w:p>
        </w:tc>
        <w:tc>
          <w:tcPr>
            <w:tcW w:w="409" w:type="pct"/>
            <w:tcBorders>
              <w:top w:val="nil"/>
              <w:left w:val="nil"/>
              <w:bottom w:val="single" w:sz="8" w:space="0" w:color="auto"/>
              <w:right w:val="nil"/>
            </w:tcBorders>
            <w:shd w:val="clear" w:color="auto" w:fill="FFFFFF"/>
            <w:noWrap/>
            <w:vAlign w:val="bottom"/>
            <w:hideMark/>
          </w:tcPr>
          <w:p w14:paraId="5F176966"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GEA Efficiency</w:t>
            </w:r>
          </w:p>
        </w:tc>
        <w:tc>
          <w:tcPr>
            <w:tcW w:w="367" w:type="pct"/>
            <w:tcBorders>
              <w:top w:val="nil"/>
              <w:left w:val="nil"/>
              <w:bottom w:val="single" w:sz="8" w:space="0" w:color="auto"/>
              <w:right w:val="nil"/>
            </w:tcBorders>
            <w:shd w:val="clear" w:color="auto" w:fill="FFFFFF"/>
            <w:noWrap/>
            <w:vAlign w:val="bottom"/>
            <w:hideMark/>
          </w:tcPr>
          <w:p w14:paraId="20335229"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LED Scenario</w:t>
            </w:r>
          </w:p>
        </w:tc>
        <w:tc>
          <w:tcPr>
            <w:tcW w:w="493" w:type="pct"/>
            <w:tcBorders>
              <w:top w:val="nil"/>
              <w:left w:val="nil"/>
              <w:bottom w:val="single" w:sz="8" w:space="0" w:color="auto"/>
              <w:right w:val="single" w:sz="4" w:space="0" w:color="auto"/>
            </w:tcBorders>
            <w:shd w:val="clear" w:color="auto" w:fill="FFFFFF"/>
            <w:noWrap/>
            <w:vAlign w:val="bottom"/>
            <w:hideMark/>
          </w:tcPr>
          <w:p w14:paraId="6BE3BC25"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Δ in LED Scenario</w:t>
            </w:r>
          </w:p>
        </w:tc>
        <w:tc>
          <w:tcPr>
            <w:tcW w:w="409" w:type="pct"/>
            <w:tcBorders>
              <w:top w:val="nil"/>
              <w:left w:val="nil"/>
              <w:bottom w:val="single" w:sz="8" w:space="0" w:color="auto"/>
              <w:right w:val="nil"/>
            </w:tcBorders>
            <w:shd w:val="clear" w:color="auto" w:fill="FFFFFF"/>
            <w:noWrap/>
            <w:vAlign w:val="bottom"/>
            <w:hideMark/>
          </w:tcPr>
          <w:p w14:paraId="1AB5BBB3"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GEA Efficiency</w:t>
            </w:r>
          </w:p>
        </w:tc>
        <w:tc>
          <w:tcPr>
            <w:tcW w:w="367" w:type="pct"/>
            <w:tcBorders>
              <w:top w:val="nil"/>
              <w:left w:val="nil"/>
              <w:bottom w:val="single" w:sz="8" w:space="0" w:color="auto"/>
              <w:right w:val="nil"/>
            </w:tcBorders>
            <w:shd w:val="clear" w:color="auto" w:fill="FFFFFF"/>
            <w:noWrap/>
            <w:vAlign w:val="bottom"/>
            <w:hideMark/>
          </w:tcPr>
          <w:p w14:paraId="48EE7700"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LED Scenario</w:t>
            </w:r>
          </w:p>
        </w:tc>
        <w:tc>
          <w:tcPr>
            <w:tcW w:w="493" w:type="pct"/>
            <w:tcBorders>
              <w:top w:val="nil"/>
              <w:left w:val="nil"/>
              <w:bottom w:val="single" w:sz="8" w:space="0" w:color="auto"/>
              <w:right w:val="single" w:sz="4" w:space="0" w:color="auto"/>
            </w:tcBorders>
            <w:shd w:val="clear" w:color="auto" w:fill="FFFFFF"/>
            <w:noWrap/>
            <w:vAlign w:val="bottom"/>
            <w:hideMark/>
          </w:tcPr>
          <w:p w14:paraId="7F5824F2"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Δ in LED Scenario</w:t>
            </w:r>
          </w:p>
        </w:tc>
      </w:tr>
      <w:tr w:rsidR="00B44320" w:rsidRPr="002B57F3" w14:paraId="0EC5C785" w14:textId="77777777" w:rsidTr="007D1114">
        <w:trPr>
          <w:cantSplit/>
          <w:trHeight w:val="113"/>
        </w:trPr>
        <w:tc>
          <w:tcPr>
            <w:tcW w:w="25" w:type="pct"/>
            <w:tcBorders>
              <w:top w:val="nil"/>
              <w:left w:val="single" w:sz="4" w:space="0" w:color="auto"/>
              <w:bottom w:val="nil"/>
              <w:right w:val="nil"/>
            </w:tcBorders>
            <w:shd w:val="clear" w:color="auto" w:fill="FFFFFF"/>
            <w:noWrap/>
            <w:vAlign w:val="bottom"/>
            <w:hideMark/>
          </w:tcPr>
          <w:p w14:paraId="35EB9340" w14:textId="77777777" w:rsidR="00B44320" w:rsidRPr="002B57F3" w:rsidRDefault="00B44320" w:rsidP="007D1114">
            <w:pPr>
              <w:jc w:val="right"/>
              <w:rPr>
                <w:rFonts w:ascii="Calibri" w:eastAsia="Calibri" w:hAnsi="Calibri" w:cs="Calibri"/>
                <w:b/>
                <w:bCs/>
                <w:color w:val="000000"/>
                <w:sz w:val="14"/>
                <w:szCs w:val="22"/>
              </w:rPr>
            </w:pPr>
            <w:r w:rsidRPr="002B57F3">
              <w:rPr>
                <w:rFonts w:ascii="Calibri" w:eastAsia="Calibri" w:hAnsi="Calibri" w:cs="Calibri"/>
                <w:b/>
                <w:bCs/>
                <w:color w:val="000000"/>
                <w:sz w:val="14"/>
              </w:rPr>
              <w:t> </w:t>
            </w:r>
          </w:p>
        </w:tc>
        <w:tc>
          <w:tcPr>
            <w:tcW w:w="845" w:type="pct"/>
            <w:shd w:val="clear" w:color="auto" w:fill="FFFFFF"/>
            <w:noWrap/>
            <w:vAlign w:val="bottom"/>
            <w:hideMark/>
          </w:tcPr>
          <w:p w14:paraId="297CD757"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lighting</w:t>
            </w:r>
          </w:p>
        </w:tc>
        <w:tc>
          <w:tcPr>
            <w:tcW w:w="579" w:type="pct"/>
            <w:tcBorders>
              <w:top w:val="nil"/>
              <w:left w:val="single" w:sz="4" w:space="0" w:color="auto"/>
              <w:bottom w:val="nil"/>
              <w:right w:val="nil"/>
            </w:tcBorders>
            <w:shd w:val="clear" w:color="auto" w:fill="FFFFFF"/>
            <w:noWrap/>
            <w:vAlign w:val="bottom"/>
            <w:hideMark/>
          </w:tcPr>
          <w:p w14:paraId="355DFD52"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80 110</w:t>
            </w:r>
          </w:p>
        </w:tc>
        <w:tc>
          <w:tcPr>
            <w:tcW w:w="518" w:type="pct"/>
            <w:shd w:val="clear" w:color="auto" w:fill="FFFFFF"/>
            <w:noWrap/>
            <w:vAlign w:val="bottom"/>
            <w:hideMark/>
          </w:tcPr>
          <w:p w14:paraId="71CC0F06"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80 110</w:t>
            </w:r>
          </w:p>
        </w:tc>
        <w:tc>
          <w:tcPr>
            <w:tcW w:w="493" w:type="pct"/>
            <w:tcBorders>
              <w:top w:val="nil"/>
              <w:left w:val="nil"/>
              <w:bottom w:val="nil"/>
              <w:right w:val="single" w:sz="4" w:space="0" w:color="auto"/>
            </w:tcBorders>
            <w:shd w:val="clear" w:color="auto" w:fill="FFFFFF"/>
            <w:noWrap/>
            <w:vAlign w:val="bottom"/>
            <w:hideMark/>
          </w:tcPr>
          <w:p w14:paraId="3C694A06"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0%</w:t>
            </w:r>
          </w:p>
        </w:tc>
        <w:tc>
          <w:tcPr>
            <w:tcW w:w="409" w:type="pct"/>
            <w:shd w:val="clear" w:color="auto" w:fill="FFFFFF"/>
            <w:noWrap/>
            <w:vAlign w:val="bottom"/>
            <w:hideMark/>
          </w:tcPr>
          <w:p w14:paraId="2E4990F0"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36</w:t>
            </w:r>
          </w:p>
        </w:tc>
        <w:tc>
          <w:tcPr>
            <w:tcW w:w="367" w:type="pct"/>
            <w:shd w:val="clear" w:color="auto" w:fill="FFFFFF"/>
            <w:noWrap/>
            <w:vAlign w:val="bottom"/>
            <w:hideMark/>
          </w:tcPr>
          <w:p w14:paraId="574A08F9"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26</w:t>
            </w:r>
          </w:p>
        </w:tc>
        <w:tc>
          <w:tcPr>
            <w:tcW w:w="493" w:type="pct"/>
            <w:tcBorders>
              <w:top w:val="nil"/>
              <w:left w:val="nil"/>
              <w:bottom w:val="nil"/>
              <w:right w:val="single" w:sz="4" w:space="0" w:color="auto"/>
            </w:tcBorders>
            <w:shd w:val="clear" w:color="auto" w:fill="FFFFFF"/>
            <w:noWrap/>
            <w:vAlign w:val="bottom"/>
            <w:hideMark/>
          </w:tcPr>
          <w:p w14:paraId="4E4724BA"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-29%</w:t>
            </w:r>
          </w:p>
        </w:tc>
        <w:tc>
          <w:tcPr>
            <w:tcW w:w="409" w:type="pct"/>
            <w:shd w:val="clear" w:color="auto" w:fill="FFFFFF"/>
            <w:noWrap/>
            <w:vAlign w:val="bottom"/>
            <w:hideMark/>
          </w:tcPr>
          <w:p w14:paraId="1A58DF78"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1 392</w:t>
            </w:r>
          </w:p>
        </w:tc>
        <w:tc>
          <w:tcPr>
            <w:tcW w:w="367" w:type="pct"/>
            <w:shd w:val="clear" w:color="auto" w:fill="FFFFFF"/>
            <w:noWrap/>
            <w:vAlign w:val="bottom"/>
            <w:hideMark/>
          </w:tcPr>
          <w:p w14:paraId="5E81C7A6"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994</w:t>
            </w:r>
          </w:p>
        </w:tc>
        <w:tc>
          <w:tcPr>
            <w:tcW w:w="493" w:type="pct"/>
            <w:tcBorders>
              <w:top w:val="nil"/>
              <w:left w:val="nil"/>
              <w:bottom w:val="nil"/>
              <w:right w:val="single" w:sz="4" w:space="0" w:color="auto"/>
            </w:tcBorders>
            <w:shd w:val="clear" w:color="auto" w:fill="FFFFFF"/>
            <w:noWrap/>
            <w:vAlign w:val="bottom"/>
            <w:hideMark/>
          </w:tcPr>
          <w:p w14:paraId="33D508F7"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-29%</w:t>
            </w:r>
          </w:p>
        </w:tc>
      </w:tr>
      <w:tr w:rsidR="00B44320" w:rsidRPr="002B57F3" w14:paraId="2E0A424C" w14:textId="77777777" w:rsidTr="007D1114">
        <w:trPr>
          <w:cantSplit/>
          <w:trHeight w:val="113"/>
        </w:trPr>
        <w:tc>
          <w:tcPr>
            <w:tcW w:w="25" w:type="pct"/>
            <w:tcBorders>
              <w:top w:val="nil"/>
              <w:left w:val="single" w:sz="4" w:space="0" w:color="auto"/>
              <w:bottom w:val="nil"/>
              <w:right w:val="nil"/>
            </w:tcBorders>
            <w:shd w:val="clear" w:color="auto" w:fill="FFFFFF"/>
            <w:noWrap/>
            <w:vAlign w:val="bottom"/>
            <w:hideMark/>
          </w:tcPr>
          <w:p w14:paraId="54840059" w14:textId="77777777" w:rsidR="00B44320" w:rsidRPr="002B57F3" w:rsidRDefault="00B44320" w:rsidP="007D1114">
            <w:pPr>
              <w:jc w:val="right"/>
              <w:rPr>
                <w:rFonts w:ascii="Calibri" w:eastAsia="Calibri" w:hAnsi="Calibri" w:cs="Calibri"/>
                <w:b/>
                <w:bCs/>
                <w:color w:val="000000"/>
                <w:sz w:val="14"/>
                <w:szCs w:val="22"/>
              </w:rPr>
            </w:pPr>
            <w:r w:rsidRPr="002B57F3">
              <w:rPr>
                <w:rFonts w:ascii="Calibri" w:eastAsia="Calibri" w:hAnsi="Calibri" w:cs="Calibri"/>
                <w:b/>
                <w:bCs/>
                <w:color w:val="000000"/>
                <w:sz w:val="14"/>
              </w:rPr>
              <w:t> </w:t>
            </w:r>
          </w:p>
        </w:tc>
        <w:tc>
          <w:tcPr>
            <w:tcW w:w="845" w:type="pct"/>
            <w:shd w:val="clear" w:color="auto" w:fill="FFFFFF"/>
            <w:noWrap/>
            <w:vAlign w:val="bottom"/>
            <w:hideMark/>
          </w:tcPr>
          <w:p w14:paraId="670E37A9"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appliances (incl. ICT)</w:t>
            </w:r>
          </w:p>
        </w:tc>
        <w:tc>
          <w:tcPr>
            <w:tcW w:w="579" w:type="pct"/>
            <w:tcBorders>
              <w:top w:val="nil"/>
              <w:left w:val="single" w:sz="4" w:space="0" w:color="auto"/>
              <w:bottom w:val="nil"/>
              <w:right w:val="nil"/>
            </w:tcBorders>
            <w:shd w:val="clear" w:color="auto" w:fill="FFFFFF"/>
            <w:noWrap/>
            <w:vAlign w:val="bottom"/>
            <w:hideMark/>
          </w:tcPr>
          <w:p w14:paraId="277A4CBA"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99 151</w:t>
            </w:r>
          </w:p>
        </w:tc>
        <w:tc>
          <w:tcPr>
            <w:tcW w:w="518" w:type="pct"/>
            <w:shd w:val="clear" w:color="auto" w:fill="FFFFFF"/>
            <w:noWrap/>
            <w:vAlign w:val="bottom"/>
            <w:hideMark/>
          </w:tcPr>
          <w:p w14:paraId="19DE387D"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94 945</w:t>
            </w:r>
          </w:p>
        </w:tc>
        <w:tc>
          <w:tcPr>
            <w:tcW w:w="493" w:type="pct"/>
            <w:tcBorders>
              <w:top w:val="nil"/>
              <w:left w:val="nil"/>
              <w:bottom w:val="nil"/>
              <w:right w:val="single" w:sz="4" w:space="0" w:color="auto"/>
            </w:tcBorders>
            <w:shd w:val="clear" w:color="auto" w:fill="FFFFFF"/>
            <w:noWrap/>
            <w:vAlign w:val="bottom"/>
            <w:hideMark/>
          </w:tcPr>
          <w:p w14:paraId="7D29E0BC"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-4%</w:t>
            </w:r>
          </w:p>
        </w:tc>
        <w:tc>
          <w:tcPr>
            <w:tcW w:w="409" w:type="pct"/>
            <w:shd w:val="clear" w:color="auto" w:fill="FFFFFF"/>
            <w:noWrap/>
            <w:vAlign w:val="bottom"/>
            <w:hideMark/>
          </w:tcPr>
          <w:p w14:paraId="4A9F7785"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159</w:t>
            </w:r>
          </w:p>
        </w:tc>
        <w:tc>
          <w:tcPr>
            <w:tcW w:w="367" w:type="pct"/>
            <w:shd w:val="clear" w:color="auto" w:fill="FFFFFF"/>
            <w:noWrap/>
            <w:vAlign w:val="bottom"/>
            <w:hideMark/>
          </w:tcPr>
          <w:p w14:paraId="62B90075"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115</w:t>
            </w:r>
          </w:p>
        </w:tc>
        <w:tc>
          <w:tcPr>
            <w:tcW w:w="493" w:type="pct"/>
            <w:tcBorders>
              <w:top w:val="nil"/>
              <w:left w:val="nil"/>
              <w:bottom w:val="nil"/>
              <w:right w:val="single" w:sz="4" w:space="0" w:color="auto"/>
            </w:tcBorders>
            <w:shd w:val="clear" w:color="auto" w:fill="FFFFFF"/>
            <w:noWrap/>
            <w:vAlign w:val="bottom"/>
            <w:hideMark/>
          </w:tcPr>
          <w:p w14:paraId="6E536BDB"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-28%</w:t>
            </w:r>
          </w:p>
        </w:tc>
        <w:tc>
          <w:tcPr>
            <w:tcW w:w="409" w:type="pct"/>
            <w:shd w:val="clear" w:color="auto" w:fill="FFFFFF"/>
            <w:noWrap/>
            <w:vAlign w:val="bottom"/>
            <w:hideMark/>
          </w:tcPr>
          <w:p w14:paraId="115DAB38"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7 880</w:t>
            </w:r>
          </w:p>
        </w:tc>
        <w:tc>
          <w:tcPr>
            <w:tcW w:w="367" w:type="pct"/>
            <w:shd w:val="clear" w:color="auto" w:fill="FFFFFF"/>
            <w:noWrap/>
            <w:vAlign w:val="bottom"/>
            <w:hideMark/>
          </w:tcPr>
          <w:p w14:paraId="517E4428"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6 049</w:t>
            </w:r>
          </w:p>
        </w:tc>
        <w:tc>
          <w:tcPr>
            <w:tcW w:w="493" w:type="pct"/>
            <w:tcBorders>
              <w:top w:val="nil"/>
              <w:left w:val="nil"/>
              <w:bottom w:val="nil"/>
              <w:right w:val="single" w:sz="4" w:space="0" w:color="auto"/>
            </w:tcBorders>
            <w:shd w:val="clear" w:color="auto" w:fill="FFFFFF"/>
            <w:noWrap/>
            <w:vAlign w:val="bottom"/>
            <w:hideMark/>
          </w:tcPr>
          <w:p w14:paraId="740990F0"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-23%</w:t>
            </w:r>
          </w:p>
        </w:tc>
      </w:tr>
      <w:tr w:rsidR="00B44320" w:rsidRPr="002B57F3" w14:paraId="72117A44" w14:textId="77777777" w:rsidTr="007D1114">
        <w:trPr>
          <w:cantSplit/>
          <w:trHeight w:val="113"/>
        </w:trPr>
        <w:tc>
          <w:tcPr>
            <w:tcW w:w="25" w:type="pct"/>
            <w:tcBorders>
              <w:top w:val="nil"/>
              <w:left w:val="single" w:sz="4" w:space="0" w:color="auto"/>
              <w:bottom w:val="nil"/>
              <w:right w:val="nil"/>
            </w:tcBorders>
            <w:shd w:val="clear" w:color="auto" w:fill="FFFFFF"/>
            <w:noWrap/>
            <w:vAlign w:val="bottom"/>
            <w:hideMark/>
          </w:tcPr>
          <w:p w14:paraId="5A9E21DE" w14:textId="77777777" w:rsidR="00B44320" w:rsidRPr="002B57F3" w:rsidRDefault="00B44320" w:rsidP="007D1114">
            <w:pPr>
              <w:jc w:val="right"/>
              <w:rPr>
                <w:rFonts w:ascii="Calibri" w:eastAsia="Calibri" w:hAnsi="Calibri" w:cs="Calibri"/>
                <w:b/>
                <w:bCs/>
                <w:color w:val="000000"/>
                <w:sz w:val="14"/>
                <w:szCs w:val="22"/>
              </w:rPr>
            </w:pPr>
            <w:r w:rsidRPr="002B57F3">
              <w:rPr>
                <w:rFonts w:ascii="Calibri" w:eastAsia="Calibri" w:hAnsi="Calibri" w:cs="Calibri"/>
                <w:b/>
                <w:bCs/>
                <w:color w:val="000000"/>
                <w:sz w:val="14"/>
              </w:rPr>
              <w:t> </w:t>
            </w:r>
          </w:p>
        </w:tc>
        <w:tc>
          <w:tcPr>
            <w:tcW w:w="845" w:type="pct"/>
            <w:shd w:val="clear" w:color="auto" w:fill="FFFFFF"/>
            <w:noWrap/>
            <w:vAlign w:val="bottom"/>
            <w:hideMark/>
          </w:tcPr>
          <w:p w14:paraId="7F862DB1"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cooking</w:t>
            </w:r>
          </w:p>
        </w:tc>
        <w:tc>
          <w:tcPr>
            <w:tcW w:w="579" w:type="pct"/>
            <w:tcBorders>
              <w:top w:val="nil"/>
              <w:left w:val="single" w:sz="4" w:space="0" w:color="auto"/>
              <w:bottom w:val="nil"/>
              <w:right w:val="nil"/>
            </w:tcBorders>
            <w:shd w:val="clear" w:color="auto" w:fill="FFFFFF"/>
            <w:noWrap/>
            <w:vAlign w:val="bottom"/>
            <w:hideMark/>
          </w:tcPr>
          <w:p w14:paraId="5993DCA8"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2 999</w:t>
            </w:r>
          </w:p>
        </w:tc>
        <w:tc>
          <w:tcPr>
            <w:tcW w:w="518" w:type="pct"/>
            <w:shd w:val="clear" w:color="auto" w:fill="FFFFFF"/>
            <w:noWrap/>
            <w:vAlign w:val="bottom"/>
            <w:hideMark/>
          </w:tcPr>
          <w:p w14:paraId="1884EE87"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2 999</w:t>
            </w:r>
          </w:p>
        </w:tc>
        <w:tc>
          <w:tcPr>
            <w:tcW w:w="493" w:type="pct"/>
            <w:tcBorders>
              <w:top w:val="nil"/>
              <w:left w:val="nil"/>
              <w:bottom w:val="nil"/>
              <w:right w:val="single" w:sz="4" w:space="0" w:color="auto"/>
            </w:tcBorders>
            <w:shd w:val="clear" w:color="auto" w:fill="FFFFFF"/>
            <w:noWrap/>
            <w:vAlign w:val="bottom"/>
            <w:hideMark/>
          </w:tcPr>
          <w:p w14:paraId="3EBF6E2F"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0%</w:t>
            </w:r>
          </w:p>
        </w:tc>
        <w:tc>
          <w:tcPr>
            <w:tcW w:w="409" w:type="pct"/>
            <w:shd w:val="clear" w:color="auto" w:fill="FFFFFF"/>
            <w:noWrap/>
            <w:vAlign w:val="bottom"/>
            <w:hideMark/>
          </w:tcPr>
          <w:p w14:paraId="50F2E34E"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40</w:t>
            </w:r>
          </w:p>
        </w:tc>
        <w:tc>
          <w:tcPr>
            <w:tcW w:w="367" w:type="pct"/>
            <w:shd w:val="clear" w:color="auto" w:fill="FFFFFF"/>
            <w:noWrap/>
            <w:vAlign w:val="bottom"/>
            <w:hideMark/>
          </w:tcPr>
          <w:p w14:paraId="11070633"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40</w:t>
            </w:r>
          </w:p>
        </w:tc>
        <w:tc>
          <w:tcPr>
            <w:tcW w:w="493" w:type="pct"/>
            <w:shd w:val="clear" w:color="auto" w:fill="FFFFFF"/>
            <w:noWrap/>
            <w:vAlign w:val="bottom"/>
            <w:hideMark/>
          </w:tcPr>
          <w:p w14:paraId="5585845B"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0%</w:t>
            </w:r>
          </w:p>
        </w:tc>
        <w:tc>
          <w:tcPr>
            <w:tcW w:w="409" w:type="pct"/>
            <w:tcBorders>
              <w:top w:val="nil"/>
              <w:left w:val="single" w:sz="4" w:space="0" w:color="auto"/>
              <w:bottom w:val="nil"/>
              <w:right w:val="nil"/>
            </w:tcBorders>
            <w:shd w:val="clear" w:color="auto" w:fill="FFFFFF"/>
            <w:noWrap/>
            <w:vAlign w:val="bottom"/>
            <w:hideMark/>
          </w:tcPr>
          <w:p w14:paraId="7E3368E0"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121</w:t>
            </w:r>
          </w:p>
        </w:tc>
        <w:tc>
          <w:tcPr>
            <w:tcW w:w="367" w:type="pct"/>
            <w:shd w:val="clear" w:color="auto" w:fill="FFFFFF"/>
            <w:noWrap/>
            <w:vAlign w:val="bottom"/>
            <w:hideMark/>
          </w:tcPr>
          <w:p w14:paraId="154B6711"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121</w:t>
            </w:r>
          </w:p>
        </w:tc>
        <w:tc>
          <w:tcPr>
            <w:tcW w:w="493" w:type="pct"/>
            <w:tcBorders>
              <w:top w:val="nil"/>
              <w:left w:val="nil"/>
              <w:bottom w:val="nil"/>
              <w:right w:val="single" w:sz="4" w:space="0" w:color="auto"/>
            </w:tcBorders>
            <w:shd w:val="clear" w:color="auto" w:fill="FFFFFF"/>
            <w:noWrap/>
            <w:vAlign w:val="bottom"/>
            <w:hideMark/>
          </w:tcPr>
          <w:p w14:paraId="08BDBD3D"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0%</w:t>
            </w:r>
          </w:p>
        </w:tc>
      </w:tr>
      <w:tr w:rsidR="00B44320" w:rsidRPr="002B57F3" w14:paraId="3BC517CB" w14:textId="77777777" w:rsidTr="007D1114">
        <w:trPr>
          <w:cantSplit/>
          <w:trHeight w:val="113"/>
        </w:trPr>
        <w:tc>
          <w:tcPr>
            <w:tcW w:w="25" w:type="pct"/>
            <w:tcBorders>
              <w:top w:val="nil"/>
              <w:left w:val="single" w:sz="4" w:space="0" w:color="auto"/>
              <w:bottom w:val="nil"/>
              <w:right w:val="nil"/>
            </w:tcBorders>
            <w:shd w:val="clear" w:color="auto" w:fill="FFFFFF"/>
            <w:noWrap/>
            <w:vAlign w:val="bottom"/>
            <w:hideMark/>
          </w:tcPr>
          <w:p w14:paraId="238C69E2" w14:textId="77777777" w:rsidR="00B44320" w:rsidRPr="002B57F3" w:rsidRDefault="00B44320" w:rsidP="007D1114">
            <w:pPr>
              <w:jc w:val="right"/>
              <w:rPr>
                <w:rFonts w:ascii="Calibri" w:eastAsia="Calibri" w:hAnsi="Calibri" w:cs="Calibri"/>
                <w:b/>
                <w:bCs/>
                <w:color w:val="000000"/>
                <w:sz w:val="14"/>
                <w:szCs w:val="22"/>
              </w:rPr>
            </w:pPr>
            <w:r w:rsidRPr="002B57F3">
              <w:rPr>
                <w:rFonts w:ascii="Calibri" w:eastAsia="Calibri" w:hAnsi="Calibri" w:cs="Calibri"/>
                <w:b/>
                <w:bCs/>
                <w:color w:val="000000"/>
                <w:sz w:val="14"/>
              </w:rPr>
              <w:t> </w:t>
            </w:r>
          </w:p>
        </w:tc>
        <w:tc>
          <w:tcPr>
            <w:tcW w:w="845" w:type="pct"/>
            <w:shd w:val="clear" w:color="auto" w:fill="FFFFFF"/>
            <w:noWrap/>
            <w:vAlign w:val="bottom"/>
            <w:hideMark/>
          </w:tcPr>
          <w:p w14:paraId="5CC6BB39"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productive</w:t>
            </w:r>
          </w:p>
        </w:tc>
        <w:tc>
          <w:tcPr>
            <w:tcW w:w="579" w:type="pct"/>
            <w:tcBorders>
              <w:top w:val="nil"/>
              <w:left w:val="single" w:sz="4" w:space="0" w:color="auto"/>
              <w:bottom w:val="nil"/>
              <w:right w:val="nil"/>
            </w:tcBorders>
            <w:shd w:val="clear" w:color="auto" w:fill="FFFFFF"/>
            <w:noWrap/>
            <w:vAlign w:val="bottom"/>
            <w:hideMark/>
          </w:tcPr>
          <w:p w14:paraId="4F09556B"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7 600</w:t>
            </w:r>
          </w:p>
        </w:tc>
        <w:tc>
          <w:tcPr>
            <w:tcW w:w="518" w:type="pct"/>
            <w:shd w:val="clear" w:color="auto" w:fill="FFFFFF"/>
            <w:noWrap/>
            <w:vAlign w:val="bottom"/>
            <w:hideMark/>
          </w:tcPr>
          <w:p w14:paraId="341ED04D"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7 600</w:t>
            </w:r>
          </w:p>
        </w:tc>
        <w:tc>
          <w:tcPr>
            <w:tcW w:w="493" w:type="pct"/>
            <w:tcBorders>
              <w:top w:val="nil"/>
              <w:left w:val="nil"/>
              <w:bottom w:val="nil"/>
              <w:right w:val="single" w:sz="4" w:space="0" w:color="auto"/>
            </w:tcBorders>
            <w:shd w:val="clear" w:color="auto" w:fill="FFFFFF"/>
            <w:noWrap/>
            <w:vAlign w:val="bottom"/>
            <w:hideMark/>
          </w:tcPr>
          <w:p w14:paraId="1D29D911"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0%</w:t>
            </w:r>
          </w:p>
        </w:tc>
        <w:tc>
          <w:tcPr>
            <w:tcW w:w="409" w:type="pct"/>
            <w:shd w:val="clear" w:color="auto" w:fill="FFFFFF"/>
            <w:noWrap/>
            <w:vAlign w:val="bottom"/>
            <w:hideMark/>
          </w:tcPr>
          <w:p w14:paraId="69791267"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88</w:t>
            </w:r>
          </w:p>
        </w:tc>
        <w:tc>
          <w:tcPr>
            <w:tcW w:w="367" w:type="pct"/>
            <w:shd w:val="clear" w:color="auto" w:fill="FFFFFF"/>
            <w:noWrap/>
            <w:vAlign w:val="bottom"/>
            <w:hideMark/>
          </w:tcPr>
          <w:p w14:paraId="64C3E038"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88</w:t>
            </w:r>
          </w:p>
        </w:tc>
        <w:tc>
          <w:tcPr>
            <w:tcW w:w="493" w:type="pct"/>
            <w:tcBorders>
              <w:top w:val="nil"/>
              <w:left w:val="nil"/>
              <w:bottom w:val="nil"/>
              <w:right w:val="single" w:sz="4" w:space="0" w:color="auto"/>
            </w:tcBorders>
            <w:shd w:val="clear" w:color="auto" w:fill="FFFFFF"/>
            <w:noWrap/>
            <w:vAlign w:val="bottom"/>
            <w:hideMark/>
          </w:tcPr>
          <w:p w14:paraId="497DA646"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0%</w:t>
            </w:r>
          </w:p>
        </w:tc>
        <w:tc>
          <w:tcPr>
            <w:tcW w:w="409" w:type="pct"/>
            <w:shd w:val="clear" w:color="auto" w:fill="FFFFFF"/>
            <w:noWrap/>
            <w:vAlign w:val="bottom"/>
            <w:hideMark/>
          </w:tcPr>
          <w:p w14:paraId="7460B4C7"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670</w:t>
            </w:r>
          </w:p>
        </w:tc>
        <w:tc>
          <w:tcPr>
            <w:tcW w:w="367" w:type="pct"/>
            <w:shd w:val="clear" w:color="auto" w:fill="FFFFFF"/>
            <w:noWrap/>
            <w:vAlign w:val="bottom"/>
            <w:hideMark/>
          </w:tcPr>
          <w:p w14:paraId="3D041EF8"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670</w:t>
            </w:r>
          </w:p>
        </w:tc>
        <w:tc>
          <w:tcPr>
            <w:tcW w:w="493" w:type="pct"/>
            <w:tcBorders>
              <w:top w:val="nil"/>
              <w:left w:val="nil"/>
              <w:bottom w:val="nil"/>
              <w:right w:val="single" w:sz="4" w:space="0" w:color="auto"/>
            </w:tcBorders>
            <w:shd w:val="clear" w:color="auto" w:fill="FFFFFF"/>
            <w:noWrap/>
            <w:vAlign w:val="bottom"/>
            <w:hideMark/>
          </w:tcPr>
          <w:p w14:paraId="6224E07D"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0%</w:t>
            </w:r>
          </w:p>
        </w:tc>
      </w:tr>
      <w:tr w:rsidR="00B44320" w:rsidRPr="002B57F3" w14:paraId="1DA3DC57" w14:textId="77777777" w:rsidTr="007D1114">
        <w:trPr>
          <w:cantSplit/>
          <w:trHeight w:val="113"/>
        </w:trPr>
        <w:tc>
          <w:tcPr>
            <w:tcW w:w="25" w:type="pct"/>
            <w:tcBorders>
              <w:top w:val="nil"/>
              <w:left w:val="single" w:sz="4" w:space="0" w:color="auto"/>
              <w:bottom w:val="nil"/>
              <w:right w:val="nil"/>
            </w:tcBorders>
            <w:shd w:val="clear" w:color="auto" w:fill="FFFFFF"/>
            <w:noWrap/>
            <w:vAlign w:val="bottom"/>
            <w:hideMark/>
          </w:tcPr>
          <w:p w14:paraId="132E8E4E" w14:textId="77777777" w:rsidR="00B44320" w:rsidRPr="002B57F3" w:rsidRDefault="00B44320" w:rsidP="007D1114">
            <w:pPr>
              <w:jc w:val="right"/>
              <w:rPr>
                <w:rFonts w:ascii="Calibri" w:eastAsia="Calibri" w:hAnsi="Calibri" w:cs="Calibri"/>
                <w:b/>
                <w:bCs/>
                <w:color w:val="000000"/>
                <w:sz w:val="14"/>
                <w:szCs w:val="22"/>
              </w:rPr>
            </w:pPr>
            <w:r w:rsidRPr="002B57F3">
              <w:rPr>
                <w:rFonts w:ascii="Calibri" w:eastAsia="Calibri" w:hAnsi="Calibri" w:cs="Calibri"/>
                <w:b/>
                <w:bCs/>
                <w:color w:val="000000"/>
                <w:sz w:val="14"/>
              </w:rPr>
              <w:t> </w:t>
            </w:r>
          </w:p>
        </w:tc>
        <w:tc>
          <w:tcPr>
            <w:tcW w:w="845" w:type="pct"/>
            <w:shd w:val="clear" w:color="auto" w:fill="FFFFFF"/>
            <w:noWrap/>
            <w:vAlign w:val="bottom"/>
            <w:hideMark/>
          </w:tcPr>
          <w:p w14:paraId="7C160BB7"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 </w:t>
            </w:r>
          </w:p>
        </w:tc>
        <w:tc>
          <w:tcPr>
            <w:tcW w:w="579" w:type="pct"/>
            <w:tcBorders>
              <w:top w:val="nil"/>
              <w:left w:val="single" w:sz="4" w:space="0" w:color="auto"/>
              <w:bottom w:val="nil"/>
              <w:right w:val="nil"/>
            </w:tcBorders>
            <w:shd w:val="clear" w:color="auto" w:fill="FFFFFF"/>
            <w:noWrap/>
            <w:vAlign w:val="bottom"/>
            <w:hideMark/>
          </w:tcPr>
          <w:p w14:paraId="74CC7353"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518" w:type="pct"/>
            <w:shd w:val="clear" w:color="auto" w:fill="FFFFFF"/>
            <w:noWrap/>
            <w:vAlign w:val="bottom"/>
            <w:hideMark/>
          </w:tcPr>
          <w:p w14:paraId="62711D21"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493" w:type="pct"/>
            <w:tcBorders>
              <w:top w:val="nil"/>
              <w:left w:val="nil"/>
              <w:bottom w:val="nil"/>
              <w:right w:val="single" w:sz="4" w:space="0" w:color="auto"/>
            </w:tcBorders>
            <w:shd w:val="clear" w:color="auto" w:fill="FFFFFF"/>
            <w:noWrap/>
            <w:vAlign w:val="bottom"/>
            <w:hideMark/>
          </w:tcPr>
          <w:p w14:paraId="28775D12"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409" w:type="pct"/>
            <w:shd w:val="clear" w:color="auto" w:fill="FFFFFF"/>
            <w:noWrap/>
            <w:vAlign w:val="bottom"/>
            <w:hideMark/>
          </w:tcPr>
          <w:p w14:paraId="063A4C77"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367" w:type="pct"/>
            <w:shd w:val="clear" w:color="auto" w:fill="FFFFFF"/>
            <w:noWrap/>
            <w:vAlign w:val="bottom"/>
            <w:hideMark/>
          </w:tcPr>
          <w:p w14:paraId="05942B4E"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493" w:type="pct"/>
            <w:tcBorders>
              <w:top w:val="nil"/>
              <w:left w:val="nil"/>
              <w:bottom w:val="nil"/>
              <w:right w:val="single" w:sz="4" w:space="0" w:color="auto"/>
            </w:tcBorders>
            <w:shd w:val="clear" w:color="auto" w:fill="FFFFFF"/>
            <w:noWrap/>
            <w:vAlign w:val="bottom"/>
            <w:hideMark/>
          </w:tcPr>
          <w:p w14:paraId="204DFA0C"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409" w:type="pct"/>
            <w:shd w:val="clear" w:color="auto" w:fill="FFFFFF"/>
            <w:noWrap/>
            <w:vAlign w:val="bottom"/>
            <w:hideMark/>
          </w:tcPr>
          <w:p w14:paraId="6A7E665D"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367" w:type="pct"/>
            <w:shd w:val="clear" w:color="auto" w:fill="FFFFFF"/>
            <w:noWrap/>
            <w:vAlign w:val="bottom"/>
            <w:hideMark/>
          </w:tcPr>
          <w:p w14:paraId="0E29ECFB"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493" w:type="pct"/>
            <w:tcBorders>
              <w:top w:val="nil"/>
              <w:left w:val="nil"/>
              <w:bottom w:val="nil"/>
              <w:right w:val="single" w:sz="4" w:space="0" w:color="auto"/>
            </w:tcBorders>
            <w:shd w:val="clear" w:color="auto" w:fill="FFFFFF"/>
            <w:noWrap/>
            <w:vAlign w:val="bottom"/>
            <w:hideMark/>
          </w:tcPr>
          <w:p w14:paraId="797521F0"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r>
      <w:tr w:rsidR="00B44320" w:rsidRPr="002B57F3" w14:paraId="1A9A6F4A" w14:textId="77777777" w:rsidTr="007D1114">
        <w:trPr>
          <w:cantSplit/>
          <w:trHeight w:val="113"/>
        </w:trPr>
        <w:tc>
          <w:tcPr>
            <w:tcW w:w="25" w:type="pct"/>
            <w:tcBorders>
              <w:top w:val="nil"/>
              <w:left w:val="single" w:sz="4" w:space="0" w:color="auto"/>
              <w:bottom w:val="nil"/>
              <w:right w:val="nil"/>
            </w:tcBorders>
            <w:shd w:val="clear" w:color="auto" w:fill="FFFFFF"/>
            <w:noWrap/>
            <w:vAlign w:val="bottom"/>
            <w:hideMark/>
          </w:tcPr>
          <w:p w14:paraId="3248BBAA" w14:textId="77777777" w:rsidR="00B44320" w:rsidRPr="002B57F3" w:rsidRDefault="00B44320" w:rsidP="007D1114">
            <w:pPr>
              <w:jc w:val="right"/>
              <w:rPr>
                <w:rFonts w:ascii="Calibri" w:eastAsia="Calibri" w:hAnsi="Calibri" w:cs="Calibri"/>
                <w:b/>
                <w:bCs/>
                <w:color w:val="000000"/>
                <w:sz w:val="14"/>
                <w:szCs w:val="22"/>
              </w:rPr>
            </w:pPr>
            <w:r w:rsidRPr="002B57F3">
              <w:rPr>
                <w:rFonts w:ascii="Calibri" w:eastAsia="Calibri" w:hAnsi="Calibri" w:cs="Calibri"/>
                <w:b/>
                <w:bCs/>
                <w:color w:val="000000"/>
                <w:sz w:val="14"/>
              </w:rPr>
              <w:t> </w:t>
            </w:r>
          </w:p>
        </w:tc>
        <w:tc>
          <w:tcPr>
            <w:tcW w:w="845" w:type="pct"/>
            <w:shd w:val="clear" w:color="auto" w:fill="FFFFFF"/>
            <w:noWrap/>
            <w:vAlign w:val="bottom"/>
            <w:hideMark/>
          </w:tcPr>
          <w:p w14:paraId="2B543C3B"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 </w:t>
            </w:r>
          </w:p>
        </w:tc>
        <w:tc>
          <w:tcPr>
            <w:tcW w:w="579" w:type="pct"/>
            <w:tcBorders>
              <w:top w:val="nil"/>
              <w:left w:val="single" w:sz="4" w:space="0" w:color="auto"/>
              <w:bottom w:val="nil"/>
              <w:right w:val="nil"/>
            </w:tcBorders>
            <w:shd w:val="clear" w:color="auto" w:fill="FFFFFF"/>
            <w:noWrap/>
            <w:vAlign w:val="bottom"/>
            <w:hideMark/>
          </w:tcPr>
          <w:p w14:paraId="5997643F"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518" w:type="pct"/>
            <w:shd w:val="clear" w:color="auto" w:fill="FFFFFF"/>
            <w:noWrap/>
            <w:vAlign w:val="bottom"/>
            <w:hideMark/>
          </w:tcPr>
          <w:p w14:paraId="1FEDA34C"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493" w:type="pct"/>
            <w:tcBorders>
              <w:top w:val="nil"/>
              <w:left w:val="nil"/>
              <w:bottom w:val="nil"/>
              <w:right w:val="single" w:sz="4" w:space="0" w:color="auto"/>
            </w:tcBorders>
            <w:shd w:val="clear" w:color="auto" w:fill="FFFFFF"/>
            <w:noWrap/>
            <w:vAlign w:val="bottom"/>
            <w:hideMark/>
          </w:tcPr>
          <w:p w14:paraId="7A9E6F5A"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409" w:type="pct"/>
            <w:shd w:val="clear" w:color="auto" w:fill="FFFFFF"/>
            <w:noWrap/>
            <w:vAlign w:val="bottom"/>
            <w:hideMark/>
          </w:tcPr>
          <w:p w14:paraId="2B22BA3F"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367" w:type="pct"/>
            <w:shd w:val="clear" w:color="auto" w:fill="FFFFFF"/>
            <w:noWrap/>
            <w:vAlign w:val="bottom"/>
            <w:hideMark/>
          </w:tcPr>
          <w:p w14:paraId="6E4FC1C0"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493" w:type="pct"/>
            <w:tcBorders>
              <w:top w:val="nil"/>
              <w:left w:val="nil"/>
              <w:bottom w:val="nil"/>
              <w:right w:val="single" w:sz="4" w:space="0" w:color="auto"/>
            </w:tcBorders>
            <w:shd w:val="clear" w:color="auto" w:fill="FFFFFF"/>
            <w:noWrap/>
            <w:vAlign w:val="bottom"/>
            <w:hideMark/>
          </w:tcPr>
          <w:p w14:paraId="04C8CBCE"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409" w:type="pct"/>
            <w:shd w:val="clear" w:color="auto" w:fill="FFFFFF"/>
            <w:noWrap/>
            <w:vAlign w:val="bottom"/>
            <w:hideMark/>
          </w:tcPr>
          <w:p w14:paraId="263F446D"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367" w:type="pct"/>
            <w:shd w:val="clear" w:color="auto" w:fill="FFFFFF"/>
            <w:noWrap/>
            <w:vAlign w:val="bottom"/>
            <w:hideMark/>
          </w:tcPr>
          <w:p w14:paraId="6430D1FA"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493" w:type="pct"/>
            <w:tcBorders>
              <w:top w:val="nil"/>
              <w:left w:val="nil"/>
              <w:bottom w:val="nil"/>
              <w:right w:val="single" w:sz="4" w:space="0" w:color="auto"/>
            </w:tcBorders>
            <w:shd w:val="clear" w:color="auto" w:fill="FFFFFF"/>
            <w:noWrap/>
            <w:vAlign w:val="bottom"/>
            <w:hideMark/>
          </w:tcPr>
          <w:p w14:paraId="3FF44F7E"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r>
      <w:tr w:rsidR="00B44320" w:rsidRPr="002B57F3" w14:paraId="2F6A47FE" w14:textId="77777777" w:rsidTr="007D1114">
        <w:trPr>
          <w:cantSplit/>
          <w:trHeight w:val="113"/>
        </w:trPr>
        <w:tc>
          <w:tcPr>
            <w:tcW w:w="25" w:type="pct"/>
            <w:tcBorders>
              <w:top w:val="single" w:sz="4" w:space="0" w:color="auto"/>
              <w:left w:val="single" w:sz="4" w:space="0" w:color="auto"/>
              <w:bottom w:val="single" w:sz="8" w:space="0" w:color="auto"/>
              <w:right w:val="nil"/>
            </w:tcBorders>
            <w:shd w:val="clear" w:color="auto" w:fill="FFFFFF"/>
            <w:noWrap/>
            <w:vAlign w:val="bottom"/>
            <w:hideMark/>
          </w:tcPr>
          <w:p w14:paraId="31AC2D8B" w14:textId="77777777" w:rsidR="00B44320" w:rsidRPr="002B57F3" w:rsidRDefault="00B44320" w:rsidP="007D1114">
            <w:pPr>
              <w:jc w:val="right"/>
              <w:rPr>
                <w:rFonts w:ascii="Calibri" w:eastAsia="Calibri" w:hAnsi="Calibri" w:cs="Calibri"/>
                <w:b/>
                <w:bCs/>
                <w:color w:val="000000"/>
                <w:sz w:val="14"/>
                <w:szCs w:val="22"/>
              </w:rPr>
            </w:pPr>
            <w:r w:rsidRPr="002B57F3">
              <w:rPr>
                <w:rFonts w:ascii="Calibri" w:eastAsia="Calibri" w:hAnsi="Calibri" w:cs="Calibri"/>
                <w:b/>
                <w:bCs/>
                <w:color w:val="000000"/>
                <w:sz w:val="14"/>
              </w:rPr>
              <w:t> </w:t>
            </w:r>
          </w:p>
        </w:tc>
        <w:tc>
          <w:tcPr>
            <w:tcW w:w="845" w:type="pct"/>
            <w:tcBorders>
              <w:top w:val="single" w:sz="4" w:space="0" w:color="auto"/>
              <w:left w:val="nil"/>
              <w:bottom w:val="single" w:sz="8" w:space="0" w:color="auto"/>
              <w:right w:val="nil"/>
            </w:tcBorders>
            <w:shd w:val="clear" w:color="auto" w:fill="FFFFFF"/>
            <w:noWrap/>
            <w:vAlign w:val="bottom"/>
            <w:hideMark/>
          </w:tcPr>
          <w:p w14:paraId="355C0829"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total</w:t>
            </w:r>
          </w:p>
        </w:tc>
        <w:tc>
          <w:tcPr>
            <w:tcW w:w="579" w:type="pct"/>
            <w:tcBorders>
              <w:top w:val="single" w:sz="4" w:space="0" w:color="auto"/>
              <w:left w:val="single" w:sz="4" w:space="0" w:color="auto"/>
              <w:bottom w:val="single" w:sz="8" w:space="0" w:color="auto"/>
              <w:right w:val="nil"/>
            </w:tcBorders>
            <w:shd w:val="clear" w:color="auto" w:fill="FFFFFF"/>
            <w:noWrap/>
            <w:vAlign w:val="bottom"/>
            <w:hideMark/>
          </w:tcPr>
          <w:p w14:paraId="26B1DE7E"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189 861</w:t>
            </w:r>
          </w:p>
        </w:tc>
        <w:tc>
          <w:tcPr>
            <w:tcW w:w="518" w:type="pct"/>
            <w:tcBorders>
              <w:top w:val="single" w:sz="4" w:space="0" w:color="auto"/>
              <w:left w:val="nil"/>
              <w:bottom w:val="single" w:sz="8" w:space="0" w:color="auto"/>
              <w:right w:val="nil"/>
            </w:tcBorders>
            <w:shd w:val="clear" w:color="auto" w:fill="FFFFFF"/>
            <w:noWrap/>
            <w:vAlign w:val="bottom"/>
            <w:hideMark/>
          </w:tcPr>
          <w:p w14:paraId="10B15A33"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185 654</w:t>
            </w:r>
          </w:p>
        </w:tc>
        <w:tc>
          <w:tcPr>
            <w:tcW w:w="493" w:type="pct"/>
            <w:tcBorders>
              <w:top w:val="single" w:sz="4" w:space="0" w:color="auto"/>
              <w:left w:val="nil"/>
              <w:bottom w:val="single" w:sz="8" w:space="0" w:color="auto"/>
              <w:right w:val="single" w:sz="4" w:space="0" w:color="auto"/>
            </w:tcBorders>
            <w:shd w:val="clear" w:color="auto" w:fill="FFFFFF"/>
            <w:noWrap/>
            <w:vAlign w:val="bottom"/>
            <w:hideMark/>
          </w:tcPr>
          <w:p w14:paraId="7EDE0282"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-2%</w:t>
            </w:r>
          </w:p>
        </w:tc>
        <w:tc>
          <w:tcPr>
            <w:tcW w:w="409" w:type="pct"/>
            <w:tcBorders>
              <w:top w:val="single" w:sz="4" w:space="0" w:color="auto"/>
              <w:left w:val="nil"/>
              <w:bottom w:val="single" w:sz="8" w:space="0" w:color="auto"/>
              <w:right w:val="nil"/>
            </w:tcBorders>
            <w:shd w:val="clear" w:color="auto" w:fill="FFFFFF"/>
            <w:noWrap/>
            <w:vAlign w:val="bottom"/>
            <w:hideMark/>
          </w:tcPr>
          <w:p w14:paraId="261326F8"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 </w:t>
            </w:r>
          </w:p>
        </w:tc>
        <w:tc>
          <w:tcPr>
            <w:tcW w:w="367" w:type="pct"/>
            <w:tcBorders>
              <w:top w:val="single" w:sz="4" w:space="0" w:color="auto"/>
              <w:left w:val="nil"/>
              <w:bottom w:val="single" w:sz="8" w:space="0" w:color="auto"/>
              <w:right w:val="nil"/>
            </w:tcBorders>
            <w:shd w:val="clear" w:color="auto" w:fill="FFFFFF"/>
            <w:noWrap/>
            <w:vAlign w:val="bottom"/>
            <w:hideMark/>
          </w:tcPr>
          <w:p w14:paraId="47CAC7BE"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 </w:t>
            </w:r>
          </w:p>
        </w:tc>
        <w:tc>
          <w:tcPr>
            <w:tcW w:w="493" w:type="pct"/>
            <w:tcBorders>
              <w:top w:val="single" w:sz="4" w:space="0" w:color="auto"/>
              <w:left w:val="nil"/>
              <w:bottom w:val="single" w:sz="8" w:space="0" w:color="auto"/>
              <w:right w:val="single" w:sz="4" w:space="0" w:color="auto"/>
            </w:tcBorders>
            <w:shd w:val="clear" w:color="auto" w:fill="FFFFFF"/>
            <w:noWrap/>
            <w:vAlign w:val="bottom"/>
            <w:hideMark/>
          </w:tcPr>
          <w:p w14:paraId="495DA116"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 </w:t>
            </w:r>
          </w:p>
        </w:tc>
        <w:tc>
          <w:tcPr>
            <w:tcW w:w="409" w:type="pct"/>
            <w:tcBorders>
              <w:top w:val="single" w:sz="4" w:space="0" w:color="auto"/>
              <w:left w:val="nil"/>
              <w:bottom w:val="single" w:sz="8" w:space="0" w:color="auto"/>
              <w:right w:val="nil"/>
            </w:tcBorders>
            <w:shd w:val="clear" w:color="auto" w:fill="FFFFFF"/>
            <w:noWrap/>
            <w:vAlign w:val="bottom"/>
            <w:hideMark/>
          </w:tcPr>
          <w:p w14:paraId="27F99366"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10 063</w:t>
            </w:r>
          </w:p>
        </w:tc>
        <w:tc>
          <w:tcPr>
            <w:tcW w:w="367" w:type="pct"/>
            <w:tcBorders>
              <w:top w:val="single" w:sz="4" w:space="0" w:color="auto"/>
              <w:left w:val="nil"/>
              <w:bottom w:val="single" w:sz="8" w:space="0" w:color="auto"/>
              <w:right w:val="nil"/>
            </w:tcBorders>
            <w:shd w:val="clear" w:color="auto" w:fill="FFFFFF"/>
            <w:noWrap/>
            <w:vAlign w:val="bottom"/>
            <w:hideMark/>
          </w:tcPr>
          <w:p w14:paraId="2C9871B2"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7 834</w:t>
            </w:r>
          </w:p>
        </w:tc>
        <w:tc>
          <w:tcPr>
            <w:tcW w:w="493" w:type="pct"/>
            <w:tcBorders>
              <w:top w:val="single" w:sz="4" w:space="0" w:color="auto"/>
              <w:left w:val="nil"/>
              <w:bottom w:val="single" w:sz="8" w:space="0" w:color="auto"/>
              <w:right w:val="single" w:sz="4" w:space="0" w:color="auto"/>
            </w:tcBorders>
            <w:shd w:val="clear" w:color="auto" w:fill="FFFFFF"/>
            <w:noWrap/>
            <w:vAlign w:val="bottom"/>
            <w:hideMark/>
          </w:tcPr>
          <w:p w14:paraId="6F4E71A2" w14:textId="77777777" w:rsidR="00B44320" w:rsidRPr="002B57F3" w:rsidRDefault="00B44320" w:rsidP="007D1114">
            <w:pPr>
              <w:jc w:val="right"/>
              <w:rPr>
                <w:rFonts w:eastAsia="Calibri" w:cs="Calibri"/>
                <w:b/>
                <w:bCs/>
                <w:color w:val="000000"/>
                <w:sz w:val="14"/>
                <w:szCs w:val="22"/>
              </w:rPr>
            </w:pPr>
            <w:r w:rsidRPr="002B57F3">
              <w:rPr>
                <w:rFonts w:eastAsia="Calibri" w:cs="Calibri"/>
                <w:b/>
                <w:bCs/>
                <w:color w:val="000000"/>
                <w:sz w:val="14"/>
              </w:rPr>
              <w:t>-22%</w:t>
            </w:r>
          </w:p>
        </w:tc>
      </w:tr>
      <w:tr w:rsidR="00B44320" w:rsidRPr="002B57F3" w14:paraId="50CAA5EF" w14:textId="77777777" w:rsidTr="007D1114">
        <w:trPr>
          <w:cantSplit/>
          <w:trHeight w:val="113"/>
        </w:trPr>
        <w:tc>
          <w:tcPr>
            <w:tcW w:w="25" w:type="pct"/>
            <w:tcBorders>
              <w:top w:val="single" w:sz="4" w:space="0" w:color="auto"/>
              <w:left w:val="single" w:sz="4" w:space="0" w:color="auto"/>
              <w:bottom w:val="single" w:sz="8" w:space="0" w:color="auto"/>
              <w:right w:val="nil"/>
            </w:tcBorders>
            <w:shd w:val="clear" w:color="auto" w:fill="FFFFFF"/>
            <w:noWrap/>
            <w:vAlign w:val="bottom"/>
            <w:hideMark/>
          </w:tcPr>
          <w:p w14:paraId="1B58A3BB" w14:textId="77777777" w:rsidR="00B44320" w:rsidRPr="002B57F3" w:rsidRDefault="00B44320" w:rsidP="007D1114">
            <w:pPr>
              <w:jc w:val="right"/>
              <w:rPr>
                <w:rFonts w:ascii="Calibri" w:eastAsia="Calibri" w:hAnsi="Calibri" w:cs="Calibri"/>
                <w:b/>
                <w:bCs/>
                <w:color w:val="000000"/>
                <w:sz w:val="14"/>
                <w:szCs w:val="22"/>
              </w:rPr>
            </w:pPr>
            <w:r w:rsidRPr="002B57F3">
              <w:rPr>
                <w:rFonts w:ascii="Calibri" w:eastAsia="Calibri" w:hAnsi="Calibri" w:cs="Calibri"/>
                <w:b/>
                <w:bCs/>
                <w:color w:val="000000"/>
                <w:sz w:val="14"/>
              </w:rPr>
              <w:t> </w:t>
            </w:r>
          </w:p>
        </w:tc>
        <w:tc>
          <w:tcPr>
            <w:tcW w:w="845" w:type="pct"/>
            <w:tcBorders>
              <w:top w:val="single" w:sz="4" w:space="0" w:color="auto"/>
              <w:left w:val="nil"/>
              <w:bottom w:val="single" w:sz="8" w:space="0" w:color="auto"/>
              <w:right w:val="nil"/>
            </w:tcBorders>
            <w:shd w:val="clear" w:color="auto" w:fill="FFFFFF"/>
            <w:noWrap/>
            <w:vAlign w:val="bottom"/>
            <w:hideMark/>
          </w:tcPr>
          <w:p w14:paraId="328E0936" w14:textId="77777777" w:rsidR="00B44320" w:rsidRPr="002B57F3" w:rsidRDefault="00B44320" w:rsidP="007D1114">
            <w:pPr>
              <w:jc w:val="right"/>
              <w:rPr>
                <w:rFonts w:eastAsia="Calibri" w:cs="Calibri"/>
                <w:b/>
                <w:bCs/>
                <w:i/>
                <w:iCs/>
                <w:color w:val="000000"/>
                <w:sz w:val="14"/>
                <w:szCs w:val="22"/>
              </w:rPr>
            </w:pPr>
            <w:r w:rsidRPr="002B57F3">
              <w:rPr>
                <w:rFonts w:eastAsia="Calibri" w:cs="Calibri"/>
                <w:b/>
                <w:bCs/>
                <w:i/>
                <w:iCs/>
                <w:color w:val="000000"/>
                <w:sz w:val="14"/>
              </w:rPr>
              <w:t>total per capita</w:t>
            </w:r>
          </w:p>
        </w:tc>
        <w:tc>
          <w:tcPr>
            <w:tcW w:w="579" w:type="pct"/>
            <w:tcBorders>
              <w:top w:val="single" w:sz="4" w:space="0" w:color="auto"/>
              <w:left w:val="single" w:sz="4" w:space="0" w:color="auto"/>
              <w:bottom w:val="single" w:sz="8" w:space="0" w:color="auto"/>
              <w:right w:val="nil"/>
            </w:tcBorders>
            <w:shd w:val="clear" w:color="auto" w:fill="FFFFFF"/>
            <w:noWrap/>
            <w:vAlign w:val="bottom"/>
            <w:hideMark/>
          </w:tcPr>
          <w:p w14:paraId="0E043303"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25</w:t>
            </w:r>
          </w:p>
        </w:tc>
        <w:tc>
          <w:tcPr>
            <w:tcW w:w="518" w:type="pct"/>
            <w:tcBorders>
              <w:top w:val="single" w:sz="4" w:space="0" w:color="auto"/>
              <w:left w:val="nil"/>
              <w:bottom w:val="single" w:sz="8" w:space="0" w:color="auto"/>
              <w:right w:val="nil"/>
            </w:tcBorders>
            <w:shd w:val="clear" w:color="auto" w:fill="FFFFFF"/>
            <w:noWrap/>
            <w:vAlign w:val="bottom"/>
            <w:hideMark/>
          </w:tcPr>
          <w:p w14:paraId="5225BE20"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24</w:t>
            </w:r>
          </w:p>
        </w:tc>
        <w:tc>
          <w:tcPr>
            <w:tcW w:w="493" w:type="pct"/>
            <w:tcBorders>
              <w:top w:val="single" w:sz="4" w:space="0" w:color="auto"/>
              <w:left w:val="nil"/>
              <w:bottom w:val="single" w:sz="8" w:space="0" w:color="auto"/>
              <w:right w:val="single" w:sz="4" w:space="0" w:color="auto"/>
            </w:tcBorders>
            <w:shd w:val="clear" w:color="auto" w:fill="FFFFFF"/>
            <w:noWrap/>
            <w:vAlign w:val="bottom"/>
            <w:hideMark/>
          </w:tcPr>
          <w:p w14:paraId="0CFBA8C5" w14:textId="77777777" w:rsidR="00B44320" w:rsidRPr="002B57F3" w:rsidRDefault="00B44320" w:rsidP="007D1114">
            <w:pPr>
              <w:jc w:val="right"/>
              <w:rPr>
                <w:rFonts w:eastAsia="Calibri" w:cs="Calibri"/>
                <w:i/>
                <w:iCs/>
                <w:color w:val="000000"/>
                <w:sz w:val="14"/>
                <w:szCs w:val="22"/>
              </w:rPr>
            </w:pPr>
            <w:r w:rsidRPr="002B57F3">
              <w:rPr>
                <w:rFonts w:eastAsia="Calibri" w:cs="Calibri"/>
                <w:i/>
                <w:iCs/>
                <w:color w:val="000000"/>
                <w:sz w:val="14"/>
              </w:rPr>
              <w:t>units per capita</w:t>
            </w:r>
          </w:p>
        </w:tc>
        <w:tc>
          <w:tcPr>
            <w:tcW w:w="409" w:type="pct"/>
            <w:tcBorders>
              <w:top w:val="single" w:sz="4" w:space="0" w:color="auto"/>
              <w:left w:val="nil"/>
              <w:bottom w:val="single" w:sz="8" w:space="0" w:color="auto"/>
              <w:right w:val="nil"/>
            </w:tcBorders>
            <w:shd w:val="clear" w:color="auto" w:fill="FFFFFF"/>
            <w:noWrap/>
            <w:vAlign w:val="bottom"/>
            <w:hideMark/>
          </w:tcPr>
          <w:p w14:paraId="2D864A8F"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103</w:t>
            </w:r>
          </w:p>
        </w:tc>
        <w:tc>
          <w:tcPr>
            <w:tcW w:w="367" w:type="pct"/>
            <w:tcBorders>
              <w:top w:val="single" w:sz="4" w:space="0" w:color="auto"/>
              <w:left w:val="nil"/>
              <w:bottom w:val="single" w:sz="8" w:space="0" w:color="auto"/>
              <w:right w:val="nil"/>
            </w:tcBorders>
            <w:shd w:val="clear" w:color="auto" w:fill="FFFFFF"/>
            <w:noWrap/>
            <w:vAlign w:val="bottom"/>
            <w:hideMark/>
          </w:tcPr>
          <w:p w14:paraId="13E7243F"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74</w:t>
            </w:r>
          </w:p>
        </w:tc>
        <w:tc>
          <w:tcPr>
            <w:tcW w:w="493" w:type="pct"/>
            <w:tcBorders>
              <w:top w:val="single" w:sz="4" w:space="0" w:color="auto"/>
              <w:left w:val="nil"/>
              <w:bottom w:val="single" w:sz="8" w:space="0" w:color="auto"/>
              <w:right w:val="single" w:sz="4" w:space="0" w:color="auto"/>
            </w:tcBorders>
            <w:shd w:val="clear" w:color="auto" w:fill="FFFFFF"/>
            <w:noWrap/>
            <w:vAlign w:val="bottom"/>
            <w:hideMark/>
          </w:tcPr>
          <w:p w14:paraId="256645A0" w14:textId="77777777" w:rsidR="00B44320" w:rsidRPr="002B57F3" w:rsidRDefault="00B44320" w:rsidP="007D1114">
            <w:pPr>
              <w:jc w:val="right"/>
              <w:rPr>
                <w:rFonts w:eastAsia="Calibri" w:cs="Calibri"/>
                <w:i/>
                <w:iCs/>
                <w:color w:val="000000"/>
                <w:sz w:val="14"/>
                <w:szCs w:val="22"/>
              </w:rPr>
            </w:pPr>
            <w:r w:rsidRPr="002B57F3">
              <w:rPr>
                <w:rFonts w:eastAsia="Calibri" w:cs="Calibri"/>
                <w:i/>
                <w:iCs/>
                <w:color w:val="000000"/>
                <w:sz w:val="14"/>
              </w:rPr>
              <w:t xml:space="preserve">weighted </w:t>
            </w:r>
            <w:proofErr w:type="spellStart"/>
            <w:r w:rsidRPr="002B57F3">
              <w:rPr>
                <w:rFonts w:eastAsia="Calibri" w:cs="Calibri"/>
                <w:i/>
                <w:iCs/>
                <w:color w:val="000000"/>
                <w:sz w:val="14"/>
              </w:rPr>
              <w:t>avg</w:t>
            </w:r>
            <w:proofErr w:type="spellEnd"/>
          </w:p>
        </w:tc>
        <w:tc>
          <w:tcPr>
            <w:tcW w:w="409" w:type="pct"/>
            <w:tcBorders>
              <w:top w:val="single" w:sz="4" w:space="0" w:color="auto"/>
              <w:left w:val="nil"/>
              <w:bottom w:val="single" w:sz="8" w:space="0" w:color="auto"/>
              <w:right w:val="nil"/>
            </w:tcBorders>
            <w:shd w:val="clear" w:color="auto" w:fill="FFFFFF"/>
            <w:noWrap/>
            <w:vAlign w:val="bottom"/>
            <w:hideMark/>
          </w:tcPr>
          <w:p w14:paraId="5F89E291"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1 324</w:t>
            </w:r>
          </w:p>
        </w:tc>
        <w:tc>
          <w:tcPr>
            <w:tcW w:w="367" w:type="pct"/>
            <w:tcBorders>
              <w:top w:val="single" w:sz="4" w:space="0" w:color="auto"/>
              <w:left w:val="nil"/>
              <w:bottom w:val="single" w:sz="8" w:space="0" w:color="auto"/>
              <w:right w:val="nil"/>
            </w:tcBorders>
            <w:shd w:val="clear" w:color="auto" w:fill="FFFFFF"/>
            <w:noWrap/>
            <w:vAlign w:val="bottom"/>
            <w:hideMark/>
          </w:tcPr>
          <w:p w14:paraId="47C5AD8A" w14:textId="77777777" w:rsidR="00B44320" w:rsidRPr="002B57F3" w:rsidRDefault="00B44320" w:rsidP="007D1114">
            <w:pPr>
              <w:jc w:val="right"/>
              <w:rPr>
                <w:rFonts w:eastAsia="Calibri" w:cs="Calibri"/>
                <w:color w:val="000000"/>
                <w:sz w:val="14"/>
                <w:szCs w:val="22"/>
              </w:rPr>
            </w:pPr>
            <w:r w:rsidRPr="002B57F3">
              <w:rPr>
                <w:rFonts w:eastAsia="Calibri" w:cs="Calibri"/>
                <w:color w:val="000000"/>
                <w:sz w:val="14"/>
              </w:rPr>
              <w:t>1 031</w:t>
            </w:r>
          </w:p>
        </w:tc>
        <w:tc>
          <w:tcPr>
            <w:tcW w:w="493" w:type="pct"/>
            <w:tcBorders>
              <w:top w:val="single" w:sz="4" w:space="0" w:color="auto"/>
              <w:left w:val="nil"/>
              <w:bottom w:val="single" w:sz="8" w:space="0" w:color="auto"/>
              <w:right w:val="single" w:sz="4" w:space="0" w:color="auto"/>
            </w:tcBorders>
            <w:shd w:val="clear" w:color="auto" w:fill="FFFFFF"/>
            <w:noWrap/>
            <w:vAlign w:val="bottom"/>
            <w:hideMark/>
          </w:tcPr>
          <w:p w14:paraId="059F714F" w14:textId="77777777" w:rsidR="00B44320" w:rsidRPr="002B57F3" w:rsidRDefault="00B44320" w:rsidP="007D1114">
            <w:pPr>
              <w:jc w:val="right"/>
              <w:rPr>
                <w:rFonts w:eastAsia="Calibri" w:cs="Calibri"/>
                <w:i/>
                <w:iCs/>
                <w:color w:val="000000"/>
                <w:sz w:val="14"/>
                <w:szCs w:val="22"/>
              </w:rPr>
            </w:pPr>
            <w:r w:rsidRPr="002B57F3">
              <w:rPr>
                <w:rFonts w:eastAsia="Calibri" w:cs="Calibri"/>
                <w:i/>
                <w:iCs/>
                <w:color w:val="000000"/>
                <w:sz w:val="14"/>
              </w:rPr>
              <w:t>kWh per capita</w:t>
            </w:r>
          </w:p>
        </w:tc>
      </w:tr>
    </w:tbl>
    <w:p w14:paraId="094CB18C" w14:textId="77777777" w:rsidR="00B44320" w:rsidRPr="00D304E0" w:rsidRDefault="00B44320" w:rsidP="007D1114">
      <w:pPr>
        <w:spacing w:line="276" w:lineRule="auto"/>
      </w:pPr>
      <w:r w:rsidRPr="00D304E0">
        <w:t xml:space="preserve">* Number of appliances using standby are not counted </w:t>
      </w:r>
      <w:proofErr w:type="gramStart"/>
      <w:r w:rsidRPr="00D304E0">
        <w:t>in order to</w:t>
      </w:r>
      <w:proofErr w:type="gramEnd"/>
      <w:r w:rsidRPr="00D304E0">
        <w:t xml:space="preserve"> avoid double counting.</w:t>
      </w:r>
    </w:p>
    <w:p w14:paraId="5E43F4AA" w14:textId="77777777" w:rsidR="00B44320" w:rsidRDefault="00B44320" w:rsidP="007D1114">
      <w:pPr>
        <w:spacing w:line="276" w:lineRule="auto"/>
        <w:rPr>
          <w:b/>
        </w:rPr>
      </w:pPr>
    </w:p>
    <w:p w14:paraId="700E0F6C" w14:textId="77777777" w:rsidR="00B44320" w:rsidRPr="003C445D" w:rsidRDefault="00B44320" w:rsidP="007D1114">
      <w:pPr>
        <w:spacing w:line="276" w:lineRule="auto"/>
        <w:rPr>
          <w:b/>
        </w:rPr>
      </w:pPr>
      <w:r w:rsidRPr="003C445D">
        <w:rPr>
          <w:b/>
        </w:rPr>
        <w:t>Upstream effects of changing consumer goods</w:t>
      </w:r>
    </w:p>
    <w:p w14:paraId="66729120" w14:textId="77777777" w:rsidR="00B44320" w:rsidRPr="003C445D" w:rsidRDefault="00B44320" w:rsidP="007D1114">
      <w:pPr>
        <w:spacing w:line="276" w:lineRule="auto"/>
        <w:rPr>
          <w:b/>
          <w:i/>
        </w:rPr>
      </w:pPr>
    </w:p>
    <w:p w14:paraId="5436723C" w14:textId="77777777" w:rsidR="00B44320" w:rsidRPr="009F46CE" w:rsidRDefault="00B44320" w:rsidP="007D1114">
      <w:pPr>
        <w:spacing w:line="276" w:lineRule="auto"/>
        <w:rPr>
          <w:rFonts w:eastAsiaTheme="minorEastAsia"/>
        </w:rPr>
      </w:pPr>
      <w:r w:rsidRPr="009F46CE">
        <w:rPr>
          <w:rFonts w:eastAsiaTheme="minorEastAsia"/>
        </w:rPr>
        <w:t>We also estimate the upstream implications of the LED scenario. Table </w:t>
      </w:r>
      <w:r>
        <w:rPr>
          <w:rFonts w:eastAsiaTheme="minorEastAsia"/>
        </w:rPr>
        <w:t>SI-3b-8</w:t>
      </w:r>
      <w:r w:rsidRPr="009F46CE">
        <w:rPr>
          <w:rFonts w:eastAsiaTheme="minorEastAsia"/>
        </w:rPr>
        <w:t xml:space="preserve"> shows the changes in activity (number of appliances, ownership by household) and intensity (energy efficiency in </w:t>
      </w:r>
      <w:proofErr w:type="spellStart"/>
      <w:r w:rsidRPr="009F46CE">
        <w:rPr>
          <w:rFonts w:eastAsiaTheme="minorEastAsia"/>
        </w:rPr>
        <w:t>Wh</w:t>
      </w:r>
      <w:proofErr w:type="spellEnd"/>
      <w:r w:rsidRPr="009F46CE">
        <w:rPr>
          <w:rFonts w:eastAsiaTheme="minorEastAsia"/>
        </w:rPr>
        <w:t xml:space="preserve"> per device, usage in hours per year per device) in 2020 and 2050 between LED scenario and GEA Efficiency (the value of LED scenario in 2020 is equal to GEA Efficiency). The upper table is for the Global North; the lower table is for the Global South. </w:t>
      </w:r>
    </w:p>
    <w:p w14:paraId="47C93A11" w14:textId="77777777" w:rsidR="00B44320" w:rsidRPr="009F46CE" w:rsidRDefault="00B44320" w:rsidP="007D1114">
      <w:pPr>
        <w:spacing w:line="276" w:lineRule="auto"/>
        <w:rPr>
          <w:rFonts w:eastAsiaTheme="minorEastAsia"/>
        </w:rPr>
      </w:pPr>
    </w:p>
    <w:p w14:paraId="0DC588F4" w14:textId="77777777" w:rsidR="00B44320" w:rsidRPr="00E13734" w:rsidRDefault="00B44320" w:rsidP="007D1114">
      <w:pPr>
        <w:spacing w:line="276" w:lineRule="auto"/>
        <w:rPr>
          <w:rFonts w:eastAsiaTheme="minorEastAsia"/>
        </w:rPr>
      </w:pPr>
      <w:r w:rsidRPr="002E52BD">
        <w:rPr>
          <w:rFonts w:eastAsiaTheme="minorEastAsia"/>
        </w:rPr>
        <w:t>Activity levels (measured by the number of devices) are higher than in 2020 in both scenarios given the increase in demand for consumer goods and the int</w:t>
      </w:r>
      <w:r w:rsidRPr="00670A69">
        <w:rPr>
          <w:rFonts w:eastAsiaTheme="minorEastAsia"/>
        </w:rPr>
        <w:t>roduction of new innovations. This creates new demands for industry and supply chains to provide an increasing number of electrical devices. The number of appliances is lower in 2050 in the LED scenario comparing to GEA Efficiency by sharing the use of a h</w:t>
      </w:r>
      <w:r w:rsidRPr="003E6F14">
        <w:rPr>
          <w:rFonts w:eastAsiaTheme="minorEastAsia"/>
        </w:rPr>
        <w:t>igher number of goods as well as by the ICT-driven convergence of services onto smartphones and smart TVs. Hence ownership is also lower in LED scenario related to GEA Efficiency in both per household and per capita. The decrease</w:t>
      </w:r>
      <w:r w:rsidRPr="00E13734">
        <w:rPr>
          <w:rFonts w:eastAsiaTheme="minorEastAsia"/>
        </w:rPr>
        <w:t xml:space="preserve"> in the Global North compensates for the low reduction in activity levels in developing countries. </w:t>
      </w:r>
    </w:p>
    <w:p w14:paraId="6E23A5E5" w14:textId="77777777" w:rsidR="00B44320" w:rsidRPr="00E13734" w:rsidRDefault="00B44320" w:rsidP="007D1114">
      <w:pPr>
        <w:spacing w:line="276" w:lineRule="auto"/>
        <w:rPr>
          <w:rFonts w:eastAsiaTheme="minorEastAsia"/>
        </w:rPr>
      </w:pPr>
    </w:p>
    <w:p w14:paraId="68A0374D" w14:textId="77777777" w:rsidR="00B44320" w:rsidRPr="00E13734" w:rsidRDefault="00B44320" w:rsidP="007D1114">
      <w:pPr>
        <w:spacing w:line="276" w:lineRule="auto"/>
        <w:rPr>
          <w:rFonts w:eastAsiaTheme="minorEastAsia"/>
        </w:rPr>
      </w:pPr>
      <w:r w:rsidRPr="00E13734">
        <w:rPr>
          <w:rFonts w:eastAsiaTheme="minorEastAsia"/>
        </w:rPr>
        <w:t xml:space="preserve">Usage (weighted average per unit annual operating time) reduces in both scenarios (slightly more in LED scenario) </w:t>
      </w:r>
      <w:proofErr w:type="gramStart"/>
      <w:r w:rsidRPr="00E13734">
        <w:rPr>
          <w:rFonts w:eastAsiaTheme="minorEastAsia"/>
        </w:rPr>
        <w:t>as a result of</w:t>
      </w:r>
      <w:proofErr w:type="gramEnd"/>
      <w:r w:rsidRPr="00E13734">
        <w:rPr>
          <w:rFonts w:eastAsiaTheme="minorEastAsia"/>
        </w:rPr>
        <w:t xml:space="preserve"> the reduction in the electricity use and in share in the number of appliances of large devices that run over the entire year (e.g., refrigerator, freezers, routers/modems). </w:t>
      </w:r>
    </w:p>
    <w:p w14:paraId="65768194" w14:textId="77777777" w:rsidR="00B44320" w:rsidRPr="00E13734" w:rsidRDefault="00B44320" w:rsidP="007D1114">
      <w:pPr>
        <w:spacing w:line="276" w:lineRule="auto"/>
        <w:rPr>
          <w:rFonts w:eastAsiaTheme="minorEastAsia"/>
        </w:rPr>
      </w:pPr>
    </w:p>
    <w:p w14:paraId="0E55E73B" w14:textId="77777777" w:rsidR="00B44320" w:rsidRPr="00E13734" w:rsidRDefault="00B44320" w:rsidP="007D1114">
      <w:pPr>
        <w:spacing w:line="276" w:lineRule="auto"/>
        <w:rPr>
          <w:rFonts w:eastAsiaTheme="minorEastAsia"/>
        </w:rPr>
      </w:pPr>
      <w:r w:rsidRPr="00E13734">
        <w:rPr>
          <w:rFonts w:eastAsiaTheme="minorEastAsia"/>
        </w:rPr>
        <w:t xml:space="preserve">Energy efficiency improves (reduction of average </w:t>
      </w:r>
      <w:proofErr w:type="spellStart"/>
      <w:r w:rsidRPr="00E13734">
        <w:rPr>
          <w:rFonts w:eastAsiaTheme="minorEastAsia"/>
        </w:rPr>
        <w:t>Wh</w:t>
      </w:r>
      <w:proofErr w:type="spellEnd"/>
      <w:r w:rsidRPr="00E13734">
        <w:rPr>
          <w:rFonts w:eastAsiaTheme="minorEastAsia"/>
        </w:rPr>
        <w:t>) in the Global North through the implementation of smart technologies, shared goods, and ICT-driven convergence of devices. In the Global South, efficiency improves in the LED scenario in relation to GEA Efficiency but the increase in large appliance ownership more than offsets the efficiency gains.</w:t>
      </w:r>
    </w:p>
    <w:p w14:paraId="10947B75" w14:textId="77777777" w:rsidR="00B44320" w:rsidRPr="009F46CE" w:rsidRDefault="00B44320" w:rsidP="007D1114">
      <w:pPr>
        <w:spacing w:line="276" w:lineRule="auto"/>
        <w:rPr>
          <w:b/>
          <w:i/>
        </w:rPr>
      </w:pPr>
      <w:r>
        <w:rPr>
          <w:b/>
          <w:i/>
        </w:rPr>
        <w:br/>
      </w:r>
      <w:r w:rsidRPr="00E13734">
        <w:rPr>
          <w:b/>
          <w:i/>
        </w:rPr>
        <w:t xml:space="preserve">Table </w:t>
      </w:r>
      <w:r>
        <w:rPr>
          <w:b/>
          <w:i/>
        </w:rPr>
        <w:t>SI-3b-8</w:t>
      </w:r>
      <w:r w:rsidRPr="009F46CE">
        <w:rPr>
          <w:b/>
          <w:i/>
        </w:rPr>
        <w:t>. Number of appliances, energy efficiency and usage in 2050.</w:t>
      </w:r>
    </w:p>
    <w:tbl>
      <w:tblPr>
        <w:tblW w:w="4500" w:type="pct"/>
        <w:jc w:val="center"/>
        <w:tblCellMar>
          <w:left w:w="70" w:type="dxa"/>
          <w:right w:w="70" w:type="dxa"/>
        </w:tblCellMar>
        <w:tblLook w:val="04A0" w:firstRow="1" w:lastRow="0" w:firstColumn="1" w:lastColumn="0" w:noHBand="0" w:noVBand="1"/>
      </w:tblPr>
      <w:tblGrid>
        <w:gridCol w:w="975"/>
        <w:gridCol w:w="2282"/>
        <w:gridCol w:w="1580"/>
        <w:gridCol w:w="1199"/>
        <w:gridCol w:w="1128"/>
        <w:gridCol w:w="962"/>
      </w:tblGrid>
      <w:tr w:rsidR="00B44320" w:rsidRPr="002B57F3" w14:paraId="785190C9" w14:textId="77777777" w:rsidTr="007D1114">
        <w:trPr>
          <w:trHeight w:hRule="exact" w:val="227"/>
          <w:jc w:val="center"/>
        </w:trPr>
        <w:tc>
          <w:tcPr>
            <w:tcW w:w="2976" w:type="pct"/>
            <w:gridSpan w:val="3"/>
            <w:shd w:val="clear" w:color="auto" w:fill="70AD47"/>
            <w:noWrap/>
            <w:vAlign w:val="bottom"/>
            <w:hideMark/>
          </w:tcPr>
          <w:p w14:paraId="2B50F3BF" w14:textId="77777777" w:rsidR="00B44320" w:rsidRPr="002B57F3" w:rsidRDefault="00B44320" w:rsidP="007D1114">
            <w:pPr>
              <w:spacing w:line="192" w:lineRule="auto"/>
              <w:rPr>
                <w:rFonts w:ascii="Calibri" w:eastAsia="Times New Roman" w:hAnsi="Calibri" w:cs="Calibri"/>
                <w:b/>
                <w:bCs/>
                <w:color w:val="000000"/>
                <w:sz w:val="18"/>
                <w:szCs w:val="22"/>
                <w:lang w:eastAsia="pt-PT"/>
              </w:rPr>
            </w:pPr>
            <w:r w:rsidRPr="002B57F3">
              <w:rPr>
                <w:rFonts w:ascii="Calibri" w:eastAsia="Times New Roman" w:hAnsi="Calibri" w:cs="Calibri"/>
                <w:b/>
                <w:bCs/>
                <w:color w:val="000000"/>
                <w:sz w:val="18"/>
                <w:lang w:eastAsia="pt-PT"/>
              </w:rPr>
              <w:t>Stock and Usage of Appliances | Developed</w:t>
            </w:r>
          </w:p>
        </w:tc>
        <w:tc>
          <w:tcPr>
            <w:tcW w:w="738" w:type="pct"/>
            <w:shd w:val="clear" w:color="auto" w:fill="70AD47"/>
            <w:noWrap/>
            <w:vAlign w:val="bottom"/>
            <w:hideMark/>
          </w:tcPr>
          <w:p w14:paraId="5BA3C1B9" w14:textId="77777777" w:rsidR="00B44320" w:rsidRPr="002B57F3" w:rsidRDefault="00B44320" w:rsidP="007D1114">
            <w:pPr>
              <w:spacing w:line="192" w:lineRule="auto"/>
              <w:rPr>
                <w:rFonts w:ascii="Calibri" w:eastAsia="Times New Roman" w:hAnsi="Calibri" w:cs="Calibri"/>
                <w:b/>
                <w:bCs/>
                <w:color w:val="000000"/>
                <w:sz w:val="18"/>
                <w:szCs w:val="22"/>
                <w:lang w:eastAsia="pt-PT"/>
              </w:rPr>
            </w:pPr>
            <w:r w:rsidRPr="002B57F3">
              <w:rPr>
                <w:rFonts w:ascii="Calibri" w:eastAsia="Times New Roman" w:hAnsi="Calibri" w:cs="Calibri"/>
                <w:b/>
                <w:bCs/>
                <w:color w:val="000000"/>
                <w:sz w:val="18"/>
                <w:lang w:eastAsia="pt-PT"/>
              </w:rPr>
              <w:t> </w:t>
            </w:r>
          </w:p>
        </w:tc>
        <w:tc>
          <w:tcPr>
            <w:tcW w:w="694" w:type="pct"/>
            <w:shd w:val="clear" w:color="auto" w:fill="70AD47"/>
            <w:noWrap/>
            <w:vAlign w:val="bottom"/>
            <w:hideMark/>
          </w:tcPr>
          <w:p w14:paraId="344BC028" w14:textId="77777777" w:rsidR="00B44320" w:rsidRPr="002B57F3" w:rsidRDefault="00B44320" w:rsidP="007D1114">
            <w:pPr>
              <w:spacing w:line="192" w:lineRule="auto"/>
              <w:rPr>
                <w:rFonts w:ascii="Calibri" w:eastAsia="Times New Roman" w:hAnsi="Calibri" w:cs="Calibri"/>
                <w:b/>
                <w:bCs/>
                <w:color w:val="000000"/>
                <w:sz w:val="18"/>
                <w:szCs w:val="22"/>
                <w:lang w:eastAsia="pt-PT"/>
              </w:rPr>
            </w:pPr>
            <w:r w:rsidRPr="002B57F3">
              <w:rPr>
                <w:rFonts w:ascii="Calibri" w:eastAsia="Times New Roman" w:hAnsi="Calibri" w:cs="Calibri"/>
                <w:b/>
                <w:bCs/>
                <w:color w:val="000000"/>
                <w:sz w:val="18"/>
                <w:lang w:eastAsia="pt-PT"/>
              </w:rPr>
              <w:t> </w:t>
            </w:r>
          </w:p>
        </w:tc>
        <w:tc>
          <w:tcPr>
            <w:tcW w:w="592" w:type="pct"/>
            <w:shd w:val="clear" w:color="auto" w:fill="70AD47"/>
            <w:noWrap/>
            <w:vAlign w:val="bottom"/>
            <w:hideMark/>
          </w:tcPr>
          <w:p w14:paraId="5917923A" w14:textId="77777777" w:rsidR="00B44320" w:rsidRPr="002B57F3" w:rsidRDefault="00B44320" w:rsidP="007D1114">
            <w:pPr>
              <w:spacing w:line="192" w:lineRule="auto"/>
              <w:rPr>
                <w:rFonts w:ascii="Calibri" w:eastAsia="Times New Roman" w:hAnsi="Calibri" w:cs="Calibri"/>
                <w:b/>
                <w:bCs/>
                <w:color w:val="000000"/>
                <w:sz w:val="18"/>
                <w:szCs w:val="22"/>
                <w:lang w:eastAsia="pt-PT"/>
              </w:rPr>
            </w:pPr>
            <w:r w:rsidRPr="002B57F3">
              <w:rPr>
                <w:rFonts w:ascii="Calibri" w:eastAsia="Times New Roman" w:hAnsi="Calibri" w:cs="Calibri"/>
                <w:b/>
                <w:bCs/>
                <w:color w:val="000000"/>
                <w:sz w:val="18"/>
                <w:lang w:eastAsia="pt-PT"/>
              </w:rPr>
              <w:t> </w:t>
            </w:r>
          </w:p>
        </w:tc>
      </w:tr>
      <w:tr w:rsidR="00B44320" w:rsidRPr="002B57F3" w14:paraId="5D0A8F4D" w14:textId="77777777" w:rsidTr="007D1114">
        <w:trPr>
          <w:trHeight w:hRule="exact" w:val="227"/>
          <w:jc w:val="center"/>
        </w:trPr>
        <w:tc>
          <w:tcPr>
            <w:tcW w:w="600" w:type="pct"/>
            <w:shd w:val="clear" w:color="auto" w:fill="FFFFFF"/>
            <w:noWrap/>
            <w:vAlign w:val="bottom"/>
            <w:hideMark/>
          </w:tcPr>
          <w:p w14:paraId="6C2C676D"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 </w:t>
            </w:r>
          </w:p>
        </w:tc>
        <w:tc>
          <w:tcPr>
            <w:tcW w:w="1404" w:type="pct"/>
            <w:shd w:val="clear" w:color="auto" w:fill="FFFFFF"/>
            <w:noWrap/>
            <w:vAlign w:val="bottom"/>
            <w:hideMark/>
          </w:tcPr>
          <w:p w14:paraId="7E88BCE6"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 </w:t>
            </w:r>
          </w:p>
        </w:tc>
        <w:tc>
          <w:tcPr>
            <w:tcW w:w="972" w:type="pct"/>
            <w:shd w:val="clear" w:color="auto" w:fill="FFFFFF"/>
            <w:noWrap/>
            <w:vAlign w:val="bottom"/>
            <w:hideMark/>
          </w:tcPr>
          <w:p w14:paraId="5EC3D0F1"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 </w:t>
            </w:r>
          </w:p>
        </w:tc>
        <w:tc>
          <w:tcPr>
            <w:tcW w:w="738" w:type="pct"/>
            <w:shd w:val="clear" w:color="auto" w:fill="FFFFFF"/>
            <w:noWrap/>
            <w:vAlign w:val="bottom"/>
            <w:hideMark/>
          </w:tcPr>
          <w:p w14:paraId="1933A477" w14:textId="77777777" w:rsidR="00B44320" w:rsidRPr="002B57F3" w:rsidRDefault="00B44320" w:rsidP="007D1114">
            <w:pPr>
              <w:spacing w:line="192" w:lineRule="auto"/>
              <w:jc w:val="right"/>
              <w:rPr>
                <w:rFonts w:ascii="Calibri" w:eastAsia="Times New Roman" w:hAnsi="Calibri" w:cs="Calibri"/>
                <w:b/>
                <w:bCs/>
                <w:color w:val="000000"/>
                <w:sz w:val="18"/>
                <w:szCs w:val="22"/>
                <w:lang w:eastAsia="pt-PT"/>
              </w:rPr>
            </w:pPr>
            <w:proofErr w:type="spellStart"/>
            <w:r w:rsidRPr="002B57F3">
              <w:rPr>
                <w:rFonts w:ascii="Calibri" w:eastAsia="Times New Roman" w:hAnsi="Calibri" w:cs="Calibri"/>
                <w:b/>
                <w:bCs/>
                <w:color w:val="000000"/>
                <w:sz w:val="18"/>
                <w:lang w:eastAsia="pt-PT"/>
              </w:rPr>
              <w:t>GEAeff</w:t>
            </w:r>
            <w:proofErr w:type="spellEnd"/>
            <w:r w:rsidRPr="002B57F3">
              <w:rPr>
                <w:rFonts w:ascii="Calibri" w:eastAsia="Times New Roman" w:hAnsi="Calibri" w:cs="Calibri"/>
                <w:b/>
                <w:bCs/>
                <w:color w:val="000000"/>
                <w:sz w:val="18"/>
                <w:lang w:eastAsia="pt-PT"/>
              </w:rPr>
              <w:t xml:space="preserve"> 2020</w:t>
            </w:r>
          </w:p>
        </w:tc>
        <w:tc>
          <w:tcPr>
            <w:tcW w:w="694" w:type="pct"/>
            <w:shd w:val="clear" w:color="auto" w:fill="FFFFFF"/>
            <w:noWrap/>
            <w:vAlign w:val="bottom"/>
            <w:hideMark/>
          </w:tcPr>
          <w:p w14:paraId="6D3926D2" w14:textId="77777777" w:rsidR="00B44320" w:rsidRPr="002B57F3" w:rsidRDefault="00B44320" w:rsidP="007D1114">
            <w:pPr>
              <w:spacing w:line="192" w:lineRule="auto"/>
              <w:jc w:val="right"/>
              <w:rPr>
                <w:rFonts w:ascii="Calibri" w:eastAsia="Times New Roman" w:hAnsi="Calibri" w:cs="Calibri"/>
                <w:b/>
                <w:bCs/>
                <w:color w:val="000000"/>
                <w:sz w:val="18"/>
                <w:szCs w:val="22"/>
                <w:lang w:eastAsia="pt-PT"/>
              </w:rPr>
            </w:pPr>
            <w:proofErr w:type="spellStart"/>
            <w:r w:rsidRPr="002B57F3">
              <w:rPr>
                <w:rFonts w:ascii="Calibri" w:eastAsia="Times New Roman" w:hAnsi="Calibri" w:cs="Calibri"/>
                <w:b/>
                <w:bCs/>
                <w:color w:val="000000"/>
                <w:sz w:val="18"/>
                <w:lang w:eastAsia="pt-PT"/>
              </w:rPr>
              <w:t>GEAeff</w:t>
            </w:r>
            <w:proofErr w:type="spellEnd"/>
            <w:r w:rsidRPr="002B57F3">
              <w:rPr>
                <w:rFonts w:ascii="Calibri" w:eastAsia="Times New Roman" w:hAnsi="Calibri" w:cs="Calibri"/>
                <w:b/>
                <w:bCs/>
                <w:color w:val="000000"/>
                <w:sz w:val="18"/>
                <w:lang w:eastAsia="pt-PT"/>
              </w:rPr>
              <w:t xml:space="preserve"> 2050</w:t>
            </w:r>
          </w:p>
        </w:tc>
        <w:tc>
          <w:tcPr>
            <w:tcW w:w="592" w:type="pct"/>
            <w:shd w:val="clear" w:color="auto" w:fill="FFFFFF"/>
            <w:noWrap/>
            <w:vAlign w:val="bottom"/>
            <w:hideMark/>
          </w:tcPr>
          <w:p w14:paraId="44932BF8" w14:textId="77777777" w:rsidR="00B44320" w:rsidRPr="002B57F3" w:rsidRDefault="00B44320" w:rsidP="007D1114">
            <w:pPr>
              <w:spacing w:line="192" w:lineRule="auto"/>
              <w:jc w:val="right"/>
              <w:rPr>
                <w:rFonts w:ascii="Calibri" w:eastAsia="Times New Roman" w:hAnsi="Calibri" w:cs="Calibri"/>
                <w:b/>
                <w:bCs/>
                <w:color w:val="000000"/>
                <w:sz w:val="18"/>
                <w:szCs w:val="22"/>
                <w:lang w:eastAsia="pt-PT"/>
              </w:rPr>
            </w:pPr>
            <w:r w:rsidRPr="002B57F3">
              <w:rPr>
                <w:rFonts w:ascii="Calibri" w:eastAsia="Times New Roman" w:hAnsi="Calibri" w:cs="Calibri"/>
                <w:b/>
                <w:bCs/>
                <w:color w:val="000000"/>
                <w:sz w:val="18"/>
                <w:lang w:eastAsia="pt-PT"/>
              </w:rPr>
              <w:t>LED 2050</w:t>
            </w:r>
          </w:p>
        </w:tc>
      </w:tr>
      <w:tr w:rsidR="00B44320" w:rsidRPr="002B57F3" w14:paraId="372D2987" w14:textId="77777777" w:rsidTr="007D1114">
        <w:trPr>
          <w:trHeight w:hRule="exact" w:val="227"/>
          <w:jc w:val="center"/>
        </w:trPr>
        <w:tc>
          <w:tcPr>
            <w:tcW w:w="600" w:type="pct"/>
            <w:tcBorders>
              <w:top w:val="single" w:sz="4" w:space="0" w:color="auto"/>
              <w:left w:val="nil"/>
              <w:bottom w:val="nil"/>
              <w:right w:val="nil"/>
            </w:tcBorders>
            <w:shd w:val="clear" w:color="auto" w:fill="FFFFFF"/>
            <w:noWrap/>
            <w:vAlign w:val="bottom"/>
            <w:hideMark/>
          </w:tcPr>
          <w:p w14:paraId="79285E60" w14:textId="77777777" w:rsidR="00B44320" w:rsidRPr="002B57F3" w:rsidRDefault="00B44320" w:rsidP="007D1114">
            <w:pPr>
              <w:spacing w:line="192" w:lineRule="auto"/>
              <w:rPr>
                <w:rFonts w:ascii="Calibri" w:eastAsia="Times New Roman" w:hAnsi="Calibri" w:cs="Calibri"/>
                <w:b/>
                <w:bCs/>
                <w:color w:val="000000"/>
                <w:sz w:val="18"/>
                <w:szCs w:val="22"/>
                <w:lang w:eastAsia="pt-PT"/>
              </w:rPr>
            </w:pPr>
            <w:r w:rsidRPr="002B57F3">
              <w:rPr>
                <w:rFonts w:ascii="Calibri" w:eastAsia="Times New Roman" w:hAnsi="Calibri" w:cs="Calibri"/>
                <w:b/>
                <w:bCs/>
                <w:color w:val="000000"/>
                <w:sz w:val="18"/>
                <w:lang w:eastAsia="pt-PT"/>
              </w:rPr>
              <w:t>ACTIVITY</w:t>
            </w:r>
          </w:p>
        </w:tc>
        <w:tc>
          <w:tcPr>
            <w:tcW w:w="1404" w:type="pct"/>
            <w:tcBorders>
              <w:top w:val="single" w:sz="4" w:space="0" w:color="auto"/>
              <w:left w:val="nil"/>
              <w:bottom w:val="nil"/>
              <w:right w:val="nil"/>
            </w:tcBorders>
            <w:shd w:val="clear" w:color="auto" w:fill="FFFFFF"/>
            <w:noWrap/>
            <w:vAlign w:val="bottom"/>
            <w:hideMark/>
          </w:tcPr>
          <w:p w14:paraId="1CB98E2D"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No of appliances</w:t>
            </w:r>
          </w:p>
        </w:tc>
        <w:tc>
          <w:tcPr>
            <w:tcW w:w="972" w:type="pct"/>
            <w:tcBorders>
              <w:top w:val="single" w:sz="4" w:space="0" w:color="auto"/>
              <w:left w:val="nil"/>
              <w:bottom w:val="nil"/>
              <w:right w:val="nil"/>
            </w:tcBorders>
            <w:shd w:val="clear" w:color="auto" w:fill="FFFFFF"/>
            <w:noWrap/>
            <w:vAlign w:val="bottom"/>
            <w:hideMark/>
          </w:tcPr>
          <w:p w14:paraId="15900D39" w14:textId="77777777" w:rsidR="00B44320" w:rsidRPr="002B57F3" w:rsidRDefault="00B44320" w:rsidP="007D1114">
            <w:pPr>
              <w:spacing w:line="192" w:lineRule="auto"/>
              <w:rPr>
                <w:rFonts w:ascii="Calibri" w:eastAsia="Times New Roman" w:hAnsi="Calibri" w:cs="Calibri"/>
                <w:color w:val="000000"/>
                <w:sz w:val="18"/>
                <w:szCs w:val="22"/>
                <w:lang w:eastAsia="pt-PT"/>
              </w:rPr>
            </w:pPr>
            <w:proofErr w:type="spellStart"/>
            <w:r w:rsidRPr="002B57F3">
              <w:rPr>
                <w:rFonts w:ascii="Calibri" w:eastAsia="Times New Roman" w:hAnsi="Calibri" w:cs="Calibri"/>
                <w:color w:val="000000"/>
                <w:sz w:val="18"/>
                <w:lang w:eastAsia="pt-PT"/>
              </w:rPr>
              <w:t>million</w:t>
            </w:r>
            <w:proofErr w:type="spellEnd"/>
            <w:r w:rsidRPr="002B57F3">
              <w:rPr>
                <w:rFonts w:ascii="Calibri" w:eastAsia="Times New Roman" w:hAnsi="Calibri" w:cs="Calibri"/>
                <w:color w:val="000000"/>
                <w:sz w:val="18"/>
                <w:lang w:eastAsia="pt-PT"/>
              </w:rPr>
              <w:t xml:space="preserve"> of units</w:t>
            </w:r>
          </w:p>
        </w:tc>
        <w:tc>
          <w:tcPr>
            <w:tcW w:w="738" w:type="pct"/>
            <w:tcBorders>
              <w:top w:val="single" w:sz="4" w:space="0" w:color="auto"/>
              <w:left w:val="nil"/>
              <w:bottom w:val="nil"/>
              <w:right w:val="nil"/>
            </w:tcBorders>
            <w:shd w:val="clear" w:color="auto" w:fill="FFFFFF"/>
            <w:noWrap/>
            <w:vAlign w:val="bottom"/>
            <w:hideMark/>
          </w:tcPr>
          <w:p w14:paraId="5257F203"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37 582</w:t>
            </w:r>
          </w:p>
        </w:tc>
        <w:tc>
          <w:tcPr>
            <w:tcW w:w="694" w:type="pct"/>
            <w:tcBorders>
              <w:top w:val="single" w:sz="4" w:space="0" w:color="auto"/>
              <w:left w:val="nil"/>
              <w:bottom w:val="nil"/>
              <w:right w:val="nil"/>
            </w:tcBorders>
            <w:shd w:val="clear" w:color="auto" w:fill="FFFFFF"/>
            <w:noWrap/>
            <w:vAlign w:val="bottom"/>
            <w:hideMark/>
          </w:tcPr>
          <w:p w14:paraId="12EC40AC"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77 727</w:t>
            </w:r>
          </w:p>
        </w:tc>
        <w:tc>
          <w:tcPr>
            <w:tcW w:w="592" w:type="pct"/>
            <w:tcBorders>
              <w:top w:val="single" w:sz="4" w:space="0" w:color="auto"/>
              <w:left w:val="nil"/>
              <w:bottom w:val="nil"/>
              <w:right w:val="nil"/>
            </w:tcBorders>
            <w:shd w:val="clear" w:color="auto" w:fill="FFFFFF"/>
            <w:noWrap/>
            <w:vAlign w:val="bottom"/>
            <w:hideMark/>
          </w:tcPr>
          <w:p w14:paraId="0C79C953"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67 097</w:t>
            </w:r>
          </w:p>
        </w:tc>
      </w:tr>
      <w:tr w:rsidR="00B44320" w:rsidRPr="002B57F3" w14:paraId="6E6A4CC3" w14:textId="77777777" w:rsidTr="007D1114">
        <w:trPr>
          <w:trHeight w:hRule="exact" w:val="227"/>
          <w:jc w:val="center"/>
        </w:trPr>
        <w:tc>
          <w:tcPr>
            <w:tcW w:w="600" w:type="pct"/>
            <w:shd w:val="clear" w:color="auto" w:fill="FFFFFF"/>
            <w:noWrap/>
            <w:vAlign w:val="bottom"/>
            <w:hideMark/>
          </w:tcPr>
          <w:p w14:paraId="5A9EF89B" w14:textId="77777777" w:rsidR="00B44320" w:rsidRPr="002B57F3" w:rsidRDefault="00B44320" w:rsidP="007D1114">
            <w:pPr>
              <w:spacing w:line="192" w:lineRule="auto"/>
              <w:rPr>
                <w:rFonts w:ascii="Calibri" w:eastAsia="Times New Roman" w:hAnsi="Calibri" w:cs="Calibri"/>
                <w:b/>
                <w:bCs/>
                <w:color w:val="000000"/>
                <w:sz w:val="18"/>
                <w:szCs w:val="22"/>
                <w:lang w:eastAsia="pt-PT"/>
              </w:rPr>
            </w:pPr>
            <w:r w:rsidRPr="002B57F3">
              <w:rPr>
                <w:rFonts w:ascii="Calibri" w:eastAsia="Times New Roman" w:hAnsi="Calibri" w:cs="Calibri"/>
                <w:b/>
                <w:bCs/>
                <w:color w:val="000000"/>
                <w:sz w:val="18"/>
                <w:lang w:eastAsia="pt-PT"/>
              </w:rPr>
              <w:t> </w:t>
            </w:r>
          </w:p>
        </w:tc>
        <w:tc>
          <w:tcPr>
            <w:tcW w:w="1404" w:type="pct"/>
            <w:shd w:val="clear" w:color="auto" w:fill="FFFFFF"/>
            <w:noWrap/>
            <w:vAlign w:val="bottom"/>
            <w:hideMark/>
          </w:tcPr>
          <w:p w14:paraId="1FB446F9"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Households (HH)</w:t>
            </w:r>
          </w:p>
        </w:tc>
        <w:tc>
          <w:tcPr>
            <w:tcW w:w="972" w:type="pct"/>
            <w:shd w:val="clear" w:color="auto" w:fill="FFFFFF"/>
            <w:noWrap/>
            <w:vAlign w:val="bottom"/>
            <w:hideMark/>
          </w:tcPr>
          <w:p w14:paraId="6213912D"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millions</w:t>
            </w:r>
          </w:p>
        </w:tc>
        <w:tc>
          <w:tcPr>
            <w:tcW w:w="738" w:type="pct"/>
            <w:shd w:val="clear" w:color="auto" w:fill="FFFFFF"/>
            <w:noWrap/>
            <w:vAlign w:val="bottom"/>
            <w:hideMark/>
          </w:tcPr>
          <w:p w14:paraId="23B55992"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533</w:t>
            </w:r>
          </w:p>
        </w:tc>
        <w:tc>
          <w:tcPr>
            <w:tcW w:w="694" w:type="pct"/>
            <w:shd w:val="clear" w:color="auto" w:fill="FFFFFF"/>
            <w:noWrap/>
            <w:vAlign w:val="bottom"/>
            <w:hideMark/>
          </w:tcPr>
          <w:p w14:paraId="7F39F0EE"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728</w:t>
            </w:r>
          </w:p>
        </w:tc>
        <w:tc>
          <w:tcPr>
            <w:tcW w:w="592" w:type="pct"/>
            <w:shd w:val="clear" w:color="auto" w:fill="FFFFFF"/>
            <w:noWrap/>
            <w:vAlign w:val="bottom"/>
            <w:hideMark/>
          </w:tcPr>
          <w:p w14:paraId="6CDCD1D2"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728</w:t>
            </w:r>
          </w:p>
        </w:tc>
      </w:tr>
      <w:tr w:rsidR="00B44320" w:rsidRPr="002B57F3" w14:paraId="32E3548C" w14:textId="77777777" w:rsidTr="007D1114">
        <w:trPr>
          <w:trHeight w:hRule="exact" w:val="227"/>
          <w:jc w:val="center"/>
        </w:trPr>
        <w:tc>
          <w:tcPr>
            <w:tcW w:w="600" w:type="pct"/>
            <w:shd w:val="clear" w:color="auto" w:fill="FFFFFF"/>
            <w:noWrap/>
            <w:vAlign w:val="bottom"/>
            <w:hideMark/>
          </w:tcPr>
          <w:p w14:paraId="7F0FCF32" w14:textId="77777777" w:rsidR="00B44320" w:rsidRPr="002B57F3" w:rsidRDefault="00B44320" w:rsidP="007D1114">
            <w:pPr>
              <w:spacing w:line="192" w:lineRule="auto"/>
              <w:rPr>
                <w:rFonts w:ascii="Calibri" w:eastAsia="Times New Roman" w:hAnsi="Calibri" w:cs="Calibri"/>
                <w:b/>
                <w:bCs/>
                <w:color w:val="000000"/>
                <w:sz w:val="18"/>
                <w:szCs w:val="22"/>
                <w:lang w:eastAsia="pt-PT"/>
              </w:rPr>
            </w:pPr>
            <w:r w:rsidRPr="002B57F3">
              <w:rPr>
                <w:rFonts w:ascii="Calibri" w:eastAsia="Times New Roman" w:hAnsi="Calibri" w:cs="Calibri"/>
                <w:b/>
                <w:bCs/>
                <w:color w:val="000000"/>
                <w:sz w:val="18"/>
                <w:lang w:eastAsia="pt-PT"/>
              </w:rPr>
              <w:t> </w:t>
            </w:r>
          </w:p>
        </w:tc>
        <w:tc>
          <w:tcPr>
            <w:tcW w:w="1404" w:type="pct"/>
            <w:shd w:val="clear" w:color="auto" w:fill="FFFFFF"/>
            <w:noWrap/>
            <w:vAlign w:val="bottom"/>
            <w:hideMark/>
          </w:tcPr>
          <w:p w14:paraId="1C8CA2D5"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Appliances per HH</w:t>
            </w:r>
          </w:p>
        </w:tc>
        <w:tc>
          <w:tcPr>
            <w:tcW w:w="972" w:type="pct"/>
            <w:shd w:val="clear" w:color="auto" w:fill="FFFFFF"/>
            <w:noWrap/>
            <w:vAlign w:val="bottom"/>
            <w:hideMark/>
          </w:tcPr>
          <w:p w14:paraId="5A4F8DFC"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units/HH</w:t>
            </w:r>
          </w:p>
        </w:tc>
        <w:tc>
          <w:tcPr>
            <w:tcW w:w="738" w:type="pct"/>
            <w:shd w:val="clear" w:color="auto" w:fill="FFFFFF"/>
            <w:noWrap/>
            <w:vAlign w:val="bottom"/>
            <w:hideMark/>
          </w:tcPr>
          <w:p w14:paraId="3906D6C3"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71</w:t>
            </w:r>
          </w:p>
        </w:tc>
        <w:tc>
          <w:tcPr>
            <w:tcW w:w="694" w:type="pct"/>
            <w:shd w:val="clear" w:color="auto" w:fill="FFFFFF"/>
            <w:noWrap/>
            <w:vAlign w:val="bottom"/>
            <w:hideMark/>
          </w:tcPr>
          <w:p w14:paraId="5669C4FD"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107</w:t>
            </w:r>
          </w:p>
        </w:tc>
        <w:tc>
          <w:tcPr>
            <w:tcW w:w="592" w:type="pct"/>
            <w:shd w:val="clear" w:color="auto" w:fill="FFFFFF"/>
            <w:noWrap/>
            <w:vAlign w:val="bottom"/>
            <w:hideMark/>
          </w:tcPr>
          <w:p w14:paraId="32B7090F"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92</w:t>
            </w:r>
          </w:p>
        </w:tc>
      </w:tr>
      <w:tr w:rsidR="00B44320" w:rsidRPr="002B57F3" w14:paraId="0698F9C6" w14:textId="77777777" w:rsidTr="007D1114">
        <w:trPr>
          <w:trHeight w:hRule="exact" w:val="227"/>
          <w:jc w:val="center"/>
        </w:trPr>
        <w:tc>
          <w:tcPr>
            <w:tcW w:w="600" w:type="pct"/>
            <w:shd w:val="clear" w:color="auto" w:fill="FFFFFF"/>
            <w:noWrap/>
            <w:vAlign w:val="bottom"/>
            <w:hideMark/>
          </w:tcPr>
          <w:p w14:paraId="562F5F5E" w14:textId="77777777" w:rsidR="00B44320" w:rsidRPr="002B57F3" w:rsidRDefault="00B44320" w:rsidP="007D1114">
            <w:pPr>
              <w:spacing w:line="192" w:lineRule="auto"/>
              <w:rPr>
                <w:rFonts w:ascii="Calibri" w:eastAsia="Times New Roman" w:hAnsi="Calibri" w:cs="Calibri"/>
                <w:b/>
                <w:bCs/>
                <w:color w:val="000000"/>
                <w:sz w:val="18"/>
                <w:szCs w:val="22"/>
                <w:lang w:eastAsia="pt-PT"/>
              </w:rPr>
            </w:pPr>
            <w:r w:rsidRPr="002B57F3">
              <w:rPr>
                <w:rFonts w:ascii="Calibri" w:eastAsia="Times New Roman" w:hAnsi="Calibri" w:cs="Calibri"/>
                <w:b/>
                <w:bCs/>
                <w:color w:val="000000"/>
                <w:sz w:val="18"/>
                <w:lang w:eastAsia="pt-PT"/>
              </w:rPr>
              <w:t> </w:t>
            </w:r>
          </w:p>
        </w:tc>
        <w:tc>
          <w:tcPr>
            <w:tcW w:w="1404" w:type="pct"/>
            <w:shd w:val="clear" w:color="auto" w:fill="FFFFFF"/>
            <w:noWrap/>
            <w:vAlign w:val="bottom"/>
            <w:hideMark/>
          </w:tcPr>
          <w:p w14:paraId="726A7130"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Appliances per capita</w:t>
            </w:r>
          </w:p>
        </w:tc>
        <w:tc>
          <w:tcPr>
            <w:tcW w:w="972" w:type="pct"/>
            <w:shd w:val="clear" w:color="auto" w:fill="FFFFFF"/>
            <w:noWrap/>
            <w:vAlign w:val="bottom"/>
            <w:hideMark/>
          </w:tcPr>
          <w:p w14:paraId="788528AF"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units</w:t>
            </w:r>
          </w:p>
        </w:tc>
        <w:tc>
          <w:tcPr>
            <w:tcW w:w="738" w:type="pct"/>
            <w:shd w:val="clear" w:color="auto" w:fill="FFFFFF"/>
            <w:noWrap/>
            <w:vAlign w:val="bottom"/>
            <w:hideMark/>
          </w:tcPr>
          <w:p w14:paraId="2776B14B"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27</w:t>
            </w:r>
          </w:p>
        </w:tc>
        <w:tc>
          <w:tcPr>
            <w:tcW w:w="694" w:type="pct"/>
            <w:shd w:val="clear" w:color="auto" w:fill="FFFFFF"/>
            <w:noWrap/>
            <w:vAlign w:val="bottom"/>
            <w:hideMark/>
          </w:tcPr>
          <w:p w14:paraId="0F7C5D7F"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49</w:t>
            </w:r>
          </w:p>
        </w:tc>
        <w:tc>
          <w:tcPr>
            <w:tcW w:w="592" w:type="pct"/>
            <w:shd w:val="clear" w:color="auto" w:fill="FFFFFF"/>
            <w:noWrap/>
            <w:vAlign w:val="bottom"/>
            <w:hideMark/>
          </w:tcPr>
          <w:p w14:paraId="311B7D0C"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42</w:t>
            </w:r>
          </w:p>
        </w:tc>
      </w:tr>
      <w:tr w:rsidR="00B44320" w:rsidRPr="002B57F3" w14:paraId="092BF996" w14:textId="77777777" w:rsidTr="007D1114">
        <w:trPr>
          <w:trHeight w:hRule="exact" w:val="227"/>
          <w:jc w:val="center"/>
        </w:trPr>
        <w:tc>
          <w:tcPr>
            <w:tcW w:w="600" w:type="pct"/>
            <w:tcBorders>
              <w:top w:val="single" w:sz="4" w:space="0" w:color="auto"/>
              <w:left w:val="nil"/>
              <w:bottom w:val="nil"/>
              <w:right w:val="nil"/>
            </w:tcBorders>
            <w:shd w:val="clear" w:color="auto" w:fill="FFFFFF"/>
            <w:noWrap/>
            <w:vAlign w:val="bottom"/>
            <w:hideMark/>
          </w:tcPr>
          <w:p w14:paraId="35B2CE30" w14:textId="77777777" w:rsidR="00B44320" w:rsidRPr="002B57F3" w:rsidRDefault="00B44320" w:rsidP="007D1114">
            <w:pPr>
              <w:spacing w:line="192" w:lineRule="auto"/>
              <w:rPr>
                <w:rFonts w:ascii="Calibri" w:eastAsia="Times New Roman" w:hAnsi="Calibri" w:cs="Calibri"/>
                <w:b/>
                <w:bCs/>
                <w:color w:val="000000"/>
                <w:sz w:val="18"/>
                <w:szCs w:val="22"/>
                <w:lang w:eastAsia="pt-PT"/>
              </w:rPr>
            </w:pPr>
            <w:r w:rsidRPr="002B57F3">
              <w:rPr>
                <w:rFonts w:ascii="Calibri" w:eastAsia="Times New Roman" w:hAnsi="Calibri" w:cs="Calibri"/>
                <w:b/>
                <w:bCs/>
                <w:color w:val="000000"/>
                <w:sz w:val="18"/>
                <w:lang w:eastAsia="pt-PT"/>
              </w:rPr>
              <w:t>INTENSITY</w:t>
            </w:r>
          </w:p>
        </w:tc>
        <w:tc>
          <w:tcPr>
            <w:tcW w:w="1404" w:type="pct"/>
            <w:tcBorders>
              <w:top w:val="single" w:sz="4" w:space="0" w:color="auto"/>
              <w:left w:val="nil"/>
              <w:bottom w:val="nil"/>
              <w:right w:val="nil"/>
            </w:tcBorders>
            <w:shd w:val="clear" w:color="auto" w:fill="FFFFFF"/>
            <w:noWrap/>
            <w:vAlign w:val="bottom"/>
            <w:hideMark/>
          </w:tcPr>
          <w:p w14:paraId="279CD630"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 xml:space="preserve">Weighted </w:t>
            </w:r>
            <w:proofErr w:type="spellStart"/>
            <w:r w:rsidRPr="002B57F3">
              <w:rPr>
                <w:rFonts w:ascii="Calibri" w:eastAsia="Times New Roman" w:hAnsi="Calibri" w:cs="Calibri"/>
                <w:color w:val="000000"/>
                <w:sz w:val="18"/>
                <w:lang w:eastAsia="pt-PT"/>
              </w:rPr>
              <w:t>avg</w:t>
            </w:r>
            <w:proofErr w:type="spellEnd"/>
          </w:p>
        </w:tc>
        <w:tc>
          <w:tcPr>
            <w:tcW w:w="972" w:type="pct"/>
            <w:tcBorders>
              <w:top w:val="single" w:sz="4" w:space="0" w:color="auto"/>
              <w:left w:val="nil"/>
              <w:bottom w:val="nil"/>
              <w:right w:val="nil"/>
            </w:tcBorders>
            <w:shd w:val="clear" w:color="auto" w:fill="FFFFFF"/>
            <w:noWrap/>
            <w:vAlign w:val="bottom"/>
            <w:hideMark/>
          </w:tcPr>
          <w:p w14:paraId="46D1C59B"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kWh/unit</w:t>
            </w:r>
          </w:p>
        </w:tc>
        <w:tc>
          <w:tcPr>
            <w:tcW w:w="738" w:type="pct"/>
            <w:tcBorders>
              <w:top w:val="single" w:sz="4" w:space="0" w:color="auto"/>
              <w:left w:val="nil"/>
              <w:bottom w:val="nil"/>
              <w:right w:val="nil"/>
            </w:tcBorders>
            <w:shd w:val="clear" w:color="auto" w:fill="FFFFFF"/>
            <w:noWrap/>
            <w:vAlign w:val="bottom"/>
            <w:hideMark/>
          </w:tcPr>
          <w:p w14:paraId="7896A0CC"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126</w:t>
            </w:r>
          </w:p>
        </w:tc>
        <w:tc>
          <w:tcPr>
            <w:tcW w:w="694" w:type="pct"/>
            <w:tcBorders>
              <w:top w:val="single" w:sz="4" w:space="0" w:color="auto"/>
              <w:left w:val="nil"/>
              <w:bottom w:val="nil"/>
              <w:right w:val="nil"/>
            </w:tcBorders>
            <w:shd w:val="clear" w:color="auto" w:fill="FFFFFF"/>
            <w:noWrap/>
            <w:vAlign w:val="bottom"/>
            <w:hideMark/>
          </w:tcPr>
          <w:p w14:paraId="45A3BBFA"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112</w:t>
            </w:r>
          </w:p>
        </w:tc>
        <w:tc>
          <w:tcPr>
            <w:tcW w:w="592" w:type="pct"/>
            <w:tcBorders>
              <w:top w:val="single" w:sz="4" w:space="0" w:color="auto"/>
              <w:left w:val="nil"/>
              <w:bottom w:val="nil"/>
              <w:right w:val="nil"/>
            </w:tcBorders>
            <w:shd w:val="clear" w:color="auto" w:fill="FFFFFF"/>
            <w:noWrap/>
            <w:vAlign w:val="bottom"/>
            <w:hideMark/>
          </w:tcPr>
          <w:p w14:paraId="356F480D"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104</w:t>
            </w:r>
          </w:p>
        </w:tc>
      </w:tr>
      <w:tr w:rsidR="00B44320" w:rsidRPr="002B57F3" w14:paraId="281DEF11" w14:textId="77777777" w:rsidTr="007D1114">
        <w:trPr>
          <w:trHeight w:hRule="exact" w:val="227"/>
          <w:jc w:val="center"/>
        </w:trPr>
        <w:tc>
          <w:tcPr>
            <w:tcW w:w="600" w:type="pct"/>
            <w:shd w:val="clear" w:color="auto" w:fill="FFFFFF"/>
            <w:noWrap/>
            <w:vAlign w:val="bottom"/>
            <w:hideMark/>
          </w:tcPr>
          <w:p w14:paraId="7712A151" w14:textId="77777777" w:rsidR="00B44320" w:rsidRPr="002B57F3" w:rsidRDefault="00B44320" w:rsidP="007D1114">
            <w:pPr>
              <w:spacing w:line="192" w:lineRule="auto"/>
              <w:rPr>
                <w:rFonts w:ascii="Calibri" w:eastAsia="Times New Roman" w:hAnsi="Calibri" w:cs="Calibri"/>
                <w:b/>
                <w:bCs/>
                <w:color w:val="000000"/>
                <w:sz w:val="18"/>
                <w:szCs w:val="22"/>
                <w:lang w:eastAsia="pt-PT"/>
              </w:rPr>
            </w:pPr>
            <w:r w:rsidRPr="002B57F3">
              <w:rPr>
                <w:rFonts w:ascii="Calibri" w:eastAsia="Times New Roman" w:hAnsi="Calibri" w:cs="Calibri"/>
                <w:b/>
                <w:bCs/>
                <w:color w:val="000000"/>
                <w:sz w:val="18"/>
                <w:lang w:eastAsia="pt-PT"/>
              </w:rPr>
              <w:t> </w:t>
            </w:r>
          </w:p>
        </w:tc>
        <w:tc>
          <w:tcPr>
            <w:tcW w:w="1404" w:type="pct"/>
            <w:shd w:val="clear" w:color="auto" w:fill="FFFFFF"/>
            <w:noWrap/>
            <w:vAlign w:val="bottom"/>
            <w:hideMark/>
          </w:tcPr>
          <w:p w14:paraId="20C3989D"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Energy efficiency</w:t>
            </w:r>
          </w:p>
        </w:tc>
        <w:tc>
          <w:tcPr>
            <w:tcW w:w="972" w:type="pct"/>
            <w:shd w:val="clear" w:color="auto" w:fill="FFFFFF"/>
            <w:noWrap/>
            <w:vAlign w:val="bottom"/>
            <w:hideMark/>
          </w:tcPr>
          <w:p w14:paraId="0AC28000"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W/hr</w:t>
            </w:r>
          </w:p>
        </w:tc>
        <w:tc>
          <w:tcPr>
            <w:tcW w:w="738" w:type="pct"/>
            <w:shd w:val="clear" w:color="auto" w:fill="FFFFFF"/>
            <w:noWrap/>
            <w:vAlign w:val="bottom"/>
            <w:hideMark/>
          </w:tcPr>
          <w:p w14:paraId="62B545FB" w14:textId="77777777" w:rsidR="00B44320" w:rsidRPr="002B57F3" w:rsidRDefault="00B44320" w:rsidP="007D1114">
            <w:pPr>
              <w:spacing w:line="192" w:lineRule="auto"/>
              <w:jc w:val="right"/>
              <w:rPr>
                <w:rFonts w:ascii="Calibri" w:eastAsia="Times New Roman" w:hAnsi="Calibri" w:cs="Calibri"/>
                <w:sz w:val="18"/>
                <w:szCs w:val="22"/>
                <w:lang w:eastAsia="pt-PT"/>
              </w:rPr>
            </w:pPr>
            <w:r w:rsidRPr="002B57F3">
              <w:rPr>
                <w:rFonts w:ascii="Calibri" w:eastAsia="Times New Roman" w:hAnsi="Calibri" w:cs="Calibri"/>
                <w:sz w:val="18"/>
                <w:lang w:eastAsia="pt-PT"/>
              </w:rPr>
              <w:t>74</w:t>
            </w:r>
          </w:p>
        </w:tc>
        <w:tc>
          <w:tcPr>
            <w:tcW w:w="694" w:type="pct"/>
            <w:shd w:val="clear" w:color="auto" w:fill="FFFFFF"/>
            <w:noWrap/>
            <w:vAlign w:val="bottom"/>
            <w:hideMark/>
          </w:tcPr>
          <w:p w14:paraId="5F4AA10C" w14:textId="77777777" w:rsidR="00B44320" w:rsidRPr="002B57F3" w:rsidRDefault="00B44320" w:rsidP="007D1114">
            <w:pPr>
              <w:spacing w:line="192" w:lineRule="auto"/>
              <w:jc w:val="right"/>
              <w:rPr>
                <w:rFonts w:ascii="Calibri" w:eastAsia="Times New Roman" w:hAnsi="Calibri" w:cs="Calibri"/>
                <w:sz w:val="18"/>
                <w:szCs w:val="22"/>
                <w:lang w:eastAsia="pt-PT"/>
              </w:rPr>
            </w:pPr>
            <w:r w:rsidRPr="002B57F3">
              <w:rPr>
                <w:rFonts w:ascii="Calibri" w:eastAsia="Times New Roman" w:hAnsi="Calibri" w:cs="Calibri"/>
                <w:sz w:val="18"/>
                <w:lang w:eastAsia="pt-PT"/>
              </w:rPr>
              <w:t>112</w:t>
            </w:r>
          </w:p>
        </w:tc>
        <w:tc>
          <w:tcPr>
            <w:tcW w:w="592" w:type="pct"/>
            <w:shd w:val="clear" w:color="auto" w:fill="FFFFFF"/>
            <w:noWrap/>
            <w:vAlign w:val="bottom"/>
            <w:hideMark/>
          </w:tcPr>
          <w:p w14:paraId="4D1134A8" w14:textId="77777777" w:rsidR="00B44320" w:rsidRPr="002B57F3" w:rsidRDefault="00B44320" w:rsidP="007D1114">
            <w:pPr>
              <w:spacing w:line="192" w:lineRule="auto"/>
              <w:jc w:val="right"/>
              <w:rPr>
                <w:rFonts w:ascii="Calibri" w:eastAsia="Times New Roman" w:hAnsi="Calibri" w:cs="Calibri"/>
                <w:sz w:val="18"/>
                <w:szCs w:val="22"/>
                <w:lang w:eastAsia="pt-PT"/>
              </w:rPr>
            </w:pPr>
            <w:r w:rsidRPr="002B57F3">
              <w:rPr>
                <w:rFonts w:ascii="Calibri" w:eastAsia="Times New Roman" w:hAnsi="Calibri" w:cs="Calibri"/>
                <w:sz w:val="18"/>
                <w:lang w:eastAsia="pt-PT"/>
              </w:rPr>
              <w:t>68</w:t>
            </w:r>
          </w:p>
        </w:tc>
      </w:tr>
      <w:tr w:rsidR="00B44320" w:rsidRPr="002B57F3" w14:paraId="71CD1664" w14:textId="77777777" w:rsidTr="007D1114">
        <w:trPr>
          <w:trHeight w:hRule="exact" w:val="227"/>
          <w:jc w:val="center"/>
        </w:trPr>
        <w:tc>
          <w:tcPr>
            <w:tcW w:w="600" w:type="pct"/>
            <w:tcBorders>
              <w:top w:val="nil"/>
              <w:left w:val="nil"/>
              <w:bottom w:val="single" w:sz="4" w:space="0" w:color="auto"/>
              <w:right w:val="nil"/>
            </w:tcBorders>
            <w:shd w:val="clear" w:color="auto" w:fill="FFFFFF"/>
            <w:noWrap/>
            <w:vAlign w:val="bottom"/>
            <w:hideMark/>
          </w:tcPr>
          <w:p w14:paraId="1F693772" w14:textId="77777777" w:rsidR="00B44320" w:rsidRPr="002B57F3" w:rsidRDefault="00B44320" w:rsidP="007D1114">
            <w:pPr>
              <w:spacing w:line="192" w:lineRule="auto"/>
              <w:rPr>
                <w:rFonts w:ascii="Calibri" w:eastAsia="Times New Roman" w:hAnsi="Calibri" w:cs="Calibri"/>
                <w:b/>
                <w:bCs/>
                <w:color w:val="000000"/>
                <w:sz w:val="18"/>
                <w:szCs w:val="22"/>
                <w:lang w:eastAsia="pt-PT"/>
              </w:rPr>
            </w:pPr>
            <w:r w:rsidRPr="002B57F3">
              <w:rPr>
                <w:rFonts w:ascii="Calibri" w:eastAsia="Times New Roman" w:hAnsi="Calibri" w:cs="Calibri"/>
                <w:b/>
                <w:bCs/>
                <w:color w:val="000000"/>
                <w:sz w:val="18"/>
                <w:lang w:eastAsia="pt-PT"/>
              </w:rPr>
              <w:t> </w:t>
            </w:r>
          </w:p>
        </w:tc>
        <w:tc>
          <w:tcPr>
            <w:tcW w:w="1404" w:type="pct"/>
            <w:tcBorders>
              <w:top w:val="nil"/>
              <w:left w:val="nil"/>
              <w:bottom w:val="single" w:sz="4" w:space="0" w:color="auto"/>
              <w:right w:val="nil"/>
            </w:tcBorders>
            <w:shd w:val="clear" w:color="auto" w:fill="FFFFFF"/>
            <w:noWrap/>
            <w:vAlign w:val="bottom"/>
            <w:hideMark/>
          </w:tcPr>
          <w:p w14:paraId="2280C2D8"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Average hours of use</w:t>
            </w:r>
          </w:p>
        </w:tc>
        <w:tc>
          <w:tcPr>
            <w:tcW w:w="972" w:type="pct"/>
            <w:tcBorders>
              <w:top w:val="nil"/>
              <w:left w:val="nil"/>
              <w:bottom w:val="single" w:sz="4" w:space="0" w:color="auto"/>
              <w:right w:val="nil"/>
            </w:tcBorders>
            <w:shd w:val="clear" w:color="auto" w:fill="FFFFFF"/>
            <w:noWrap/>
            <w:vAlign w:val="bottom"/>
            <w:hideMark/>
          </w:tcPr>
          <w:p w14:paraId="40BF9550"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hrs-year/device</w:t>
            </w:r>
          </w:p>
        </w:tc>
        <w:tc>
          <w:tcPr>
            <w:tcW w:w="738" w:type="pct"/>
            <w:tcBorders>
              <w:top w:val="nil"/>
              <w:left w:val="nil"/>
              <w:bottom w:val="single" w:sz="4" w:space="0" w:color="auto"/>
              <w:right w:val="nil"/>
            </w:tcBorders>
            <w:shd w:val="clear" w:color="auto" w:fill="FFFFFF"/>
            <w:noWrap/>
            <w:vAlign w:val="bottom"/>
            <w:hideMark/>
          </w:tcPr>
          <w:p w14:paraId="10CFE46C"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1 697</w:t>
            </w:r>
          </w:p>
        </w:tc>
        <w:tc>
          <w:tcPr>
            <w:tcW w:w="694" w:type="pct"/>
            <w:tcBorders>
              <w:top w:val="nil"/>
              <w:left w:val="nil"/>
              <w:bottom w:val="single" w:sz="4" w:space="0" w:color="auto"/>
              <w:right w:val="nil"/>
            </w:tcBorders>
            <w:shd w:val="clear" w:color="auto" w:fill="FFFFFF"/>
            <w:noWrap/>
            <w:vAlign w:val="bottom"/>
            <w:hideMark/>
          </w:tcPr>
          <w:p w14:paraId="127ACC38"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1531</w:t>
            </w:r>
          </w:p>
        </w:tc>
        <w:tc>
          <w:tcPr>
            <w:tcW w:w="592" w:type="pct"/>
            <w:tcBorders>
              <w:top w:val="nil"/>
              <w:left w:val="nil"/>
              <w:bottom w:val="single" w:sz="4" w:space="0" w:color="auto"/>
              <w:right w:val="nil"/>
            </w:tcBorders>
            <w:shd w:val="clear" w:color="auto" w:fill="FFFFFF"/>
            <w:noWrap/>
            <w:vAlign w:val="bottom"/>
            <w:hideMark/>
          </w:tcPr>
          <w:p w14:paraId="0BF930AD" w14:textId="77777777" w:rsidR="00B44320" w:rsidRPr="002B57F3" w:rsidRDefault="00B44320" w:rsidP="007D1114">
            <w:pPr>
              <w:spacing w:line="192" w:lineRule="auto"/>
              <w:jc w:val="right"/>
              <w:rPr>
                <w:rFonts w:ascii="Calibri" w:eastAsia="Times New Roman" w:hAnsi="Calibri" w:cs="Calibri"/>
                <w:sz w:val="18"/>
                <w:szCs w:val="22"/>
                <w:lang w:eastAsia="pt-PT"/>
              </w:rPr>
            </w:pPr>
            <w:r w:rsidRPr="002B57F3">
              <w:rPr>
                <w:rFonts w:ascii="Calibri" w:eastAsia="Times New Roman" w:hAnsi="Calibri" w:cs="Calibri"/>
                <w:sz w:val="18"/>
                <w:lang w:eastAsia="pt-PT"/>
              </w:rPr>
              <w:t>1 529</w:t>
            </w:r>
          </w:p>
        </w:tc>
      </w:tr>
      <w:tr w:rsidR="00B44320" w:rsidRPr="002B57F3" w14:paraId="74A81AE4" w14:textId="77777777" w:rsidTr="007D1114">
        <w:trPr>
          <w:trHeight w:hRule="exact" w:val="227"/>
          <w:jc w:val="center"/>
        </w:trPr>
        <w:tc>
          <w:tcPr>
            <w:tcW w:w="600" w:type="pct"/>
            <w:shd w:val="clear" w:color="auto" w:fill="FFFFFF"/>
            <w:noWrap/>
            <w:vAlign w:val="bottom"/>
            <w:hideMark/>
          </w:tcPr>
          <w:p w14:paraId="63E0E759"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 </w:t>
            </w:r>
          </w:p>
        </w:tc>
        <w:tc>
          <w:tcPr>
            <w:tcW w:w="1404" w:type="pct"/>
            <w:shd w:val="clear" w:color="auto" w:fill="FFFFFF"/>
            <w:noWrap/>
            <w:vAlign w:val="bottom"/>
            <w:hideMark/>
          </w:tcPr>
          <w:p w14:paraId="46182643" w14:textId="77777777" w:rsidR="00B44320" w:rsidRPr="002B57F3" w:rsidRDefault="00B44320" w:rsidP="007D1114">
            <w:pPr>
              <w:spacing w:line="192" w:lineRule="auto"/>
              <w:rPr>
                <w:rFonts w:ascii="Calibri" w:eastAsia="Times New Roman" w:hAnsi="Calibri" w:cs="Calibri"/>
                <w:color w:val="808080"/>
                <w:sz w:val="18"/>
                <w:szCs w:val="22"/>
                <w:lang w:eastAsia="pt-PT"/>
              </w:rPr>
            </w:pPr>
            <w:r w:rsidRPr="002B57F3">
              <w:rPr>
                <w:rFonts w:ascii="Calibri" w:eastAsia="Times New Roman" w:hAnsi="Calibri" w:cs="Calibri"/>
                <w:color w:val="808080"/>
                <w:sz w:val="18"/>
                <w:lang w:eastAsia="pt-PT"/>
              </w:rPr>
              <w:t> </w:t>
            </w:r>
          </w:p>
        </w:tc>
        <w:tc>
          <w:tcPr>
            <w:tcW w:w="972" w:type="pct"/>
            <w:shd w:val="clear" w:color="auto" w:fill="FFFFFF"/>
            <w:noWrap/>
            <w:vAlign w:val="bottom"/>
            <w:hideMark/>
          </w:tcPr>
          <w:p w14:paraId="2780A585" w14:textId="77777777" w:rsidR="00B44320" w:rsidRPr="002B57F3" w:rsidRDefault="00B44320" w:rsidP="007D1114">
            <w:pPr>
              <w:spacing w:line="192" w:lineRule="auto"/>
              <w:rPr>
                <w:rFonts w:ascii="Calibri" w:eastAsia="Times New Roman" w:hAnsi="Calibri" w:cs="Calibri"/>
                <w:color w:val="808080"/>
                <w:sz w:val="18"/>
                <w:szCs w:val="22"/>
                <w:lang w:eastAsia="pt-PT"/>
              </w:rPr>
            </w:pPr>
            <w:r w:rsidRPr="002B57F3">
              <w:rPr>
                <w:rFonts w:ascii="Calibri" w:eastAsia="Times New Roman" w:hAnsi="Calibri" w:cs="Calibri"/>
                <w:color w:val="808080"/>
                <w:sz w:val="18"/>
                <w:lang w:eastAsia="pt-PT"/>
              </w:rPr>
              <w:t> </w:t>
            </w:r>
          </w:p>
        </w:tc>
        <w:tc>
          <w:tcPr>
            <w:tcW w:w="738" w:type="pct"/>
            <w:shd w:val="clear" w:color="auto" w:fill="FFFFFF"/>
            <w:noWrap/>
            <w:vAlign w:val="bottom"/>
            <w:hideMark/>
          </w:tcPr>
          <w:p w14:paraId="0D5A963E" w14:textId="77777777" w:rsidR="00B44320" w:rsidRPr="002B57F3" w:rsidRDefault="00B44320" w:rsidP="007D1114">
            <w:pPr>
              <w:spacing w:line="192" w:lineRule="auto"/>
              <w:rPr>
                <w:rFonts w:ascii="Calibri" w:eastAsia="Times New Roman" w:hAnsi="Calibri" w:cs="Calibri"/>
                <w:color w:val="808080"/>
                <w:sz w:val="18"/>
                <w:szCs w:val="22"/>
                <w:lang w:eastAsia="pt-PT"/>
              </w:rPr>
            </w:pPr>
            <w:r w:rsidRPr="002B57F3">
              <w:rPr>
                <w:rFonts w:ascii="Calibri" w:eastAsia="Times New Roman" w:hAnsi="Calibri" w:cs="Calibri"/>
                <w:color w:val="808080"/>
                <w:sz w:val="18"/>
                <w:lang w:eastAsia="pt-PT"/>
              </w:rPr>
              <w:t> </w:t>
            </w:r>
          </w:p>
        </w:tc>
        <w:tc>
          <w:tcPr>
            <w:tcW w:w="694" w:type="pct"/>
            <w:shd w:val="clear" w:color="auto" w:fill="FFFFFF"/>
            <w:noWrap/>
            <w:vAlign w:val="bottom"/>
            <w:hideMark/>
          </w:tcPr>
          <w:p w14:paraId="67428178" w14:textId="77777777" w:rsidR="00B44320" w:rsidRPr="002B57F3" w:rsidRDefault="00B44320" w:rsidP="007D1114">
            <w:pPr>
              <w:spacing w:line="192" w:lineRule="auto"/>
              <w:rPr>
                <w:rFonts w:ascii="Calibri" w:eastAsia="Times New Roman" w:hAnsi="Calibri" w:cs="Calibri"/>
                <w:color w:val="808080"/>
                <w:sz w:val="18"/>
                <w:szCs w:val="22"/>
                <w:lang w:eastAsia="pt-PT"/>
              </w:rPr>
            </w:pPr>
            <w:r w:rsidRPr="002B57F3">
              <w:rPr>
                <w:rFonts w:ascii="Calibri" w:eastAsia="Times New Roman" w:hAnsi="Calibri" w:cs="Calibri"/>
                <w:color w:val="808080"/>
                <w:sz w:val="18"/>
                <w:lang w:eastAsia="pt-PT"/>
              </w:rPr>
              <w:t> </w:t>
            </w:r>
          </w:p>
        </w:tc>
        <w:tc>
          <w:tcPr>
            <w:tcW w:w="592" w:type="pct"/>
            <w:shd w:val="clear" w:color="auto" w:fill="FFFFFF"/>
            <w:noWrap/>
            <w:vAlign w:val="bottom"/>
            <w:hideMark/>
          </w:tcPr>
          <w:p w14:paraId="7D6DB43A" w14:textId="77777777" w:rsidR="00B44320" w:rsidRPr="002B57F3" w:rsidRDefault="00B44320" w:rsidP="007D1114">
            <w:pPr>
              <w:spacing w:line="192" w:lineRule="auto"/>
              <w:rPr>
                <w:rFonts w:ascii="Calibri" w:eastAsia="Times New Roman" w:hAnsi="Calibri" w:cs="Calibri"/>
                <w:color w:val="808080"/>
                <w:sz w:val="18"/>
                <w:szCs w:val="22"/>
                <w:lang w:eastAsia="pt-PT"/>
              </w:rPr>
            </w:pPr>
            <w:r w:rsidRPr="002B57F3">
              <w:rPr>
                <w:rFonts w:ascii="Calibri" w:eastAsia="Times New Roman" w:hAnsi="Calibri" w:cs="Calibri"/>
                <w:color w:val="808080"/>
                <w:sz w:val="18"/>
                <w:lang w:eastAsia="pt-PT"/>
              </w:rPr>
              <w:t> </w:t>
            </w:r>
          </w:p>
        </w:tc>
      </w:tr>
      <w:tr w:rsidR="00B44320" w:rsidRPr="002B57F3" w14:paraId="3CF511A0" w14:textId="77777777" w:rsidTr="007D1114">
        <w:trPr>
          <w:trHeight w:hRule="exact" w:val="227"/>
          <w:jc w:val="center"/>
        </w:trPr>
        <w:tc>
          <w:tcPr>
            <w:tcW w:w="2976" w:type="pct"/>
            <w:gridSpan w:val="3"/>
            <w:shd w:val="clear" w:color="auto" w:fill="ED7D31"/>
            <w:noWrap/>
            <w:vAlign w:val="bottom"/>
            <w:hideMark/>
          </w:tcPr>
          <w:p w14:paraId="701C868D" w14:textId="77777777" w:rsidR="00B44320" w:rsidRPr="002B57F3" w:rsidRDefault="00B44320" w:rsidP="007D1114">
            <w:pPr>
              <w:spacing w:line="192" w:lineRule="auto"/>
              <w:rPr>
                <w:rFonts w:ascii="Calibri" w:eastAsia="Times New Roman" w:hAnsi="Calibri" w:cs="Calibri"/>
                <w:b/>
                <w:bCs/>
                <w:color w:val="000000"/>
                <w:sz w:val="18"/>
                <w:szCs w:val="22"/>
                <w:lang w:eastAsia="pt-PT"/>
              </w:rPr>
            </w:pPr>
            <w:r w:rsidRPr="002B57F3">
              <w:rPr>
                <w:rFonts w:ascii="Calibri" w:eastAsia="Times New Roman" w:hAnsi="Calibri" w:cs="Calibri"/>
                <w:b/>
                <w:bCs/>
                <w:color w:val="000000"/>
                <w:sz w:val="18"/>
                <w:lang w:eastAsia="pt-PT"/>
              </w:rPr>
              <w:t>Stock and Usage of Appliances | Developing</w:t>
            </w:r>
          </w:p>
        </w:tc>
        <w:tc>
          <w:tcPr>
            <w:tcW w:w="738" w:type="pct"/>
            <w:shd w:val="clear" w:color="auto" w:fill="ED7D31"/>
            <w:noWrap/>
            <w:vAlign w:val="bottom"/>
            <w:hideMark/>
          </w:tcPr>
          <w:p w14:paraId="1162B474"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 </w:t>
            </w:r>
          </w:p>
        </w:tc>
        <w:tc>
          <w:tcPr>
            <w:tcW w:w="694" w:type="pct"/>
            <w:shd w:val="clear" w:color="auto" w:fill="ED7D31"/>
            <w:noWrap/>
            <w:vAlign w:val="bottom"/>
            <w:hideMark/>
          </w:tcPr>
          <w:p w14:paraId="12B188E8" w14:textId="77777777" w:rsidR="00B44320" w:rsidRPr="002B57F3" w:rsidRDefault="00B44320" w:rsidP="007D1114">
            <w:pPr>
              <w:spacing w:line="192" w:lineRule="auto"/>
              <w:rPr>
                <w:rFonts w:ascii="Calibri" w:eastAsia="Times New Roman" w:hAnsi="Calibri" w:cs="Calibri"/>
                <w:b/>
                <w:bCs/>
                <w:color w:val="000000"/>
                <w:sz w:val="18"/>
                <w:szCs w:val="22"/>
                <w:lang w:eastAsia="pt-PT"/>
              </w:rPr>
            </w:pPr>
            <w:r w:rsidRPr="002B57F3">
              <w:rPr>
                <w:rFonts w:ascii="Calibri" w:eastAsia="Times New Roman" w:hAnsi="Calibri" w:cs="Calibri"/>
                <w:b/>
                <w:bCs/>
                <w:color w:val="000000"/>
                <w:sz w:val="18"/>
                <w:lang w:eastAsia="pt-PT"/>
              </w:rPr>
              <w:t> </w:t>
            </w:r>
          </w:p>
        </w:tc>
        <w:tc>
          <w:tcPr>
            <w:tcW w:w="592" w:type="pct"/>
            <w:shd w:val="clear" w:color="auto" w:fill="ED7D31"/>
            <w:noWrap/>
            <w:vAlign w:val="bottom"/>
            <w:hideMark/>
          </w:tcPr>
          <w:p w14:paraId="3FDDD9B0"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 </w:t>
            </w:r>
          </w:p>
        </w:tc>
      </w:tr>
      <w:tr w:rsidR="00B44320" w:rsidRPr="002B57F3" w14:paraId="4EB3E1B3" w14:textId="77777777" w:rsidTr="007D1114">
        <w:trPr>
          <w:trHeight w:hRule="exact" w:val="227"/>
          <w:jc w:val="center"/>
        </w:trPr>
        <w:tc>
          <w:tcPr>
            <w:tcW w:w="600" w:type="pct"/>
            <w:shd w:val="clear" w:color="auto" w:fill="FFFFFF"/>
            <w:noWrap/>
            <w:vAlign w:val="bottom"/>
            <w:hideMark/>
          </w:tcPr>
          <w:p w14:paraId="20B1F50D"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 </w:t>
            </w:r>
          </w:p>
        </w:tc>
        <w:tc>
          <w:tcPr>
            <w:tcW w:w="1404" w:type="pct"/>
            <w:shd w:val="clear" w:color="auto" w:fill="FFFFFF"/>
            <w:noWrap/>
            <w:vAlign w:val="bottom"/>
            <w:hideMark/>
          </w:tcPr>
          <w:p w14:paraId="6612C9F7"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 </w:t>
            </w:r>
          </w:p>
        </w:tc>
        <w:tc>
          <w:tcPr>
            <w:tcW w:w="972" w:type="pct"/>
            <w:shd w:val="clear" w:color="auto" w:fill="FFFFFF"/>
            <w:noWrap/>
            <w:vAlign w:val="bottom"/>
            <w:hideMark/>
          </w:tcPr>
          <w:p w14:paraId="79DAE530"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 </w:t>
            </w:r>
          </w:p>
        </w:tc>
        <w:tc>
          <w:tcPr>
            <w:tcW w:w="738" w:type="pct"/>
            <w:shd w:val="clear" w:color="auto" w:fill="FFFFFF"/>
            <w:noWrap/>
            <w:vAlign w:val="bottom"/>
            <w:hideMark/>
          </w:tcPr>
          <w:p w14:paraId="5D97682F" w14:textId="77777777" w:rsidR="00B44320" w:rsidRPr="002B57F3" w:rsidRDefault="00B44320" w:rsidP="007D1114">
            <w:pPr>
              <w:spacing w:line="192" w:lineRule="auto"/>
              <w:jc w:val="right"/>
              <w:rPr>
                <w:rFonts w:ascii="Calibri" w:eastAsia="Times New Roman" w:hAnsi="Calibri" w:cs="Calibri"/>
                <w:b/>
                <w:bCs/>
                <w:color w:val="000000"/>
                <w:sz w:val="18"/>
                <w:szCs w:val="22"/>
                <w:lang w:eastAsia="pt-PT"/>
              </w:rPr>
            </w:pPr>
            <w:proofErr w:type="spellStart"/>
            <w:r w:rsidRPr="002B57F3">
              <w:rPr>
                <w:rFonts w:ascii="Calibri" w:eastAsia="Times New Roman" w:hAnsi="Calibri" w:cs="Calibri"/>
                <w:b/>
                <w:bCs/>
                <w:color w:val="000000"/>
                <w:sz w:val="18"/>
                <w:lang w:eastAsia="pt-PT"/>
              </w:rPr>
              <w:t>GEAeff</w:t>
            </w:r>
            <w:proofErr w:type="spellEnd"/>
            <w:r w:rsidRPr="002B57F3">
              <w:rPr>
                <w:rFonts w:ascii="Calibri" w:eastAsia="Times New Roman" w:hAnsi="Calibri" w:cs="Calibri"/>
                <w:b/>
                <w:bCs/>
                <w:color w:val="000000"/>
                <w:sz w:val="18"/>
                <w:lang w:eastAsia="pt-PT"/>
              </w:rPr>
              <w:t xml:space="preserve"> 2020</w:t>
            </w:r>
          </w:p>
        </w:tc>
        <w:tc>
          <w:tcPr>
            <w:tcW w:w="694" w:type="pct"/>
            <w:shd w:val="clear" w:color="auto" w:fill="FFFFFF"/>
            <w:noWrap/>
            <w:vAlign w:val="bottom"/>
            <w:hideMark/>
          </w:tcPr>
          <w:p w14:paraId="1484B5C2" w14:textId="77777777" w:rsidR="00B44320" w:rsidRPr="002B57F3" w:rsidRDefault="00B44320" w:rsidP="007D1114">
            <w:pPr>
              <w:spacing w:line="192" w:lineRule="auto"/>
              <w:jc w:val="right"/>
              <w:rPr>
                <w:rFonts w:ascii="Calibri" w:eastAsia="Times New Roman" w:hAnsi="Calibri" w:cs="Calibri"/>
                <w:b/>
                <w:bCs/>
                <w:color w:val="000000"/>
                <w:sz w:val="18"/>
                <w:szCs w:val="22"/>
                <w:lang w:eastAsia="pt-PT"/>
              </w:rPr>
            </w:pPr>
            <w:proofErr w:type="spellStart"/>
            <w:r w:rsidRPr="002B57F3">
              <w:rPr>
                <w:rFonts w:ascii="Calibri" w:eastAsia="Times New Roman" w:hAnsi="Calibri" w:cs="Calibri"/>
                <w:b/>
                <w:bCs/>
                <w:color w:val="000000"/>
                <w:sz w:val="18"/>
                <w:lang w:eastAsia="pt-PT"/>
              </w:rPr>
              <w:t>GEAeff</w:t>
            </w:r>
            <w:proofErr w:type="spellEnd"/>
            <w:r w:rsidRPr="002B57F3">
              <w:rPr>
                <w:rFonts w:ascii="Calibri" w:eastAsia="Times New Roman" w:hAnsi="Calibri" w:cs="Calibri"/>
                <w:b/>
                <w:bCs/>
                <w:color w:val="000000"/>
                <w:sz w:val="18"/>
                <w:lang w:eastAsia="pt-PT"/>
              </w:rPr>
              <w:t xml:space="preserve"> 2050</w:t>
            </w:r>
          </w:p>
        </w:tc>
        <w:tc>
          <w:tcPr>
            <w:tcW w:w="592" w:type="pct"/>
            <w:shd w:val="clear" w:color="auto" w:fill="FFFFFF"/>
            <w:noWrap/>
            <w:vAlign w:val="bottom"/>
            <w:hideMark/>
          </w:tcPr>
          <w:p w14:paraId="423D8F6B" w14:textId="77777777" w:rsidR="00B44320" w:rsidRPr="002B57F3" w:rsidRDefault="00B44320" w:rsidP="007D1114">
            <w:pPr>
              <w:spacing w:line="192" w:lineRule="auto"/>
              <w:jc w:val="right"/>
              <w:rPr>
                <w:rFonts w:ascii="Calibri" w:eastAsia="Times New Roman" w:hAnsi="Calibri" w:cs="Calibri"/>
                <w:b/>
                <w:bCs/>
                <w:color w:val="000000"/>
                <w:sz w:val="18"/>
                <w:szCs w:val="22"/>
                <w:lang w:eastAsia="pt-PT"/>
              </w:rPr>
            </w:pPr>
            <w:r w:rsidRPr="002B57F3">
              <w:rPr>
                <w:rFonts w:ascii="Calibri" w:eastAsia="Times New Roman" w:hAnsi="Calibri" w:cs="Calibri"/>
                <w:b/>
                <w:bCs/>
                <w:color w:val="000000"/>
                <w:sz w:val="18"/>
                <w:lang w:eastAsia="pt-PT"/>
              </w:rPr>
              <w:t>LED 2050</w:t>
            </w:r>
          </w:p>
        </w:tc>
      </w:tr>
      <w:tr w:rsidR="00B44320" w:rsidRPr="002B57F3" w14:paraId="38700A08" w14:textId="77777777" w:rsidTr="007D1114">
        <w:trPr>
          <w:trHeight w:hRule="exact" w:val="227"/>
          <w:jc w:val="center"/>
        </w:trPr>
        <w:tc>
          <w:tcPr>
            <w:tcW w:w="600" w:type="pct"/>
            <w:tcBorders>
              <w:top w:val="single" w:sz="4" w:space="0" w:color="auto"/>
              <w:left w:val="nil"/>
              <w:bottom w:val="nil"/>
              <w:right w:val="nil"/>
            </w:tcBorders>
            <w:shd w:val="clear" w:color="auto" w:fill="FFFFFF"/>
            <w:noWrap/>
            <w:vAlign w:val="bottom"/>
            <w:hideMark/>
          </w:tcPr>
          <w:p w14:paraId="65E66418" w14:textId="77777777" w:rsidR="00B44320" w:rsidRPr="002B57F3" w:rsidRDefault="00B44320" w:rsidP="007D1114">
            <w:pPr>
              <w:spacing w:line="192" w:lineRule="auto"/>
              <w:rPr>
                <w:rFonts w:ascii="Calibri" w:eastAsia="Times New Roman" w:hAnsi="Calibri" w:cs="Calibri"/>
                <w:b/>
                <w:bCs/>
                <w:color w:val="000000"/>
                <w:sz w:val="18"/>
                <w:szCs w:val="22"/>
                <w:lang w:eastAsia="pt-PT"/>
              </w:rPr>
            </w:pPr>
            <w:r w:rsidRPr="002B57F3">
              <w:rPr>
                <w:rFonts w:ascii="Calibri" w:eastAsia="Times New Roman" w:hAnsi="Calibri" w:cs="Calibri"/>
                <w:b/>
                <w:bCs/>
                <w:color w:val="000000"/>
                <w:sz w:val="18"/>
                <w:lang w:eastAsia="pt-PT"/>
              </w:rPr>
              <w:t>ACTIVITY</w:t>
            </w:r>
          </w:p>
        </w:tc>
        <w:tc>
          <w:tcPr>
            <w:tcW w:w="1404" w:type="pct"/>
            <w:tcBorders>
              <w:top w:val="single" w:sz="4" w:space="0" w:color="auto"/>
              <w:left w:val="nil"/>
              <w:bottom w:val="nil"/>
              <w:right w:val="nil"/>
            </w:tcBorders>
            <w:shd w:val="clear" w:color="auto" w:fill="FFFFFF"/>
            <w:noWrap/>
            <w:vAlign w:val="bottom"/>
            <w:hideMark/>
          </w:tcPr>
          <w:p w14:paraId="529AE547"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No of appliances</w:t>
            </w:r>
          </w:p>
        </w:tc>
        <w:tc>
          <w:tcPr>
            <w:tcW w:w="972" w:type="pct"/>
            <w:tcBorders>
              <w:top w:val="single" w:sz="4" w:space="0" w:color="auto"/>
              <w:left w:val="nil"/>
              <w:bottom w:val="nil"/>
              <w:right w:val="nil"/>
            </w:tcBorders>
            <w:shd w:val="clear" w:color="auto" w:fill="FFFFFF"/>
            <w:noWrap/>
            <w:vAlign w:val="bottom"/>
            <w:hideMark/>
          </w:tcPr>
          <w:p w14:paraId="1B5AB89A" w14:textId="77777777" w:rsidR="00B44320" w:rsidRPr="002B57F3" w:rsidRDefault="00B44320" w:rsidP="007D1114">
            <w:pPr>
              <w:spacing w:line="192" w:lineRule="auto"/>
              <w:rPr>
                <w:rFonts w:ascii="Calibri" w:eastAsia="Times New Roman" w:hAnsi="Calibri" w:cs="Calibri"/>
                <w:color w:val="000000"/>
                <w:sz w:val="18"/>
                <w:szCs w:val="22"/>
                <w:lang w:eastAsia="pt-PT"/>
              </w:rPr>
            </w:pPr>
            <w:proofErr w:type="spellStart"/>
            <w:r w:rsidRPr="002B57F3">
              <w:rPr>
                <w:rFonts w:ascii="Calibri" w:eastAsia="Times New Roman" w:hAnsi="Calibri" w:cs="Calibri"/>
                <w:color w:val="000000"/>
                <w:sz w:val="18"/>
                <w:lang w:eastAsia="pt-PT"/>
              </w:rPr>
              <w:t>million</w:t>
            </w:r>
            <w:proofErr w:type="spellEnd"/>
            <w:r w:rsidRPr="002B57F3">
              <w:rPr>
                <w:rFonts w:ascii="Calibri" w:eastAsia="Times New Roman" w:hAnsi="Calibri" w:cs="Calibri"/>
                <w:color w:val="000000"/>
                <w:sz w:val="18"/>
                <w:lang w:eastAsia="pt-PT"/>
              </w:rPr>
              <w:t xml:space="preserve"> of units</w:t>
            </w:r>
          </w:p>
        </w:tc>
        <w:tc>
          <w:tcPr>
            <w:tcW w:w="738" w:type="pct"/>
            <w:tcBorders>
              <w:top w:val="single" w:sz="4" w:space="0" w:color="auto"/>
              <w:left w:val="nil"/>
              <w:bottom w:val="nil"/>
              <w:right w:val="nil"/>
            </w:tcBorders>
            <w:shd w:val="clear" w:color="auto" w:fill="FFFFFF"/>
            <w:noWrap/>
            <w:vAlign w:val="bottom"/>
            <w:hideMark/>
          </w:tcPr>
          <w:p w14:paraId="02689D54"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67 452</w:t>
            </w:r>
          </w:p>
        </w:tc>
        <w:tc>
          <w:tcPr>
            <w:tcW w:w="694" w:type="pct"/>
            <w:tcBorders>
              <w:top w:val="single" w:sz="4" w:space="0" w:color="auto"/>
              <w:left w:val="nil"/>
              <w:bottom w:val="nil"/>
              <w:right w:val="nil"/>
            </w:tcBorders>
            <w:shd w:val="clear" w:color="auto" w:fill="FFFFFF"/>
            <w:noWrap/>
            <w:vAlign w:val="bottom"/>
            <w:hideMark/>
          </w:tcPr>
          <w:p w14:paraId="02684788"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189 861</w:t>
            </w:r>
          </w:p>
        </w:tc>
        <w:tc>
          <w:tcPr>
            <w:tcW w:w="592" w:type="pct"/>
            <w:tcBorders>
              <w:top w:val="single" w:sz="4" w:space="0" w:color="auto"/>
              <w:left w:val="nil"/>
              <w:bottom w:val="nil"/>
              <w:right w:val="nil"/>
            </w:tcBorders>
            <w:shd w:val="clear" w:color="auto" w:fill="FFFFFF"/>
            <w:noWrap/>
            <w:vAlign w:val="bottom"/>
            <w:hideMark/>
          </w:tcPr>
          <w:p w14:paraId="758CDFBB"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185 654</w:t>
            </w:r>
          </w:p>
        </w:tc>
      </w:tr>
      <w:tr w:rsidR="00B44320" w:rsidRPr="002B57F3" w14:paraId="6E93FFF1" w14:textId="77777777" w:rsidTr="007D1114">
        <w:trPr>
          <w:trHeight w:hRule="exact" w:val="227"/>
          <w:jc w:val="center"/>
        </w:trPr>
        <w:tc>
          <w:tcPr>
            <w:tcW w:w="600" w:type="pct"/>
            <w:shd w:val="clear" w:color="auto" w:fill="FFFFFF"/>
            <w:noWrap/>
            <w:vAlign w:val="bottom"/>
            <w:hideMark/>
          </w:tcPr>
          <w:p w14:paraId="3D3DA5E7" w14:textId="77777777" w:rsidR="00B44320" w:rsidRPr="002B57F3" w:rsidRDefault="00B44320" w:rsidP="007D1114">
            <w:pPr>
              <w:spacing w:line="192" w:lineRule="auto"/>
              <w:rPr>
                <w:rFonts w:ascii="Calibri" w:eastAsia="Times New Roman" w:hAnsi="Calibri" w:cs="Calibri"/>
                <w:b/>
                <w:bCs/>
                <w:color w:val="000000"/>
                <w:sz w:val="18"/>
                <w:szCs w:val="22"/>
                <w:lang w:eastAsia="pt-PT"/>
              </w:rPr>
            </w:pPr>
            <w:r w:rsidRPr="002B57F3">
              <w:rPr>
                <w:rFonts w:ascii="Calibri" w:eastAsia="Times New Roman" w:hAnsi="Calibri" w:cs="Calibri"/>
                <w:b/>
                <w:bCs/>
                <w:color w:val="000000"/>
                <w:sz w:val="18"/>
                <w:lang w:eastAsia="pt-PT"/>
              </w:rPr>
              <w:t> </w:t>
            </w:r>
          </w:p>
        </w:tc>
        <w:tc>
          <w:tcPr>
            <w:tcW w:w="1404" w:type="pct"/>
            <w:shd w:val="clear" w:color="auto" w:fill="FFFFFF"/>
            <w:noWrap/>
            <w:vAlign w:val="bottom"/>
            <w:hideMark/>
          </w:tcPr>
          <w:p w14:paraId="01127653"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Households (HH)</w:t>
            </w:r>
          </w:p>
        </w:tc>
        <w:tc>
          <w:tcPr>
            <w:tcW w:w="972" w:type="pct"/>
            <w:shd w:val="clear" w:color="auto" w:fill="FFFFFF"/>
            <w:noWrap/>
            <w:vAlign w:val="bottom"/>
            <w:hideMark/>
          </w:tcPr>
          <w:p w14:paraId="3C51F4BE"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millions</w:t>
            </w:r>
          </w:p>
        </w:tc>
        <w:tc>
          <w:tcPr>
            <w:tcW w:w="738" w:type="pct"/>
            <w:shd w:val="clear" w:color="auto" w:fill="FFFFFF"/>
            <w:noWrap/>
            <w:vAlign w:val="bottom"/>
            <w:hideMark/>
          </w:tcPr>
          <w:p w14:paraId="2F26E568"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1 400</w:t>
            </w:r>
          </w:p>
        </w:tc>
        <w:tc>
          <w:tcPr>
            <w:tcW w:w="694" w:type="pct"/>
            <w:shd w:val="clear" w:color="auto" w:fill="FFFFFF"/>
            <w:noWrap/>
            <w:vAlign w:val="bottom"/>
            <w:hideMark/>
          </w:tcPr>
          <w:p w14:paraId="023B978F"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2 999</w:t>
            </w:r>
          </w:p>
        </w:tc>
        <w:tc>
          <w:tcPr>
            <w:tcW w:w="592" w:type="pct"/>
            <w:shd w:val="clear" w:color="auto" w:fill="FFFFFF"/>
            <w:noWrap/>
            <w:vAlign w:val="bottom"/>
            <w:hideMark/>
          </w:tcPr>
          <w:p w14:paraId="4331F515"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2 999</w:t>
            </w:r>
          </w:p>
        </w:tc>
      </w:tr>
      <w:tr w:rsidR="00B44320" w:rsidRPr="002B57F3" w14:paraId="297A7A05" w14:textId="77777777" w:rsidTr="007D1114">
        <w:trPr>
          <w:trHeight w:hRule="exact" w:val="227"/>
          <w:jc w:val="center"/>
        </w:trPr>
        <w:tc>
          <w:tcPr>
            <w:tcW w:w="600" w:type="pct"/>
            <w:shd w:val="clear" w:color="auto" w:fill="FFFFFF"/>
            <w:noWrap/>
            <w:vAlign w:val="bottom"/>
            <w:hideMark/>
          </w:tcPr>
          <w:p w14:paraId="3ECEC52D" w14:textId="77777777" w:rsidR="00B44320" w:rsidRPr="002B57F3" w:rsidRDefault="00B44320" w:rsidP="007D1114">
            <w:pPr>
              <w:spacing w:line="192" w:lineRule="auto"/>
              <w:rPr>
                <w:rFonts w:ascii="Calibri" w:eastAsia="Times New Roman" w:hAnsi="Calibri" w:cs="Calibri"/>
                <w:b/>
                <w:bCs/>
                <w:color w:val="000000"/>
                <w:sz w:val="18"/>
                <w:szCs w:val="22"/>
                <w:lang w:eastAsia="pt-PT"/>
              </w:rPr>
            </w:pPr>
            <w:r w:rsidRPr="002B57F3">
              <w:rPr>
                <w:rFonts w:ascii="Calibri" w:eastAsia="Times New Roman" w:hAnsi="Calibri" w:cs="Calibri"/>
                <w:b/>
                <w:bCs/>
                <w:color w:val="000000"/>
                <w:sz w:val="18"/>
                <w:lang w:eastAsia="pt-PT"/>
              </w:rPr>
              <w:t> </w:t>
            </w:r>
          </w:p>
        </w:tc>
        <w:tc>
          <w:tcPr>
            <w:tcW w:w="1404" w:type="pct"/>
            <w:shd w:val="clear" w:color="auto" w:fill="FFFFFF"/>
            <w:noWrap/>
            <w:vAlign w:val="bottom"/>
            <w:hideMark/>
          </w:tcPr>
          <w:p w14:paraId="1D6F164F"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Appliances per HH</w:t>
            </w:r>
          </w:p>
        </w:tc>
        <w:tc>
          <w:tcPr>
            <w:tcW w:w="972" w:type="pct"/>
            <w:shd w:val="clear" w:color="auto" w:fill="FFFFFF"/>
            <w:noWrap/>
            <w:vAlign w:val="bottom"/>
            <w:hideMark/>
          </w:tcPr>
          <w:p w14:paraId="49B788B3"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units (devices/HH)</w:t>
            </w:r>
          </w:p>
        </w:tc>
        <w:tc>
          <w:tcPr>
            <w:tcW w:w="738" w:type="pct"/>
            <w:shd w:val="clear" w:color="auto" w:fill="FFFFFF"/>
            <w:noWrap/>
            <w:vAlign w:val="bottom"/>
            <w:hideMark/>
          </w:tcPr>
          <w:p w14:paraId="2104171E"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48</w:t>
            </w:r>
          </w:p>
        </w:tc>
        <w:tc>
          <w:tcPr>
            <w:tcW w:w="694" w:type="pct"/>
            <w:shd w:val="clear" w:color="auto" w:fill="FFFFFF"/>
            <w:noWrap/>
            <w:vAlign w:val="bottom"/>
            <w:hideMark/>
          </w:tcPr>
          <w:p w14:paraId="34F79671"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63</w:t>
            </w:r>
          </w:p>
        </w:tc>
        <w:tc>
          <w:tcPr>
            <w:tcW w:w="592" w:type="pct"/>
            <w:shd w:val="clear" w:color="auto" w:fill="FFFFFF"/>
            <w:noWrap/>
            <w:vAlign w:val="bottom"/>
            <w:hideMark/>
          </w:tcPr>
          <w:p w14:paraId="19533DE7"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62</w:t>
            </w:r>
          </w:p>
        </w:tc>
      </w:tr>
      <w:tr w:rsidR="00B44320" w:rsidRPr="002B57F3" w14:paraId="783F5246" w14:textId="77777777" w:rsidTr="007D1114">
        <w:trPr>
          <w:trHeight w:hRule="exact" w:val="227"/>
          <w:jc w:val="center"/>
        </w:trPr>
        <w:tc>
          <w:tcPr>
            <w:tcW w:w="600" w:type="pct"/>
            <w:shd w:val="clear" w:color="auto" w:fill="FFFFFF"/>
            <w:noWrap/>
            <w:vAlign w:val="bottom"/>
            <w:hideMark/>
          </w:tcPr>
          <w:p w14:paraId="5AA7E702" w14:textId="77777777" w:rsidR="00B44320" w:rsidRPr="002B57F3" w:rsidRDefault="00B44320" w:rsidP="007D1114">
            <w:pPr>
              <w:spacing w:line="192" w:lineRule="auto"/>
              <w:rPr>
                <w:rFonts w:ascii="Calibri" w:eastAsia="Times New Roman" w:hAnsi="Calibri" w:cs="Calibri"/>
                <w:b/>
                <w:bCs/>
                <w:color w:val="000000"/>
                <w:sz w:val="18"/>
                <w:szCs w:val="22"/>
                <w:lang w:eastAsia="pt-PT"/>
              </w:rPr>
            </w:pPr>
            <w:r w:rsidRPr="002B57F3">
              <w:rPr>
                <w:rFonts w:ascii="Calibri" w:eastAsia="Times New Roman" w:hAnsi="Calibri" w:cs="Calibri"/>
                <w:b/>
                <w:bCs/>
                <w:color w:val="000000"/>
                <w:sz w:val="18"/>
                <w:lang w:eastAsia="pt-PT"/>
              </w:rPr>
              <w:t> </w:t>
            </w:r>
          </w:p>
        </w:tc>
        <w:tc>
          <w:tcPr>
            <w:tcW w:w="1404" w:type="pct"/>
            <w:shd w:val="clear" w:color="auto" w:fill="FFFFFF"/>
            <w:noWrap/>
            <w:vAlign w:val="bottom"/>
            <w:hideMark/>
          </w:tcPr>
          <w:p w14:paraId="765625B8"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Appliances per capita</w:t>
            </w:r>
          </w:p>
        </w:tc>
        <w:tc>
          <w:tcPr>
            <w:tcW w:w="972" w:type="pct"/>
            <w:shd w:val="clear" w:color="auto" w:fill="FFFFFF"/>
            <w:noWrap/>
            <w:vAlign w:val="bottom"/>
            <w:hideMark/>
          </w:tcPr>
          <w:p w14:paraId="61F1F68F"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unit</w:t>
            </w:r>
          </w:p>
        </w:tc>
        <w:tc>
          <w:tcPr>
            <w:tcW w:w="738" w:type="pct"/>
            <w:shd w:val="clear" w:color="auto" w:fill="FFFFFF"/>
            <w:noWrap/>
            <w:vAlign w:val="bottom"/>
            <w:hideMark/>
          </w:tcPr>
          <w:p w14:paraId="1A8CA963"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11</w:t>
            </w:r>
          </w:p>
        </w:tc>
        <w:tc>
          <w:tcPr>
            <w:tcW w:w="694" w:type="pct"/>
            <w:shd w:val="clear" w:color="auto" w:fill="FFFFFF"/>
            <w:noWrap/>
            <w:vAlign w:val="bottom"/>
            <w:hideMark/>
          </w:tcPr>
          <w:p w14:paraId="214B01D9"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25</w:t>
            </w:r>
          </w:p>
        </w:tc>
        <w:tc>
          <w:tcPr>
            <w:tcW w:w="592" w:type="pct"/>
            <w:shd w:val="clear" w:color="auto" w:fill="FFFFFF"/>
            <w:noWrap/>
            <w:vAlign w:val="bottom"/>
            <w:hideMark/>
          </w:tcPr>
          <w:p w14:paraId="5592B53A"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24</w:t>
            </w:r>
          </w:p>
        </w:tc>
      </w:tr>
      <w:tr w:rsidR="00B44320" w:rsidRPr="002B57F3" w14:paraId="39A8FBF7" w14:textId="77777777" w:rsidTr="007D1114">
        <w:trPr>
          <w:trHeight w:hRule="exact" w:val="227"/>
          <w:jc w:val="center"/>
        </w:trPr>
        <w:tc>
          <w:tcPr>
            <w:tcW w:w="600" w:type="pct"/>
            <w:tcBorders>
              <w:top w:val="single" w:sz="4" w:space="0" w:color="auto"/>
              <w:left w:val="nil"/>
              <w:bottom w:val="nil"/>
              <w:right w:val="nil"/>
            </w:tcBorders>
            <w:shd w:val="clear" w:color="auto" w:fill="FFFFFF"/>
            <w:noWrap/>
            <w:vAlign w:val="bottom"/>
            <w:hideMark/>
          </w:tcPr>
          <w:p w14:paraId="30445053" w14:textId="77777777" w:rsidR="00B44320" w:rsidRPr="002B57F3" w:rsidRDefault="00B44320" w:rsidP="007D1114">
            <w:pPr>
              <w:spacing w:line="192" w:lineRule="auto"/>
              <w:rPr>
                <w:rFonts w:ascii="Calibri" w:eastAsia="Times New Roman" w:hAnsi="Calibri" w:cs="Calibri"/>
                <w:b/>
                <w:bCs/>
                <w:color w:val="000000"/>
                <w:sz w:val="18"/>
                <w:szCs w:val="22"/>
                <w:lang w:eastAsia="pt-PT"/>
              </w:rPr>
            </w:pPr>
            <w:r w:rsidRPr="002B57F3">
              <w:rPr>
                <w:rFonts w:ascii="Calibri" w:eastAsia="Times New Roman" w:hAnsi="Calibri" w:cs="Calibri"/>
                <w:b/>
                <w:bCs/>
                <w:color w:val="000000"/>
                <w:sz w:val="18"/>
                <w:lang w:eastAsia="pt-PT"/>
              </w:rPr>
              <w:t>INTENSITY</w:t>
            </w:r>
          </w:p>
        </w:tc>
        <w:tc>
          <w:tcPr>
            <w:tcW w:w="1404" w:type="pct"/>
            <w:tcBorders>
              <w:top w:val="single" w:sz="4" w:space="0" w:color="auto"/>
              <w:left w:val="nil"/>
              <w:bottom w:val="nil"/>
              <w:right w:val="nil"/>
            </w:tcBorders>
            <w:shd w:val="clear" w:color="auto" w:fill="FFFFFF"/>
            <w:noWrap/>
            <w:vAlign w:val="bottom"/>
            <w:hideMark/>
          </w:tcPr>
          <w:p w14:paraId="47CA5499"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 xml:space="preserve">Weighted </w:t>
            </w:r>
            <w:proofErr w:type="spellStart"/>
            <w:r w:rsidRPr="002B57F3">
              <w:rPr>
                <w:rFonts w:ascii="Calibri" w:eastAsia="Times New Roman" w:hAnsi="Calibri" w:cs="Calibri"/>
                <w:color w:val="000000"/>
                <w:sz w:val="18"/>
                <w:lang w:eastAsia="pt-PT"/>
              </w:rPr>
              <w:t>avg</w:t>
            </w:r>
            <w:proofErr w:type="spellEnd"/>
          </w:p>
        </w:tc>
        <w:tc>
          <w:tcPr>
            <w:tcW w:w="972" w:type="pct"/>
            <w:tcBorders>
              <w:top w:val="single" w:sz="4" w:space="0" w:color="auto"/>
              <w:left w:val="nil"/>
              <w:bottom w:val="nil"/>
              <w:right w:val="nil"/>
            </w:tcBorders>
            <w:shd w:val="clear" w:color="auto" w:fill="FFFFFF"/>
            <w:noWrap/>
            <w:vAlign w:val="bottom"/>
            <w:hideMark/>
          </w:tcPr>
          <w:p w14:paraId="381C4042"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kWh/device</w:t>
            </w:r>
          </w:p>
        </w:tc>
        <w:tc>
          <w:tcPr>
            <w:tcW w:w="738" w:type="pct"/>
            <w:tcBorders>
              <w:top w:val="single" w:sz="4" w:space="0" w:color="auto"/>
              <w:left w:val="nil"/>
              <w:bottom w:val="nil"/>
              <w:right w:val="nil"/>
            </w:tcBorders>
            <w:shd w:val="clear" w:color="auto" w:fill="FFFFFF"/>
            <w:noWrap/>
            <w:vAlign w:val="bottom"/>
            <w:hideMark/>
          </w:tcPr>
          <w:p w14:paraId="2ED9F32D"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75</w:t>
            </w:r>
          </w:p>
        </w:tc>
        <w:tc>
          <w:tcPr>
            <w:tcW w:w="694" w:type="pct"/>
            <w:tcBorders>
              <w:top w:val="single" w:sz="4" w:space="0" w:color="auto"/>
              <w:left w:val="nil"/>
              <w:bottom w:val="nil"/>
              <w:right w:val="nil"/>
            </w:tcBorders>
            <w:shd w:val="clear" w:color="auto" w:fill="FFFFFF"/>
            <w:noWrap/>
            <w:vAlign w:val="bottom"/>
            <w:hideMark/>
          </w:tcPr>
          <w:p w14:paraId="7A52DEF5"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103</w:t>
            </w:r>
          </w:p>
        </w:tc>
        <w:tc>
          <w:tcPr>
            <w:tcW w:w="592" w:type="pct"/>
            <w:tcBorders>
              <w:top w:val="single" w:sz="4" w:space="0" w:color="auto"/>
              <w:left w:val="nil"/>
              <w:bottom w:val="nil"/>
              <w:right w:val="nil"/>
            </w:tcBorders>
            <w:shd w:val="clear" w:color="auto" w:fill="FFFFFF"/>
            <w:noWrap/>
            <w:vAlign w:val="bottom"/>
            <w:hideMark/>
          </w:tcPr>
          <w:p w14:paraId="5840667F" w14:textId="77777777" w:rsidR="00B44320" w:rsidRPr="002B57F3" w:rsidRDefault="00B44320" w:rsidP="007D1114">
            <w:pPr>
              <w:spacing w:line="192" w:lineRule="auto"/>
              <w:jc w:val="right"/>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74</w:t>
            </w:r>
          </w:p>
        </w:tc>
      </w:tr>
      <w:tr w:rsidR="00B44320" w:rsidRPr="002B57F3" w14:paraId="27A6169D" w14:textId="77777777" w:rsidTr="007D1114">
        <w:trPr>
          <w:trHeight w:hRule="exact" w:val="227"/>
          <w:jc w:val="center"/>
        </w:trPr>
        <w:tc>
          <w:tcPr>
            <w:tcW w:w="600" w:type="pct"/>
            <w:shd w:val="clear" w:color="auto" w:fill="FFFFFF"/>
            <w:noWrap/>
            <w:vAlign w:val="bottom"/>
            <w:hideMark/>
          </w:tcPr>
          <w:p w14:paraId="22D706CD" w14:textId="77777777" w:rsidR="00B44320" w:rsidRPr="002B57F3" w:rsidRDefault="00B44320" w:rsidP="007D1114">
            <w:pPr>
              <w:spacing w:line="192" w:lineRule="auto"/>
              <w:rPr>
                <w:rFonts w:ascii="Calibri" w:eastAsia="Times New Roman" w:hAnsi="Calibri" w:cs="Calibri"/>
                <w:b/>
                <w:bCs/>
                <w:color w:val="000000"/>
                <w:sz w:val="18"/>
                <w:szCs w:val="22"/>
                <w:lang w:eastAsia="pt-PT"/>
              </w:rPr>
            </w:pPr>
            <w:r w:rsidRPr="002B57F3">
              <w:rPr>
                <w:rFonts w:ascii="Calibri" w:eastAsia="Times New Roman" w:hAnsi="Calibri" w:cs="Calibri"/>
                <w:b/>
                <w:bCs/>
                <w:color w:val="000000"/>
                <w:sz w:val="18"/>
                <w:lang w:eastAsia="pt-PT"/>
              </w:rPr>
              <w:t> </w:t>
            </w:r>
          </w:p>
        </w:tc>
        <w:tc>
          <w:tcPr>
            <w:tcW w:w="1404" w:type="pct"/>
            <w:shd w:val="clear" w:color="auto" w:fill="FFFFFF"/>
            <w:noWrap/>
            <w:vAlign w:val="bottom"/>
            <w:hideMark/>
          </w:tcPr>
          <w:p w14:paraId="2E2CB8AC"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Energy efficiency</w:t>
            </w:r>
          </w:p>
        </w:tc>
        <w:tc>
          <w:tcPr>
            <w:tcW w:w="972" w:type="pct"/>
            <w:shd w:val="clear" w:color="auto" w:fill="FFFFFF"/>
            <w:noWrap/>
            <w:vAlign w:val="bottom"/>
            <w:hideMark/>
          </w:tcPr>
          <w:p w14:paraId="04B55BEE"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W/hr</w:t>
            </w:r>
          </w:p>
        </w:tc>
        <w:tc>
          <w:tcPr>
            <w:tcW w:w="738" w:type="pct"/>
            <w:shd w:val="clear" w:color="auto" w:fill="FFFFFF"/>
            <w:noWrap/>
            <w:vAlign w:val="bottom"/>
            <w:hideMark/>
          </w:tcPr>
          <w:p w14:paraId="3C946AD7" w14:textId="77777777" w:rsidR="00B44320" w:rsidRPr="002B57F3" w:rsidRDefault="00B44320" w:rsidP="007D1114">
            <w:pPr>
              <w:spacing w:line="192" w:lineRule="auto"/>
              <w:jc w:val="right"/>
              <w:rPr>
                <w:rFonts w:ascii="Calibri" w:eastAsia="Times New Roman" w:hAnsi="Calibri" w:cs="Calibri"/>
                <w:sz w:val="18"/>
                <w:szCs w:val="22"/>
                <w:lang w:eastAsia="pt-PT"/>
              </w:rPr>
            </w:pPr>
            <w:r w:rsidRPr="002B57F3">
              <w:rPr>
                <w:rFonts w:ascii="Calibri" w:eastAsia="Times New Roman" w:hAnsi="Calibri" w:cs="Calibri"/>
                <w:sz w:val="18"/>
                <w:lang w:eastAsia="pt-PT"/>
              </w:rPr>
              <w:t>33</w:t>
            </w:r>
          </w:p>
        </w:tc>
        <w:tc>
          <w:tcPr>
            <w:tcW w:w="694" w:type="pct"/>
            <w:shd w:val="clear" w:color="auto" w:fill="FFFFFF"/>
            <w:noWrap/>
            <w:vAlign w:val="bottom"/>
            <w:hideMark/>
          </w:tcPr>
          <w:p w14:paraId="24D3887C" w14:textId="77777777" w:rsidR="00B44320" w:rsidRPr="002B57F3" w:rsidRDefault="00B44320" w:rsidP="007D1114">
            <w:pPr>
              <w:spacing w:line="192" w:lineRule="auto"/>
              <w:jc w:val="right"/>
              <w:rPr>
                <w:rFonts w:ascii="Calibri" w:eastAsia="Times New Roman" w:hAnsi="Calibri" w:cs="Calibri"/>
                <w:sz w:val="18"/>
                <w:szCs w:val="22"/>
                <w:lang w:eastAsia="pt-PT"/>
              </w:rPr>
            </w:pPr>
            <w:r w:rsidRPr="002B57F3">
              <w:rPr>
                <w:rFonts w:ascii="Calibri" w:eastAsia="Times New Roman" w:hAnsi="Calibri" w:cs="Calibri"/>
                <w:sz w:val="18"/>
                <w:lang w:eastAsia="pt-PT"/>
              </w:rPr>
              <w:t>55</w:t>
            </w:r>
          </w:p>
        </w:tc>
        <w:tc>
          <w:tcPr>
            <w:tcW w:w="592" w:type="pct"/>
            <w:shd w:val="clear" w:color="auto" w:fill="FFFFFF"/>
            <w:noWrap/>
            <w:vAlign w:val="bottom"/>
            <w:hideMark/>
          </w:tcPr>
          <w:p w14:paraId="6227B05F" w14:textId="77777777" w:rsidR="00B44320" w:rsidRPr="002B57F3" w:rsidRDefault="00B44320" w:rsidP="007D1114">
            <w:pPr>
              <w:spacing w:line="192" w:lineRule="auto"/>
              <w:jc w:val="right"/>
              <w:rPr>
                <w:rFonts w:ascii="Calibri" w:eastAsia="Times New Roman" w:hAnsi="Calibri" w:cs="Calibri"/>
                <w:sz w:val="18"/>
                <w:szCs w:val="22"/>
                <w:lang w:eastAsia="pt-PT"/>
              </w:rPr>
            </w:pPr>
            <w:r w:rsidRPr="002B57F3">
              <w:rPr>
                <w:rFonts w:ascii="Calibri" w:eastAsia="Times New Roman" w:hAnsi="Calibri" w:cs="Calibri"/>
                <w:sz w:val="18"/>
                <w:lang w:eastAsia="pt-PT"/>
              </w:rPr>
              <w:t>50</w:t>
            </w:r>
          </w:p>
        </w:tc>
      </w:tr>
      <w:tr w:rsidR="00B44320" w:rsidRPr="002B57F3" w14:paraId="4C3F0989" w14:textId="77777777" w:rsidTr="007D1114">
        <w:trPr>
          <w:trHeight w:hRule="exact" w:val="227"/>
          <w:jc w:val="center"/>
        </w:trPr>
        <w:tc>
          <w:tcPr>
            <w:tcW w:w="600" w:type="pct"/>
            <w:tcBorders>
              <w:top w:val="nil"/>
              <w:left w:val="nil"/>
              <w:bottom w:val="single" w:sz="4" w:space="0" w:color="auto"/>
              <w:right w:val="nil"/>
            </w:tcBorders>
            <w:shd w:val="clear" w:color="auto" w:fill="FFFFFF"/>
            <w:noWrap/>
            <w:vAlign w:val="bottom"/>
            <w:hideMark/>
          </w:tcPr>
          <w:p w14:paraId="29BE404E" w14:textId="77777777" w:rsidR="00B44320" w:rsidRPr="002B57F3" w:rsidRDefault="00B44320" w:rsidP="007D1114">
            <w:pPr>
              <w:spacing w:line="192" w:lineRule="auto"/>
              <w:rPr>
                <w:rFonts w:ascii="Calibri" w:eastAsia="Times New Roman" w:hAnsi="Calibri" w:cs="Calibri"/>
                <w:b/>
                <w:bCs/>
                <w:color w:val="000000"/>
                <w:sz w:val="18"/>
                <w:szCs w:val="22"/>
                <w:lang w:eastAsia="pt-PT"/>
              </w:rPr>
            </w:pPr>
            <w:r w:rsidRPr="002B57F3">
              <w:rPr>
                <w:rFonts w:ascii="Calibri" w:eastAsia="Times New Roman" w:hAnsi="Calibri" w:cs="Calibri"/>
                <w:b/>
                <w:bCs/>
                <w:color w:val="000000"/>
                <w:sz w:val="18"/>
                <w:lang w:eastAsia="pt-PT"/>
              </w:rPr>
              <w:t> </w:t>
            </w:r>
          </w:p>
        </w:tc>
        <w:tc>
          <w:tcPr>
            <w:tcW w:w="1404" w:type="pct"/>
            <w:tcBorders>
              <w:top w:val="nil"/>
              <w:left w:val="nil"/>
              <w:bottom w:val="single" w:sz="4" w:space="0" w:color="auto"/>
              <w:right w:val="nil"/>
            </w:tcBorders>
            <w:shd w:val="clear" w:color="auto" w:fill="FFFFFF"/>
            <w:noWrap/>
            <w:vAlign w:val="bottom"/>
            <w:hideMark/>
          </w:tcPr>
          <w:p w14:paraId="02B5BDD1"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Average hours of use</w:t>
            </w:r>
          </w:p>
        </w:tc>
        <w:tc>
          <w:tcPr>
            <w:tcW w:w="972" w:type="pct"/>
            <w:tcBorders>
              <w:top w:val="nil"/>
              <w:left w:val="nil"/>
              <w:bottom w:val="single" w:sz="4" w:space="0" w:color="auto"/>
              <w:right w:val="nil"/>
            </w:tcBorders>
            <w:shd w:val="clear" w:color="auto" w:fill="FFFFFF"/>
            <w:noWrap/>
            <w:vAlign w:val="bottom"/>
            <w:hideMark/>
          </w:tcPr>
          <w:p w14:paraId="113FA75D" w14:textId="77777777" w:rsidR="00B44320" w:rsidRPr="002B57F3" w:rsidRDefault="00B44320" w:rsidP="007D1114">
            <w:pPr>
              <w:spacing w:line="192" w:lineRule="auto"/>
              <w:rPr>
                <w:rFonts w:ascii="Calibri" w:eastAsia="Times New Roman" w:hAnsi="Calibri" w:cs="Calibri"/>
                <w:color w:val="000000"/>
                <w:sz w:val="18"/>
                <w:szCs w:val="22"/>
                <w:lang w:eastAsia="pt-PT"/>
              </w:rPr>
            </w:pPr>
            <w:r w:rsidRPr="002B57F3">
              <w:rPr>
                <w:rFonts w:ascii="Calibri" w:eastAsia="Times New Roman" w:hAnsi="Calibri" w:cs="Calibri"/>
                <w:color w:val="000000"/>
                <w:sz w:val="18"/>
                <w:lang w:eastAsia="pt-PT"/>
              </w:rPr>
              <w:t>hrs-year/device</w:t>
            </w:r>
          </w:p>
        </w:tc>
        <w:tc>
          <w:tcPr>
            <w:tcW w:w="738" w:type="pct"/>
            <w:tcBorders>
              <w:top w:val="nil"/>
              <w:left w:val="nil"/>
              <w:bottom w:val="single" w:sz="4" w:space="0" w:color="auto"/>
              <w:right w:val="nil"/>
            </w:tcBorders>
            <w:shd w:val="clear" w:color="auto" w:fill="FFFFFF"/>
            <w:noWrap/>
            <w:vAlign w:val="bottom"/>
            <w:hideMark/>
          </w:tcPr>
          <w:p w14:paraId="5204433F" w14:textId="77777777" w:rsidR="00B44320" w:rsidRPr="002B57F3" w:rsidRDefault="00B44320" w:rsidP="007D1114">
            <w:pPr>
              <w:spacing w:line="192" w:lineRule="auto"/>
              <w:jc w:val="right"/>
              <w:rPr>
                <w:rFonts w:ascii="Calibri" w:eastAsia="Times New Roman" w:hAnsi="Calibri" w:cs="Calibri"/>
                <w:sz w:val="18"/>
                <w:szCs w:val="22"/>
                <w:lang w:eastAsia="pt-PT"/>
              </w:rPr>
            </w:pPr>
            <w:r w:rsidRPr="002B57F3">
              <w:rPr>
                <w:rFonts w:ascii="Calibri" w:eastAsia="Times New Roman" w:hAnsi="Calibri" w:cs="Calibri"/>
                <w:sz w:val="18"/>
                <w:lang w:eastAsia="pt-PT"/>
              </w:rPr>
              <w:t>2 274</w:t>
            </w:r>
          </w:p>
        </w:tc>
        <w:tc>
          <w:tcPr>
            <w:tcW w:w="694" w:type="pct"/>
            <w:tcBorders>
              <w:top w:val="nil"/>
              <w:left w:val="nil"/>
              <w:bottom w:val="single" w:sz="4" w:space="0" w:color="auto"/>
              <w:right w:val="nil"/>
            </w:tcBorders>
            <w:shd w:val="clear" w:color="auto" w:fill="FFFFFF"/>
            <w:noWrap/>
            <w:vAlign w:val="bottom"/>
            <w:hideMark/>
          </w:tcPr>
          <w:p w14:paraId="0894BC07" w14:textId="77777777" w:rsidR="00B44320" w:rsidRPr="002B57F3" w:rsidRDefault="00B44320" w:rsidP="007D1114">
            <w:pPr>
              <w:spacing w:line="192" w:lineRule="auto"/>
              <w:jc w:val="right"/>
              <w:rPr>
                <w:rFonts w:ascii="Calibri" w:eastAsia="Times New Roman" w:hAnsi="Calibri" w:cs="Calibri"/>
                <w:sz w:val="18"/>
                <w:szCs w:val="22"/>
                <w:lang w:eastAsia="pt-PT"/>
              </w:rPr>
            </w:pPr>
            <w:r w:rsidRPr="002B57F3">
              <w:rPr>
                <w:rFonts w:ascii="Calibri" w:eastAsia="Times New Roman" w:hAnsi="Calibri" w:cs="Calibri"/>
                <w:sz w:val="18"/>
                <w:lang w:eastAsia="pt-PT"/>
              </w:rPr>
              <w:t>1 863</w:t>
            </w:r>
          </w:p>
        </w:tc>
        <w:tc>
          <w:tcPr>
            <w:tcW w:w="592" w:type="pct"/>
            <w:tcBorders>
              <w:top w:val="nil"/>
              <w:left w:val="nil"/>
              <w:bottom w:val="single" w:sz="4" w:space="0" w:color="auto"/>
              <w:right w:val="nil"/>
            </w:tcBorders>
            <w:shd w:val="clear" w:color="auto" w:fill="FFFFFF"/>
            <w:noWrap/>
            <w:vAlign w:val="bottom"/>
            <w:hideMark/>
          </w:tcPr>
          <w:p w14:paraId="4CFE20D9" w14:textId="77777777" w:rsidR="00B44320" w:rsidRPr="002B57F3" w:rsidRDefault="00B44320" w:rsidP="007D1114">
            <w:pPr>
              <w:spacing w:line="192" w:lineRule="auto"/>
              <w:jc w:val="right"/>
              <w:rPr>
                <w:rFonts w:ascii="Calibri" w:eastAsia="Times New Roman" w:hAnsi="Calibri" w:cs="Calibri"/>
                <w:sz w:val="18"/>
                <w:szCs w:val="22"/>
                <w:lang w:eastAsia="pt-PT"/>
              </w:rPr>
            </w:pPr>
            <w:r w:rsidRPr="002B57F3">
              <w:rPr>
                <w:rFonts w:ascii="Calibri" w:eastAsia="Times New Roman" w:hAnsi="Calibri" w:cs="Calibri"/>
                <w:sz w:val="18"/>
                <w:lang w:eastAsia="pt-PT"/>
              </w:rPr>
              <w:t>1 503</w:t>
            </w:r>
          </w:p>
        </w:tc>
      </w:tr>
    </w:tbl>
    <w:p w14:paraId="295DAB68" w14:textId="77777777" w:rsidR="00B44320" w:rsidRPr="00E13734" w:rsidRDefault="00B44320" w:rsidP="007D1114">
      <w:pPr>
        <w:spacing w:line="276" w:lineRule="auto"/>
        <w:rPr>
          <w:b/>
          <w:i/>
        </w:rPr>
      </w:pPr>
    </w:p>
    <w:p w14:paraId="09857812" w14:textId="77777777" w:rsidR="00B44320" w:rsidRDefault="00B44320" w:rsidP="007D1114">
      <w:pPr>
        <w:spacing w:line="276" w:lineRule="auto"/>
        <w:rPr>
          <w:b/>
        </w:rPr>
      </w:pPr>
    </w:p>
    <w:p w14:paraId="605C025C" w14:textId="77777777" w:rsidR="00B44320" w:rsidRPr="003C445D" w:rsidRDefault="00B44320" w:rsidP="007D1114">
      <w:pPr>
        <w:spacing w:line="276" w:lineRule="auto"/>
        <w:rPr>
          <w:b/>
        </w:rPr>
      </w:pPr>
      <w:r w:rsidRPr="003C445D">
        <w:rPr>
          <w:b/>
        </w:rPr>
        <w:t xml:space="preserve">Comparison of consumer goods in the LED scenario with </w:t>
      </w:r>
      <w:proofErr w:type="gramStart"/>
      <w:r w:rsidRPr="003C445D">
        <w:rPr>
          <w:b/>
        </w:rPr>
        <w:t>other</w:t>
      </w:r>
      <w:proofErr w:type="gramEnd"/>
      <w:r w:rsidRPr="003C445D">
        <w:rPr>
          <w:b/>
        </w:rPr>
        <w:t xml:space="preserve"> scenario literature</w:t>
      </w:r>
    </w:p>
    <w:p w14:paraId="44D369A0" w14:textId="77777777" w:rsidR="00B44320" w:rsidRPr="003C445D" w:rsidRDefault="00B44320" w:rsidP="007D1114">
      <w:pPr>
        <w:spacing w:line="276" w:lineRule="auto"/>
        <w:rPr>
          <w:rFonts w:eastAsiaTheme="minorEastAsia"/>
        </w:rPr>
      </w:pPr>
    </w:p>
    <w:p w14:paraId="7D87EFAB" w14:textId="77777777" w:rsidR="00B44320" w:rsidRPr="00D304E0" w:rsidRDefault="00B44320" w:rsidP="007D1114">
      <w:pPr>
        <w:spacing w:line="276" w:lineRule="auto"/>
      </w:pPr>
      <w:r w:rsidRPr="009F46CE">
        <w:rPr>
          <w:rFonts w:eastAsiaTheme="minorEastAsia"/>
        </w:rPr>
        <w:t>The LED scenario provides the lowest estimate for energy demand in consumer goods in 2050 when compared to other low-energy demand scenarios in the literature. Figure </w:t>
      </w:r>
      <w:r>
        <w:rPr>
          <w:rFonts w:eastAsiaTheme="minorEastAsia"/>
        </w:rPr>
        <w:t>SI-3b-1</w:t>
      </w:r>
      <w:r w:rsidRPr="009F46CE">
        <w:rPr>
          <w:rFonts w:eastAsiaTheme="minorEastAsia"/>
        </w:rPr>
        <w:t xml:space="preserve"> compares the specific electricity demand per capita (kWh) in 2020 and 2050 between LED, GEA Efficiency, the “B</w:t>
      </w:r>
      <w:r>
        <w:rPr>
          <w:rFonts w:eastAsiaTheme="minorEastAsia"/>
        </w:rPr>
        <w:t>eyond 2ºC scenario” from IEA</w:t>
      </w:r>
      <w:r w:rsidRPr="009F46CE">
        <w:rPr>
          <w:rFonts w:eastAsiaTheme="minorEastAsia"/>
        </w:rPr>
        <w:t xml:space="preserve"> Energy Technology Perspectives</w:t>
      </w:r>
      <w:r>
        <w:rPr>
          <w:rFonts w:eastAsiaTheme="minorEastAsia"/>
        </w:rPr>
        <w:t xml:space="preserve"> 2017</w:t>
      </w:r>
      <w:r w:rsidRPr="00277BD0">
        <w:rPr>
          <w:rFonts w:eastAsiaTheme="minorEastAsia"/>
          <w:noProof/>
          <w:vertAlign w:val="superscript"/>
        </w:rPr>
        <w:t>16</w:t>
      </w:r>
      <w:r w:rsidRPr="009F46CE">
        <w:rPr>
          <w:rFonts w:eastAsiaTheme="minorEastAsia"/>
        </w:rPr>
        <w:t>, and the “[R]</w:t>
      </w:r>
      <w:r>
        <w:rPr>
          <w:rFonts w:eastAsiaTheme="minorEastAsia"/>
        </w:rPr>
        <w:t>evolution</w:t>
      </w:r>
      <w:r w:rsidRPr="009F46CE">
        <w:rPr>
          <w:rFonts w:eastAsiaTheme="minorEastAsia"/>
        </w:rPr>
        <w:t>”</w:t>
      </w:r>
      <w:r>
        <w:rPr>
          <w:rFonts w:eastAsiaTheme="minorEastAsia"/>
        </w:rPr>
        <w:t xml:space="preserve"> scenario from Greenpeace</w:t>
      </w:r>
      <w:r w:rsidRPr="009F46CE">
        <w:rPr>
          <w:rFonts w:eastAsiaTheme="minorEastAsia"/>
        </w:rPr>
        <w:t xml:space="preserve"> Energy Revolution</w:t>
      </w:r>
      <w:r w:rsidRPr="00277BD0">
        <w:rPr>
          <w:rFonts w:eastAsiaTheme="minorEastAsia"/>
          <w:noProof/>
          <w:vertAlign w:val="superscript"/>
        </w:rPr>
        <w:t>17</w:t>
      </w:r>
      <w:r w:rsidRPr="009F46CE">
        <w:rPr>
          <w:rFonts w:eastAsiaTheme="minorEastAsia"/>
        </w:rPr>
        <w:t xml:space="preserve">. In 2020 the LED Scenario is equal to GEA Efficiency. </w:t>
      </w:r>
      <w:r w:rsidRPr="009F46CE">
        <w:t>The top figure is for the Global North; the lower figure is for the Global South. Both figures use the same y-axis scale for comparability.</w:t>
      </w:r>
    </w:p>
    <w:p w14:paraId="63027D70" w14:textId="77777777" w:rsidR="00B44320" w:rsidRPr="003C445D" w:rsidRDefault="00B44320" w:rsidP="007D1114">
      <w:pPr>
        <w:spacing w:line="276" w:lineRule="auto"/>
        <w:rPr>
          <w:rFonts w:eastAsiaTheme="minorEastAsia"/>
        </w:rPr>
      </w:pPr>
    </w:p>
    <w:p w14:paraId="71931783" w14:textId="77777777" w:rsidR="00B44320" w:rsidRPr="009F46CE" w:rsidRDefault="00B44320" w:rsidP="007D1114">
      <w:pPr>
        <w:spacing w:line="276" w:lineRule="auto"/>
        <w:rPr>
          <w:rFonts w:eastAsiaTheme="minorEastAsia"/>
        </w:rPr>
      </w:pPr>
      <w:r w:rsidRPr="003C445D">
        <w:rPr>
          <w:rFonts w:eastAsiaTheme="minorEastAsia"/>
        </w:rPr>
        <w:t>The LED scenario anticipates a decrease in specific electricity demand in the Global North from 3,490 kWh per capita in 2020 to 2,277 kWh per capita in 2050. This is the</w:t>
      </w:r>
      <w:r w:rsidRPr="009F46CE">
        <w:rPr>
          <w:rFonts w:eastAsiaTheme="minorEastAsia"/>
        </w:rPr>
        <w:t xml:space="preserve"> lowest energy demand expected among the scenarios. It also anticipates one of the lowest energy demands in the Global South in 2050 of 1,031 kWh per capita. </w:t>
      </w:r>
    </w:p>
    <w:p w14:paraId="32F9F706" w14:textId="77777777" w:rsidR="00B44320" w:rsidRPr="009F46CE" w:rsidRDefault="00B44320" w:rsidP="007D1114">
      <w:pPr>
        <w:spacing w:line="276" w:lineRule="auto"/>
      </w:pPr>
    </w:p>
    <w:p w14:paraId="3A867387" w14:textId="77777777" w:rsidR="00B44320" w:rsidRDefault="00B44320">
      <w:pPr>
        <w:rPr>
          <w:b/>
          <w:i/>
        </w:rPr>
      </w:pPr>
      <w:r>
        <w:rPr>
          <w:b/>
          <w:i/>
        </w:rPr>
        <w:br w:type="page"/>
      </w:r>
    </w:p>
    <w:p w14:paraId="530ACD6C" w14:textId="77777777" w:rsidR="00B44320" w:rsidRPr="00E13734" w:rsidRDefault="00B44320" w:rsidP="007D1114">
      <w:pPr>
        <w:spacing w:line="276" w:lineRule="auto"/>
        <w:rPr>
          <w:b/>
          <w: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B44320" w:rsidRPr="00E13734" w14:paraId="68A761FD" w14:textId="77777777" w:rsidTr="007D1114">
        <w:trPr>
          <w:cantSplit/>
          <w:jc w:val="center"/>
        </w:trPr>
        <w:tc>
          <w:tcPr>
            <w:tcW w:w="9019" w:type="dxa"/>
          </w:tcPr>
          <w:p w14:paraId="607777BB" w14:textId="77777777" w:rsidR="00B44320" w:rsidRPr="00E13734" w:rsidRDefault="00B44320" w:rsidP="007D1114">
            <w:pPr>
              <w:spacing w:line="276" w:lineRule="auto"/>
            </w:pPr>
          </w:p>
          <w:p w14:paraId="6239366B" w14:textId="77777777" w:rsidR="00B44320" w:rsidRPr="003C445D" w:rsidRDefault="00B44320" w:rsidP="007D1114">
            <w:pPr>
              <w:spacing w:line="276" w:lineRule="auto"/>
              <w:jc w:val="center"/>
            </w:pPr>
            <w:r w:rsidRPr="003C445D">
              <w:rPr>
                <w:noProof/>
                <w:lang w:val="en-US"/>
              </w:rPr>
              <w:drawing>
                <wp:inline distT="0" distB="0" distL="0" distR="0" wp14:anchorId="6A04F967" wp14:editId="5BE0C8AC">
                  <wp:extent cx="3951605" cy="47790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51605" cy="4779010"/>
                          </a:xfrm>
                          <a:prstGeom prst="rect">
                            <a:avLst/>
                          </a:prstGeom>
                          <a:noFill/>
                          <a:ln>
                            <a:noFill/>
                          </a:ln>
                        </pic:spPr>
                      </pic:pic>
                    </a:graphicData>
                  </a:graphic>
                </wp:inline>
              </w:drawing>
            </w:r>
          </w:p>
          <w:p w14:paraId="47E99FE1" w14:textId="77777777" w:rsidR="00B44320" w:rsidRPr="003C445D" w:rsidRDefault="00B44320" w:rsidP="007D1114">
            <w:pPr>
              <w:spacing w:line="276" w:lineRule="auto"/>
            </w:pPr>
            <w:r w:rsidRPr="00D304E0">
              <w:t>Note (Cooking): some appliances related to cooking (e.g. microwaves, electric ovens, stoves) can be included in "appliances (incl. ICT)" in GEA, what explains the differences to the numbers in</w:t>
            </w:r>
            <w:r>
              <w:t xml:space="preserve"> IEA`s</w:t>
            </w:r>
            <w:r w:rsidRPr="00D304E0">
              <w:t xml:space="preserve"> ETP.  </w:t>
            </w:r>
          </w:p>
        </w:tc>
      </w:tr>
    </w:tbl>
    <w:p w14:paraId="78670C49" w14:textId="77777777" w:rsidR="00B44320" w:rsidRPr="00E13734" w:rsidRDefault="00B44320" w:rsidP="007D1114">
      <w:pPr>
        <w:spacing w:line="276" w:lineRule="auto"/>
        <w:rPr>
          <w:b/>
          <w:i/>
        </w:rPr>
      </w:pPr>
      <w:r>
        <w:rPr>
          <w:b/>
          <w:i/>
        </w:rPr>
        <w:br/>
      </w:r>
      <w:r w:rsidRPr="009F46CE">
        <w:rPr>
          <w:b/>
          <w:i/>
        </w:rPr>
        <w:t xml:space="preserve">Figure </w:t>
      </w:r>
      <w:r>
        <w:rPr>
          <w:b/>
          <w:i/>
        </w:rPr>
        <w:t>SI-3b-1</w:t>
      </w:r>
      <w:r w:rsidRPr="00E13734">
        <w:rPr>
          <w:b/>
          <w:i/>
        </w:rPr>
        <w:t>. Comparison of LED Scenario on Consumer Goods Per Capita with Scenario Literature.</w:t>
      </w:r>
    </w:p>
    <w:p w14:paraId="244F4382" w14:textId="77777777" w:rsidR="00B44320" w:rsidRPr="00E13734" w:rsidRDefault="00B44320" w:rsidP="007D1114">
      <w:pPr>
        <w:spacing w:line="276" w:lineRule="auto"/>
      </w:pPr>
      <w:r w:rsidRPr="00E13734">
        <w:br w:type="page"/>
      </w:r>
    </w:p>
    <w:p w14:paraId="0FDD96CA" w14:textId="77777777" w:rsidR="00B44320" w:rsidRPr="00E13734" w:rsidRDefault="00B44320" w:rsidP="007D1114">
      <w:pPr>
        <w:spacing w:line="276" w:lineRule="auto"/>
        <w:rPr>
          <w:b/>
        </w:rPr>
      </w:pPr>
      <w:r w:rsidRPr="00E13734">
        <w:rPr>
          <w:b/>
        </w:rPr>
        <w:t>Supplementary Information 3</w:t>
      </w:r>
      <w:r>
        <w:rPr>
          <w:b/>
        </w:rPr>
        <w:t>c</w:t>
      </w:r>
      <w:r w:rsidRPr="00E13734">
        <w:rPr>
          <w:b/>
        </w:rPr>
        <w:t xml:space="preserve"> (SI-3c). Final Energy Demand by End-Use Service: Mobility</w:t>
      </w:r>
    </w:p>
    <w:p w14:paraId="42EE7E94" w14:textId="77777777" w:rsidR="00B44320" w:rsidRPr="00D304E0" w:rsidRDefault="00B44320" w:rsidP="007D1114">
      <w:pPr>
        <w:spacing w:line="276" w:lineRule="auto"/>
      </w:pPr>
    </w:p>
    <w:p w14:paraId="527ABA46" w14:textId="77777777" w:rsidR="00B44320" w:rsidRPr="00D304E0" w:rsidRDefault="00B44320" w:rsidP="007D1114">
      <w:pPr>
        <w:spacing w:line="276" w:lineRule="auto"/>
      </w:pPr>
    </w:p>
    <w:p w14:paraId="4948E659" w14:textId="77777777" w:rsidR="00B44320" w:rsidRPr="00D304E0" w:rsidRDefault="00B44320" w:rsidP="007D1114">
      <w:r w:rsidRPr="00D304E0">
        <w:t>The main text and Methods section summarises how the LED scenario narrative maps onto changes in the activity levels and energy intensities of mobility, with resulting consequences for final energy demand. Here we provide additional information on:</w:t>
      </w:r>
    </w:p>
    <w:p w14:paraId="0CB9B2C9" w14:textId="77777777" w:rsidR="00B44320" w:rsidRPr="00D304E0" w:rsidRDefault="00B44320" w:rsidP="007D1114">
      <w:pPr>
        <w:pStyle w:val="ListParagraph"/>
        <w:numPr>
          <w:ilvl w:val="0"/>
          <w:numId w:val="2"/>
        </w:numPr>
        <w:spacing w:after="160" w:line="259" w:lineRule="auto"/>
      </w:pPr>
      <w:r w:rsidRPr="00D304E0">
        <w:t>mapping the LED scenario narrative onto changing patterns of mobility;</w:t>
      </w:r>
    </w:p>
    <w:p w14:paraId="4B0C8350" w14:textId="77777777" w:rsidR="00B44320" w:rsidRPr="00D304E0" w:rsidRDefault="00B44320" w:rsidP="007D1114">
      <w:pPr>
        <w:pStyle w:val="ListParagraph"/>
        <w:numPr>
          <w:ilvl w:val="0"/>
          <w:numId w:val="2"/>
        </w:numPr>
        <w:spacing w:after="160" w:line="259" w:lineRule="auto"/>
      </w:pPr>
      <w:r w:rsidRPr="00D304E0">
        <w:t>activity levels and energy intensity of mobility;</w:t>
      </w:r>
    </w:p>
    <w:p w14:paraId="3A167A0A" w14:textId="77777777" w:rsidR="00B44320" w:rsidRPr="00D304E0" w:rsidRDefault="00B44320" w:rsidP="007D1114">
      <w:pPr>
        <w:pStyle w:val="ListParagraph"/>
        <w:numPr>
          <w:ilvl w:val="0"/>
          <w:numId w:val="2"/>
        </w:numPr>
        <w:spacing w:after="160" w:line="259" w:lineRule="auto"/>
      </w:pPr>
      <w:r w:rsidRPr="00D304E0">
        <w:t>bottom-up quantification of final energy demand for mobility;</w:t>
      </w:r>
    </w:p>
    <w:p w14:paraId="0B54B3A4" w14:textId="77777777" w:rsidR="00B44320" w:rsidRPr="00D304E0" w:rsidRDefault="00B44320" w:rsidP="007D1114">
      <w:pPr>
        <w:pStyle w:val="ListParagraph"/>
        <w:numPr>
          <w:ilvl w:val="0"/>
          <w:numId w:val="2"/>
        </w:numPr>
        <w:spacing w:after="160" w:line="259" w:lineRule="auto"/>
      </w:pPr>
      <w:r w:rsidRPr="00D304E0">
        <w:t>upstream effects of changing mobility;</w:t>
      </w:r>
    </w:p>
    <w:p w14:paraId="4B7C6488" w14:textId="77777777" w:rsidR="00B44320" w:rsidRPr="00D304E0" w:rsidRDefault="00B44320" w:rsidP="007D1114">
      <w:pPr>
        <w:pStyle w:val="ListParagraph"/>
        <w:numPr>
          <w:ilvl w:val="0"/>
          <w:numId w:val="2"/>
        </w:numPr>
        <w:spacing w:after="160" w:line="259" w:lineRule="auto"/>
      </w:pPr>
      <w:r w:rsidRPr="00D304E0">
        <w:t xml:space="preserve">comparison of mobility in the LED scenario with </w:t>
      </w:r>
      <w:proofErr w:type="gramStart"/>
      <w:r w:rsidRPr="00D304E0">
        <w:t>other</w:t>
      </w:r>
      <w:proofErr w:type="gramEnd"/>
      <w:r w:rsidRPr="00D304E0">
        <w:t xml:space="preserve"> scenario literature.</w:t>
      </w:r>
    </w:p>
    <w:p w14:paraId="7E2999F5" w14:textId="77777777" w:rsidR="00B44320" w:rsidRPr="0059455F" w:rsidRDefault="00B44320" w:rsidP="007D1114">
      <w:pPr>
        <w:rPr>
          <w:b/>
        </w:rPr>
      </w:pPr>
    </w:p>
    <w:p w14:paraId="1D044311" w14:textId="77777777" w:rsidR="00B44320" w:rsidRPr="006A11F9" w:rsidRDefault="00B44320" w:rsidP="007D1114">
      <w:pPr>
        <w:rPr>
          <w:b/>
        </w:rPr>
      </w:pPr>
      <w:r w:rsidRPr="006A11F9">
        <w:rPr>
          <w:b/>
        </w:rPr>
        <w:br w:type="page"/>
      </w:r>
    </w:p>
    <w:p w14:paraId="478DAEC7" w14:textId="77777777" w:rsidR="00B44320" w:rsidRPr="0059455F" w:rsidRDefault="00B44320" w:rsidP="007D1114">
      <w:pPr>
        <w:outlineLvl w:val="0"/>
        <w:rPr>
          <w:b/>
        </w:rPr>
      </w:pPr>
      <w:r w:rsidRPr="0059455F">
        <w:rPr>
          <w:b/>
        </w:rPr>
        <w:t>Mapping the LED scenario narrative onto changing patterns of mobility</w:t>
      </w:r>
    </w:p>
    <w:p w14:paraId="2176ECB3" w14:textId="77777777" w:rsidR="00B44320" w:rsidRPr="0059455F" w:rsidRDefault="00B44320" w:rsidP="007D1114">
      <w:pPr>
        <w:rPr>
          <w:b/>
        </w:rPr>
      </w:pPr>
    </w:p>
    <w:p w14:paraId="6A6351C9" w14:textId="77777777" w:rsidR="00B44320" w:rsidRPr="00D304E0" w:rsidRDefault="00B44320" w:rsidP="007D1114">
      <w:r w:rsidRPr="00D304E0">
        <w:t>Here we map the drivers and emergent features of our scenario narrative onto patterns and forms of mobility in 2050. We distinguish four combinations of drivers and describe how they reshape mobility as it is today (also see Box</w:t>
      </w:r>
      <w:r>
        <w:t xml:space="preserve"> SI-3c-Mobility</w:t>
      </w:r>
      <w:r w:rsidRPr="00D304E0">
        <w:t>).</w:t>
      </w:r>
    </w:p>
    <w:p w14:paraId="7F458626" w14:textId="77777777" w:rsidR="00B44320" w:rsidRPr="0059455F" w:rsidRDefault="00B44320" w:rsidP="007D1114">
      <w:pPr>
        <w:rPr>
          <w:b/>
        </w:rPr>
      </w:pPr>
    </w:p>
    <w:p w14:paraId="293862DB" w14:textId="77777777" w:rsidR="00B44320" w:rsidRPr="00D304E0" w:rsidRDefault="00B44320" w:rsidP="007D1114">
      <w:r w:rsidRPr="00D304E0">
        <w:rPr>
          <w:i/>
        </w:rPr>
        <w:t>Quality of Life [QOL] &amp; Urbanisation [URB]</w:t>
      </w:r>
      <w:r w:rsidRPr="00D304E0">
        <w:t>.</w:t>
      </w:r>
      <w:r w:rsidRPr="00D304E0">
        <w:br/>
        <w:t xml:space="preserve">Healthy lifestyles are pursued in clean local environments in a rapidly urbanising world. Overall activity (p-km) levels rise sharply in the Global South as rising incomes </w:t>
      </w:r>
      <w:proofErr w:type="gramStart"/>
      <w:r w:rsidRPr="00D304E0">
        <w:t>open up</w:t>
      </w:r>
      <w:proofErr w:type="gramEnd"/>
      <w:r w:rsidRPr="00D304E0">
        <w:t xml:space="preserve"> greater opportunities for work, leisure and social activities requiring mobility. A strong emphasis on reducing air pollution and congestion in cities leads to switching away from private cars towards public and shared modes. Shared vehicle fleets and flexible transit systems dramatically increase asset utilisation and reduce road usage. Walking and cycling also rise in modal share as considerably fewer vehicles free up existing road infrastructure for repurposing.</w:t>
      </w:r>
    </w:p>
    <w:p w14:paraId="7335398E" w14:textId="77777777" w:rsidR="00B44320" w:rsidRPr="00D304E0" w:rsidRDefault="00B44320" w:rsidP="007D1114"/>
    <w:p w14:paraId="5BEE0029" w14:textId="77777777" w:rsidR="00B44320" w:rsidRPr="00D304E0" w:rsidRDefault="00B44320" w:rsidP="007D1114">
      <w:r w:rsidRPr="00D304E0">
        <w:rPr>
          <w:i/>
        </w:rPr>
        <w:t>Novel &amp; Better Energy Services [SER], Use Value, Services not Goods [USE] &amp; Peer-to-Peer Business Models [P2P]</w:t>
      </w:r>
      <w:r w:rsidRPr="00D304E0">
        <w:t>.</w:t>
      </w:r>
      <w:r w:rsidRPr="00D304E0">
        <w:br/>
        <w:t>Alternatives to car ownership offer ease of use and convenience as well as affordability, particularly in rapidly-growing cities in the Global South. New forms of mobility are characterised by an increasing focus on use, service value, flexibility, and variety of choice. Car-sharing, ride-sharing, bike-sharing in various forms (round-trip, designated parking, floating, peer-to-peer) rise as alternatives to car ownership, removing the inconvenience of maintaining and operating vehicles. Ever-cheaper sensors, chips, and wireless systems also enable widespread deployment of autonomous vehicles. Congestion and trip times are dramatically reduced, and journey times in autonomous vehicles are freed up for productive uses.</w:t>
      </w:r>
    </w:p>
    <w:p w14:paraId="5488FD3C" w14:textId="77777777" w:rsidR="00B44320" w:rsidRPr="00D304E0" w:rsidRDefault="00B44320" w:rsidP="007D1114"/>
    <w:p w14:paraId="2667C68F" w14:textId="77777777" w:rsidR="00B44320" w:rsidRPr="00D304E0" w:rsidRDefault="00B44320" w:rsidP="007D1114">
      <w:r w:rsidRPr="00D304E0">
        <w:rPr>
          <w:i/>
        </w:rPr>
        <w:t>Exponential Info-Based Learning [ICT], Digitalisation of Daily Life [DIG] &amp; Multiple Energy End-User Roles [USR]</w:t>
      </w:r>
      <w:r w:rsidRPr="00D304E0">
        <w:t>.</w:t>
      </w:r>
      <w:r w:rsidRPr="00D304E0">
        <w:br/>
        <w:t>Ever-more affordable and accessible mobile devices are increasingly integrated into the daily planning and provision of daily transportation needs. Electric vehicles (“iPads-on-wheels”) further integrate digital technology and increasingly inter-link transportation and electricity systems. Mobility-as-a-service (‘</w:t>
      </w:r>
      <w:proofErr w:type="spellStart"/>
      <w:r w:rsidRPr="00D304E0">
        <w:t>MaaS</w:t>
      </w:r>
      <w:proofErr w:type="spellEnd"/>
      <w:r w:rsidRPr="00D304E0">
        <w:t xml:space="preserve">’) offers a single easy-to-use digital gateway linking multiple forms of mobility for specific journeys on a pay-per-use basis. Distributed real-time data collection and analytics supports continual performance improvements and responsiveness to end-user demands. Demand slows for long-distance mobility (including aviation) as exponential improvements in virtual-reality technologies allow seamless interaction at a distance. </w:t>
      </w:r>
    </w:p>
    <w:p w14:paraId="763914AB" w14:textId="77777777" w:rsidR="00B44320" w:rsidRPr="00D304E0" w:rsidRDefault="00B44320" w:rsidP="007D1114"/>
    <w:p w14:paraId="06DAD138" w14:textId="77777777" w:rsidR="00B44320" w:rsidRPr="00D304E0" w:rsidRDefault="00B44320" w:rsidP="007D1114">
      <w:r w:rsidRPr="00D304E0">
        <w:rPr>
          <w:i/>
        </w:rPr>
        <w:t>Granular Technologies [GRA] &amp; Decentralised Service Provision [DEC]</w:t>
      </w:r>
      <w:r w:rsidRPr="00D304E0">
        <w:t>.</w:t>
      </w:r>
      <w:r w:rsidRPr="00D304E0">
        <w:br/>
        <w:t>Users seeking more active roles adopt granular, household-scale refuelling infrastructure for electric vehicles, and in the longer-term, distributed H2 electrolysis. Expansion and adaptation of centralise</w:t>
      </w:r>
      <w:r w:rsidRPr="00670A69">
        <w:t xml:space="preserve">d road and rail infrastructure </w:t>
      </w:r>
      <w:r w:rsidRPr="00D304E0">
        <w:t xml:space="preserve">occurs piecewise. Enabled by digitalisation, infrastructure becomes smarter, more efficiently used, and more responsive to end-user needs. Public transport modes including on high-frequency, high-capacity routes emphasise flexibility and use of existing infrastructure (e.g., rapid transit buses) rather than new fixed route infrastructure with high sunk costs (e.g., trams, trains). </w:t>
      </w:r>
      <w:proofErr w:type="gramStart"/>
      <w:r w:rsidRPr="00D304E0">
        <w:t>However</w:t>
      </w:r>
      <w:proofErr w:type="gramEnd"/>
      <w:r w:rsidRPr="00D304E0">
        <w:t xml:space="preserve"> rail remains the mode of choice for long-distance inter-urban mobility. Freight activity slows as distributed and additive manufacturing reduces supply chain distances and standardisation erodes local differentiation in manufacturing capabilities. </w:t>
      </w:r>
    </w:p>
    <w:p w14:paraId="139916CE" w14:textId="77777777" w:rsidR="00B44320" w:rsidRPr="00D304E0" w:rsidRDefault="00B44320" w:rsidP="007D1114"/>
    <w:p w14:paraId="730C9EEB" w14:textId="77777777" w:rsidR="00B44320" w:rsidRPr="00D304E0" w:rsidRDefault="00B44320" w:rsidP="007D1114">
      <w:r w:rsidRPr="00D304E0">
        <w:t>This narrative of future mobility can be summarised by interrelated changes in behaviour, technology and institutions:</w:t>
      </w:r>
    </w:p>
    <w:p w14:paraId="4639A584" w14:textId="77777777" w:rsidR="00B44320" w:rsidRPr="00D304E0" w:rsidRDefault="00B44320" w:rsidP="007D1114">
      <w:pPr>
        <w:ind w:firstLine="720"/>
      </w:pPr>
      <w:r w:rsidRPr="00D304E0">
        <w:rPr>
          <w:i/>
        </w:rPr>
        <w:t>∆ behaviour</w:t>
      </w:r>
      <w:r w:rsidRPr="00D304E0">
        <w:t>:</w:t>
      </w:r>
      <w:r w:rsidRPr="00D304E0">
        <w:tab/>
        <w:t>convenience, use value, sharing, high capacity</w:t>
      </w:r>
    </w:p>
    <w:p w14:paraId="2C8F9471" w14:textId="77777777" w:rsidR="00B44320" w:rsidRPr="00D304E0" w:rsidRDefault="00B44320" w:rsidP="007D1114">
      <w:pPr>
        <w:ind w:firstLine="720"/>
      </w:pPr>
      <w:r w:rsidRPr="00D304E0">
        <w:rPr>
          <w:i/>
        </w:rPr>
        <w:t>∆ technology</w:t>
      </w:r>
      <w:r w:rsidRPr="00D304E0">
        <w:t>:</w:t>
      </w:r>
      <w:r w:rsidRPr="00D304E0">
        <w:tab/>
        <w:t>integrated gateways, autonomous &amp; electric vehicles</w:t>
      </w:r>
    </w:p>
    <w:p w14:paraId="1B3E8493" w14:textId="77777777" w:rsidR="00B44320" w:rsidRPr="00D304E0" w:rsidRDefault="00B44320" w:rsidP="007D1114">
      <w:pPr>
        <w:ind w:firstLine="720"/>
      </w:pPr>
      <w:r w:rsidRPr="00D304E0">
        <w:rPr>
          <w:i/>
        </w:rPr>
        <w:t>∆ institutions</w:t>
      </w:r>
      <w:r w:rsidRPr="00D304E0">
        <w:t>:</w:t>
      </w:r>
      <w:r w:rsidRPr="00D304E0">
        <w:tab/>
        <w:t>platforms, fleets, aggregators, collectives, communities</w:t>
      </w:r>
      <w:r w:rsidRPr="00D304E0">
        <w:tab/>
      </w:r>
    </w:p>
    <w:p w14:paraId="4870C6DB" w14:textId="77777777" w:rsidR="00B44320" w:rsidRPr="00D304E0" w:rsidRDefault="00B44320" w:rsidP="007D1114">
      <w:pPr>
        <w:ind w:firstLine="720"/>
      </w:pPr>
    </w:p>
    <w:tbl>
      <w:tblPr>
        <w:tblStyle w:val="TableGrid"/>
        <w:tblW w:w="0" w:type="auto"/>
        <w:tblLook w:val="04A0" w:firstRow="1" w:lastRow="0" w:firstColumn="1" w:lastColumn="0" w:noHBand="0" w:noVBand="1"/>
      </w:tblPr>
      <w:tblGrid>
        <w:gridCol w:w="8516"/>
      </w:tblGrid>
      <w:tr w:rsidR="00B44320" w:rsidRPr="0059455F" w14:paraId="485CD178" w14:textId="77777777" w:rsidTr="007D1114">
        <w:tc>
          <w:tcPr>
            <w:tcW w:w="8516" w:type="dxa"/>
          </w:tcPr>
          <w:p w14:paraId="29899607" w14:textId="77777777" w:rsidR="00B44320" w:rsidRPr="0059455F" w:rsidRDefault="00B44320" w:rsidP="007D1114">
            <w:pPr>
              <w:rPr>
                <w:b/>
                <w:i/>
                <w:sz w:val="20"/>
                <w:szCs w:val="20"/>
              </w:rPr>
            </w:pPr>
            <w:r w:rsidRPr="006A11F9">
              <w:rPr>
                <w:b/>
                <w:i/>
                <w:sz w:val="20"/>
                <w:szCs w:val="20"/>
              </w:rPr>
              <w:t xml:space="preserve">Box </w:t>
            </w:r>
            <w:r>
              <w:rPr>
                <w:b/>
                <w:i/>
                <w:sz w:val="20"/>
                <w:szCs w:val="20"/>
              </w:rPr>
              <w:t>SI-3c-Mobility</w:t>
            </w:r>
            <w:r w:rsidRPr="0059455F">
              <w:rPr>
                <w:b/>
                <w:i/>
                <w:sz w:val="20"/>
                <w:szCs w:val="20"/>
              </w:rPr>
              <w:t>. A Day in the Life of 2050 … Getting Around.</w:t>
            </w:r>
          </w:p>
          <w:p w14:paraId="1E4D558C" w14:textId="77777777" w:rsidR="00B44320" w:rsidRPr="0059455F" w:rsidRDefault="00B44320" w:rsidP="007D1114">
            <w:pPr>
              <w:rPr>
                <w:b/>
                <w:sz w:val="20"/>
                <w:szCs w:val="20"/>
              </w:rPr>
            </w:pPr>
          </w:p>
          <w:p w14:paraId="17D7AEE2" w14:textId="77777777" w:rsidR="00B44320" w:rsidRPr="00D304E0" w:rsidRDefault="00B44320" w:rsidP="007D1114">
            <w:r w:rsidRPr="00D304E0">
              <w:t>My daily routine is varied: my work takes me all over the city and sometimes further afield. I also work at home on days when I need to pick the kids up from school. There’s no single best way of getting around. On most days I use the city’s ‘mobility-as-a-service’ app to combine a walk to the flexi-bus stop which then takes me across town, with an on-demand bike rental for the final leg of the journey. I pay a monthly fee and can use the service as much as I want. The app’s learnt my preferences and usually suggests the right thing. If the weather’s good, I choose combinations with more walking or cycling; if it’s raining, I’ll do the final leg in a shared taxi. Sometimes these are self-driving which I still find weird, but I appreciate the extra time to prepare for my work appointment and drink a coffee. Way fewer people drive now, and I hardly know anyone with a car. The streets and parking lots in our neighbourhood are being converted into parks, bike routes, and even allotments. It’s much easier and fresher to walk or bike the kids to school.</w:t>
            </w:r>
          </w:p>
        </w:tc>
      </w:tr>
    </w:tbl>
    <w:p w14:paraId="2BDCB95E" w14:textId="77777777" w:rsidR="00B44320" w:rsidRPr="0059455F" w:rsidRDefault="00B44320" w:rsidP="007D1114">
      <w:pPr>
        <w:rPr>
          <w:b/>
        </w:rPr>
      </w:pPr>
    </w:p>
    <w:p w14:paraId="4DC01DA5" w14:textId="77777777" w:rsidR="00B44320" w:rsidRPr="0059455F" w:rsidRDefault="00B44320" w:rsidP="007D1114">
      <w:pPr>
        <w:rPr>
          <w:b/>
        </w:rPr>
      </w:pPr>
    </w:p>
    <w:p w14:paraId="5E3E1C41" w14:textId="77777777" w:rsidR="00B44320" w:rsidRPr="00F47BDF" w:rsidRDefault="00B44320" w:rsidP="007D1114">
      <w:pPr>
        <w:rPr>
          <w:b/>
          <w:i/>
        </w:rPr>
      </w:pPr>
      <w:r w:rsidRPr="0059455F">
        <w:rPr>
          <w:b/>
        </w:rPr>
        <w:t>Activity levels and energy intensity of mobility</w:t>
      </w:r>
    </w:p>
    <w:p w14:paraId="0FCED73D" w14:textId="77777777" w:rsidR="00B44320" w:rsidRPr="0059455F" w:rsidRDefault="00B44320" w:rsidP="007D1114">
      <w:pPr>
        <w:rPr>
          <w:b/>
        </w:rPr>
      </w:pPr>
    </w:p>
    <w:p w14:paraId="0D23E8AD" w14:textId="77777777" w:rsidR="00B44320" w:rsidRPr="00D304E0" w:rsidRDefault="00B44320" w:rsidP="007D1114">
      <w:r w:rsidRPr="00D304E0">
        <w:t xml:space="preserve">Following </w:t>
      </w:r>
      <w:proofErr w:type="spellStart"/>
      <w:r>
        <w:t>Unander</w:t>
      </w:r>
      <w:proofErr w:type="spellEnd"/>
      <w:r>
        <w:t xml:space="preserve"> </w:t>
      </w:r>
      <w:r w:rsidRPr="00D304E0">
        <w:t>et al.</w:t>
      </w:r>
      <w:r w:rsidRPr="00D10988">
        <w:rPr>
          <w:noProof/>
          <w:vertAlign w:val="superscript"/>
        </w:rPr>
        <w:t>32</w:t>
      </w:r>
      <w:r w:rsidRPr="00D304E0">
        <w:t xml:space="preserve"> and Fulton et al.</w:t>
      </w:r>
      <w:r w:rsidRPr="00D10988">
        <w:rPr>
          <w:noProof/>
          <w:vertAlign w:val="superscript"/>
        </w:rPr>
        <w:t>40</w:t>
      </w:r>
      <w:r w:rsidRPr="00D304E0">
        <w:t>, mobility-related energy demand can be decomposed into five factors:</w:t>
      </w:r>
    </w:p>
    <w:p w14:paraId="35A1DA17" w14:textId="77777777" w:rsidR="00B44320" w:rsidRPr="00D304E0" w:rsidRDefault="00B44320" w:rsidP="007D1114"/>
    <w:p w14:paraId="1D386266" w14:textId="77777777" w:rsidR="00B44320" w:rsidRPr="00D304E0" w:rsidRDefault="00B44320" w:rsidP="007D1114">
      <w:pPr>
        <w:ind w:left="720"/>
      </w:pPr>
      <m:oMathPara>
        <m:oMathParaPr>
          <m:jc m:val="left"/>
        </m:oMathParaPr>
        <m:oMath>
          <m:r>
            <w:rPr>
              <w:rFonts w:ascii="Cambria Math" w:hAnsi="Cambria Math"/>
            </w:rPr>
            <m:t xml:space="preserve">MJ= </m:t>
          </m:r>
          <m:nary>
            <m:naryPr>
              <m:chr m:val="∑"/>
              <m:limLoc m:val="subSup"/>
              <m:supHide m:val="1"/>
              <m:ctrlPr>
                <w:rPr>
                  <w:rFonts w:ascii="Cambria Math" w:hAnsi="Cambria Math"/>
                  <w:i/>
                </w:rPr>
              </m:ctrlPr>
            </m:naryPr>
            <m:sub>
              <m:r>
                <w:rPr>
                  <w:rFonts w:ascii="Cambria Math" w:hAnsi="Cambria Math"/>
                </w:rPr>
                <m:t>mode</m:t>
              </m:r>
            </m:sub>
            <m:sup/>
            <m:e>
              <m:r>
                <w:rPr>
                  <w:rFonts w:ascii="Cambria Math" w:hAnsi="Cambria Math"/>
                </w:rPr>
                <m:t xml:space="preserve"> </m:t>
              </m:r>
              <m:nary>
                <m:naryPr>
                  <m:chr m:val="∑"/>
                  <m:limLoc m:val="subSup"/>
                  <m:supHide m:val="1"/>
                  <m:ctrlPr>
                    <w:rPr>
                      <w:rFonts w:ascii="Cambria Math" w:hAnsi="Cambria Math"/>
                      <w:i/>
                    </w:rPr>
                  </m:ctrlPr>
                </m:naryPr>
                <m:sub>
                  <m:r>
                    <w:rPr>
                      <w:rFonts w:ascii="Cambria Math" w:hAnsi="Cambria Math"/>
                    </w:rPr>
                    <m:t>fuel</m:t>
                  </m:r>
                </m:sub>
                <m:sup/>
                <m:e>
                  <m:r>
                    <w:rPr>
                      <w:rFonts w:ascii="Cambria Math" w:hAnsi="Cambria Math"/>
                    </w:rPr>
                    <m:t xml:space="preserve"> p.km .  </m:t>
                  </m:r>
                  <m:f>
                    <m:fPr>
                      <m:ctrlPr>
                        <w:rPr>
                          <w:rFonts w:ascii="Cambria Math" w:hAnsi="Cambria Math"/>
                          <w:i/>
                        </w:rPr>
                      </m:ctrlPr>
                    </m:fPr>
                    <m:num>
                      <m:r>
                        <w:rPr>
                          <w:rFonts w:ascii="Cambria Math" w:hAnsi="Cambria Math"/>
                        </w:rPr>
                        <m:t>v</m:t>
                      </m:r>
                    </m:num>
                    <m:den>
                      <m:r>
                        <w:rPr>
                          <w:rFonts w:ascii="Cambria Math" w:hAnsi="Cambria Math"/>
                        </w:rPr>
                        <m:t>p</m:t>
                      </m:r>
                    </m:den>
                  </m:f>
                  <m:r>
                    <w:rPr>
                      <w:rFonts w:ascii="Cambria Math" w:hAnsi="Cambria Math"/>
                    </w:rPr>
                    <m:t xml:space="preserve"> .  </m:t>
                  </m:r>
                  <m:f>
                    <m:fPr>
                      <m:ctrlPr>
                        <w:rPr>
                          <w:rFonts w:ascii="Cambria Math" w:hAnsi="Cambria Math"/>
                          <w:i/>
                        </w:rPr>
                      </m:ctrlPr>
                    </m:fPr>
                    <m:num>
                      <m:r>
                        <w:rPr>
                          <w:rFonts w:ascii="Cambria Math" w:hAnsi="Cambria Math"/>
                        </w:rPr>
                        <m:t>MJ</m:t>
                      </m:r>
                    </m:num>
                    <m:den>
                      <m:r>
                        <w:rPr>
                          <w:rFonts w:ascii="Cambria Math" w:hAnsi="Cambria Math"/>
                        </w:rPr>
                        <m:t>v.km</m:t>
                      </m:r>
                    </m:den>
                  </m:f>
                </m:e>
              </m:nary>
            </m:e>
          </m:nary>
        </m:oMath>
      </m:oMathPara>
    </w:p>
    <w:p w14:paraId="1723A5D2" w14:textId="77777777" w:rsidR="00B44320" w:rsidRPr="00D304E0" w:rsidRDefault="00B44320" w:rsidP="007D1114"/>
    <w:p w14:paraId="4D9D16B2" w14:textId="77777777" w:rsidR="00B44320" w:rsidRPr="00D304E0" w:rsidRDefault="00B44320" w:rsidP="007D1114">
      <w:r w:rsidRPr="00D304E0">
        <w:t>This gives five terms through which to act on energy demand:</w:t>
      </w:r>
    </w:p>
    <w:p w14:paraId="1E7C875A" w14:textId="77777777" w:rsidR="00B44320" w:rsidRPr="00D304E0" w:rsidRDefault="00B44320" w:rsidP="007D1114"/>
    <w:p w14:paraId="2A61559F" w14:textId="77777777" w:rsidR="00B44320" w:rsidRPr="00D304E0" w:rsidRDefault="00B44320" w:rsidP="007D1114">
      <w:pPr>
        <w:ind w:firstLine="720"/>
        <w:outlineLvl w:val="0"/>
      </w:pPr>
      <w:r w:rsidRPr="00D304E0">
        <w:t xml:space="preserve">Mode: changes in modal share:  </w:t>
      </w:r>
      <m:oMath>
        <m:nary>
          <m:naryPr>
            <m:chr m:val="∑"/>
            <m:limLoc m:val="undOvr"/>
            <m:supHide m:val="1"/>
            <m:ctrlPr>
              <w:rPr>
                <w:rFonts w:ascii="Cambria Math" w:hAnsi="Cambria Math"/>
                <w:i/>
              </w:rPr>
            </m:ctrlPr>
          </m:naryPr>
          <m:sub>
            <m:r>
              <w:rPr>
                <w:rFonts w:ascii="Cambria Math" w:hAnsi="Cambria Math"/>
              </w:rPr>
              <m:t>mode</m:t>
            </m:r>
          </m:sub>
          <m:sup/>
          <m:e>
            <m:r>
              <w:rPr>
                <w:rFonts w:ascii="Cambria Math" w:hAnsi="Cambria Math"/>
              </w:rPr>
              <m:t xml:space="preserve"> </m:t>
            </m:r>
          </m:e>
        </m:nary>
      </m:oMath>
    </w:p>
    <w:p w14:paraId="731E8B00" w14:textId="77777777" w:rsidR="00B44320" w:rsidRPr="00D304E0" w:rsidRDefault="00B44320" w:rsidP="007D1114"/>
    <w:p w14:paraId="75C781D2" w14:textId="77777777" w:rsidR="00B44320" w:rsidRPr="00D304E0" w:rsidRDefault="00B44320" w:rsidP="007D1114">
      <w:pPr>
        <w:ind w:firstLine="720"/>
        <w:outlineLvl w:val="0"/>
      </w:pPr>
      <w:r w:rsidRPr="00D304E0">
        <w:t xml:space="preserve">Vehicle: changes in vehicle technology &amp; fuel: </w:t>
      </w:r>
      <m:oMath>
        <m:nary>
          <m:naryPr>
            <m:chr m:val="∑"/>
            <m:limLoc m:val="subSup"/>
            <m:supHide m:val="1"/>
            <m:ctrlPr>
              <w:rPr>
                <w:rFonts w:ascii="Cambria Math" w:hAnsi="Cambria Math"/>
                <w:i/>
              </w:rPr>
            </m:ctrlPr>
          </m:naryPr>
          <m:sub>
            <m:r>
              <w:rPr>
                <w:rFonts w:ascii="Cambria Math" w:hAnsi="Cambria Math"/>
              </w:rPr>
              <m:t>fuel</m:t>
            </m:r>
          </m:sub>
          <m:sup/>
          <m:e>
            <m:r>
              <w:rPr>
                <w:rFonts w:ascii="Cambria Math" w:hAnsi="Cambria Math"/>
              </w:rPr>
              <m:t xml:space="preserve"> </m:t>
            </m:r>
          </m:e>
        </m:nary>
      </m:oMath>
    </w:p>
    <w:p w14:paraId="01CC5B31" w14:textId="77777777" w:rsidR="00B44320" w:rsidRPr="00D304E0" w:rsidRDefault="00B44320" w:rsidP="007D1114"/>
    <w:p w14:paraId="17D30AB2" w14:textId="77777777" w:rsidR="00B44320" w:rsidRPr="00D304E0" w:rsidRDefault="00B44320" w:rsidP="007D1114">
      <w:pPr>
        <w:ind w:firstLine="720"/>
        <w:outlineLvl w:val="0"/>
      </w:pPr>
      <w:r w:rsidRPr="00D304E0">
        <w:t xml:space="preserve">Activity: changes in passenger.km levels: </w:t>
      </w:r>
      <m:oMath>
        <m:r>
          <w:rPr>
            <w:rFonts w:ascii="Cambria Math" w:hAnsi="Cambria Math"/>
          </w:rPr>
          <m:t>p.km</m:t>
        </m:r>
      </m:oMath>
    </w:p>
    <w:p w14:paraId="164E025F" w14:textId="77777777" w:rsidR="00B44320" w:rsidRPr="00D304E0" w:rsidRDefault="00B44320" w:rsidP="007D1114">
      <w:pPr>
        <w:ind w:firstLine="720"/>
      </w:pPr>
    </w:p>
    <w:p w14:paraId="49BDA75D" w14:textId="77777777" w:rsidR="00B44320" w:rsidRPr="00D304E0" w:rsidRDefault="00B44320" w:rsidP="007D1114">
      <w:pPr>
        <w:ind w:firstLine="720"/>
        <w:outlineLvl w:val="0"/>
      </w:pPr>
      <w:r w:rsidRPr="00D304E0">
        <w:t xml:space="preserve">Capacity: changes in load factors: </w:t>
      </w:r>
      <m:oMath>
        <m:f>
          <m:fPr>
            <m:ctrlPr>
              <w:rPr>
                <w:rFonts w:ascii="Cambria Math" w:hAnsi="Cambria Math"/>
                <w:i/>
              </w:rPr>
            </m:ctrlPr>
          </m:fPr>
          <m:num>
            <m:r>
              <w:rPr>
                <w:rFonts w:ascii="Cambria Math" w:hAnsi="Cambria Math"/>
              </w:rPr>
              <m:t>v</m:t>
            </m:r>
          </m:num>
          <m:den>
            <m:r>
              <w:rPr>
                <w:rFonts w:ascii="Cambria Math" w:hAnsi="Cambria Math"/>
              </w:rPr>
              <m:t>p</m:t>
            </m:r>
          </m:den>
        </m:f>
      </m:oMath>
      <w:r w:rsidRPr="00D304E0">
        <w:t xml:space="preserve">  (expressed as the inverse)</w:t>
      </w:r>
    </w:p>
    <w:p w14:paraId="0BCA851D" w14:textId="77777777" w:rsidR="00B44320" w:rsidRPr="00D304E0" w:rsidRDefault="00B44320" w:rsidP="007D1114">
      <w:pPr>
        <w:ind w:firstLine="720"/>
      </w:pPr>
    </w:p>
    <w:p w14:paraId="73615358" w14:textId="77777777" w:rsidR="00B44320" w:rsidRPr="00D304E0" w:rsidRDefault="00B44320" w:rsidP="007D1114">
      <w:pPr>
        <w:ind w:firstLine="720"/>
        <w:outlineLvl w:val="0"/>
      </w:pPr>
      <w:r w:rsidRPr="00D304E0">
        <w:t xml:space="preserve">Efficiency: changes in energy efficiency of vehicles or modes: </w:t>
      </w:r>
      <m:oMath>
        <m:f>
          <m:fPr>
            <m:ctrlPr>
              <w:rPr>
                <w:rFonts w:ascii="Cambria Math" w:hAnsi="Cambria Math"/>
                <w:i/>
              </w:rPr>
            </m:ctrlPr>
          </m:fPr>
          <m:num>
            <m:r>
              <w:rPr>
                <w:rFonts w:ascii="Cambria Math" w:hAnsi="Cambria Math"/>
              </w:rPr>
              <m:t>MJ</m:t>
            </m:r>
          </m:num>
          <m:den>
            <m:r>
              <w:rPr>
                <w:rFonts w:ascii="Cambria Math" w:hAnsi="Cambria Math"/>
              </w:rPr>
              <m:t>v.km</m:t>
            </m:r>
          </m:den>
        </m:f>
      </m:oMath>
    </w:p>
    <w:p w14:paraId="77C73E71" w14:textId="77777777" w:rsidR="00B44320" w:rsidRPr="00D304E0" w:rsidRDefault="00B44320" w:rsidP="007D1114"/>
    <w:p w14:paraId="31B36F69" w14:textId="77777777" w:rsidR="00B44320" w:rsidRPr="00D304E0" w:rsidRDefault="00B44320" w:rsidP="007D1114">
      <w:r w:rsidRPr="00D304E0">
        <w:t xml:space="preserve">In our analysis, we express </w:t>
      </w:r>
      <w:r w:rsidRPr="00D304E0">
        <w:rPr>
          <w:i/>
        </w:rPr>
        <w:t>Activity</w:t>
      </w:r>
      <w:r w:rsidRPr="00D304E0">
        <w:t xml:space="preserve"> per mode and per vehicle, and we combine capacity and efficiency into single Intensity term: </w:t>
      </w:r>
      <m:oMath>
        <m:f>
          <m:fPr>
            <m:ctrlPr>
              <w:rPr>
                <w:rFonts w:ascii="Cambria Math" w:hAnsi="Cambria Math"/>
                <w:i/>
              </w:rPr>
            </m:ctrlPr>
          </m:fPr>
          <m:num>
            <m:r>
              <w:rPr>
                <w:rFonts w:ascii="Cambria Math" w:hAnsi="Cambria Math"/>
              </w:rPr>
              <m:t>MJ</m:t>
            </m:r>
          </m:num>
          <m:den>
            <m:r>
              <w:rPr>
                <w:rFonts w:ascii="Cambria Math" w:hAnsi="Cambria Math"/>
              </w:rPr>
              <m:t>p.km</m:t>
            </m:r>
          </m:den>
        </m:f>
      </m:oMath>
      <w:r w:rsidRPr="00D304E0">
        <w:t>.</w:t>
      </w:r>
    </w:p>
    <w:p w14:paraId="4BC5DA72" w14:textId="77777777" w:rsidR="00B44320" w:rsidRPr="00D304E0" w:rsidRDefault="00B44320" w:rsidP="007D1114"/>
    <w:p w14:paraId="005A3650" w14:textId="77777777" w:rsidR="00B44320" w:rsidRPr="00D304E0" w:rsidRDefault="00B44320" w:rsidP="007D1114">
      <w:r w:rsidRPr="00D304E0">
        <w:rPr>
          <w:i/>
        </w:rPr>
        <w:t>Activity</w:t>
      </w:r>
      <w:r w:rsidRPr="00D304E0">
        <w:t xml:space="preserve"> describes the quantity of energy service consumed by passengers or private users (measured in passenger-kilometres, p-km), and by freight (measured in tonne-kilometres, t-km). Activity varies between different transport modes (e.g., car, motorbike, bus, train, plane). Activity levels can rise or fall overall, but levels can also shift between different modes (mode switching).</w:t>
      </w:r>
    </w:p>
    <w:p w14:paraId="1FE247F2" w14:textId="77777777" w:rsidR="00B44320" w:rsidRPr="00D304E0" w:rsidRDefault="00B44320" w:rsidP="007D1114"/>
    <w:p w14:paraId="46EEE130" w14:textId="77777777" w:rsidR="00B44320" w:rsidRPr="00D304E0" w:rsidRDefault="00B44320" w:rsidP="007D1114">
      <w:r w:rsidRPr="00D304E0">
        <w:rPr>
          <w:i/>
        </w:rPr>
        <w:t>Intensity</w:t>
      </w:r>
      <w:r w:rsidRPr="00D304E0">
        <w:t xml:space="preserve"> describes the final energy required to deliver a unit of energy service (measured in MJ/p-km or MJ/t-km). This varies by mode. Intensity is affected by both the fuel efficiency of vehicles, buses, trains and planes, but also by service efficiency. As an example, increases in load or capacity factor (people per vehicle or goods per truck) leads to more service being delivered for the same final energy consumed. Improvements in vehicle efficiency, switching to electric powertrains, increasing capacity factors, and modal shifts from private to public transport, can all improve energy intensity.</w:t>
      </w:r>
    </w:p>
    <w:p w14:paraId="5541C13B" w14:textId="77777777" w:rsidR="00B44320" w:rsidRPr="00D304E0" w:rsidRDefault="00B44320" w:rsidP="007D1114"/>
    <w:p w14:paraId="569EE99F" w14:textId="77777777" w:rsidR="00B44320" w:rsidRPr="00D304E0" w:rsidRDefault="00B44320" w:rsidP="007D1114">
      <w:r w:rsidRPr="00D304E0">
        <w:t xml:space="preserve">We also analyse upstream effects of downstream changes. </w:t>
      </w:r>
      <w:r w:rsidRPr="00D304E0">
        <w:rPr>
          <w:i/>
        </w:rPr>
        <w:t xml:space="preserve">Upstream </w:t>
      </w:r>
      <w:r w:rsidRPr="00D304E0">
        <w:t>describes how changes in activity and intensity affect supply chains from manufacturing, industry and the energy supply. For example, rising activity in private vehicle modes creates more demand for materials in manufactured cars. Increased market shares for electric vehicles creates more demand for electricity.</w:t>
      </w:r>
    </w:p>
    <w:p w14:paraId="297555E6" w14:textId="77777777" w:rsidR="00B44320" w:rsidRPr="00D304E0" w:rsidRDefault="00B44320" w:rsidP="007D1114"/>
    <w:p w14:paraId="156D29EE" w14:textId="77777777" w:rsidR="00B44320" w:rsidRPr="00D304E0" w:rsidRDefault="00B44320" w:rsidP="007D1114">
      <w:r w:rsidRPr="00D304E0">
        <w:br w:type="page"/>
      </w:r>
    </w:p>
    <w:p w14:paraId="17EE4CFB" w14:textId="77777777" w:rsidR="00B44320" w:rsidRPr="00D304E0" w:rsidRDefault="00B44320" w:rsidP="007D1114">
      <w:r w:rsidRPr="00D304E0">
        <w:t xml:space="preserve">Table </w:t>
      </w:r>
      <w:r>
        <w:t>SI-3c-1</w:t>
      </w:r>
      <w:r w:rsidRPr="00D304E0">
        <w:t xml:space="preserve"> summarises how the drivers of change in the LED scenario narrative map onto more specific changes characterising mobility. Tables </w:t>
      </w:r>
      <w:r>
        <w:t>SI-3c-2 and SI-3c-3</w:t>
      </w:r>
      <w:r w:rsidRPr="00D304E0">
        <w:t xml:space="preserve"> then summarise how the LED scenario impacts each of these three factors which determine energy demand for passenger mobility in the Global North and the Global South (see SI-4c for similar tables describing freight mobility).</w:t>
      </w:r>
    </w:p>
    <w:p w14:paraId="2C0BF188" w14:textId="77777777" w:rsidR="00B44320" w:rsidRPr="00D304E0" w:rsidRDefault="00B44320" w:rsidP="007D1114"/>
    <w:p w14:paraId="613DB8A9" w14:textId="77777777" w:rsidR="00B44320" w:rsidRPr="00D304E0" w:rsidRDefault="00B44320" w:rsidP="007D1114">
      <w:r w:rsidRPr="00D304E0">
        <w:t xml:space="preserve">It is important to note that the LED scenario allows for a substantial increase in activity levels for passenger mobility in the Global South across all modes. In the Global North, annual activity levels have risen steadily with rising incomes to then level off around $25-35,000 per capita GDP (2000$ PPP). Activity levels have saturated between 10,000 p-km per capita (Japan) to 25,000 p-km per capita (USA) (Figure 9.5 in </w:t>
      </w:r>
      <w:r>
        <w:t>the Global Energy Assessment, GEA</w:t>
      </w:r>
      <w:r w:rsidRPr="00D10988">
        <w:rPr>
          <w:noProof/>
          <w:vertAlign w:val="superscript"/>
        </w:rPr>
        <w:t>41</w:t>
      </w:r>
      <w:r w:rsidRPr="00D304E0">
        <w:t xml:space="preserve">; </w:t>
      </w:r>
      <w:r>
        <w:t xml:space="preserve">and in </w:t>
      </w:r>
      <w:r w:rsidRPr="00D304E0">
        <w:t>Millard-Ball &amp; Schipper</w:t>
      </w:r>
      <w:r w:rsidRPr="00D10988">
        <w:rPr>
          <w:noProof/>
          <w:vertAlign w:val="superscript"/>
        </w:rPr>
        <w:t>42</w:t>
      </w:r>
      <w:r w:rsidRPr="00D304E0">
        <w:t>). Current annual activity levels on average in the Global South are around 5,000 p-km per capita.</w:t>
      </w:r>
    </w:p>
    <w:p w14:paraId="17E20576" w14:textId="77777777" w:rsidR="00B44320" w:rsidRDefault="00B44320" w:rsidP="007D1114"/>
    <w:p w14:paraId="54F84014" w14:textId="77777777" w:rsidR="00B44320" w:rsidRDefault="00B44320" w:rsidP="007D1114"/>
    <w:p w14:paraId="52BF32A8" w14:textId="77777777" w:rsidR="00B44320" w:rsidRPr="00F47BDF" w:rsidRDefault="00B44320" w:rsidP="007D1114">
      <w:r w:rsidRPr="006A11F9">
        <w:rPr>
          <w:b/>
          <w:i/>
          <w:u w:val="single"/>
        </w:rPr>
        <w:t xml:space="preserve">Table </w:t>
      </w:r>
      <w:r>
        <w:rPr>
          <w:b/>
          <w:i/>
          <w:u w:val="single"/>
        </w:rPr>
        <w:t>SI-3c-1</w:t>
      </w:r>
      <w:r w:rsidRPr="0059455F">
        <w:rPr>
          <w:b/>
          <w:i/>
          <w:u w:val="single"/>
        </w:rPr>
        <w:t>. Changing Mobility Consistent with the LED Scenario Narrative</w:t>
      </w:r>
    </w:p>
    <w:p w14:paraId="0C072662" w14:textId="77777777" w:rsidR="00B44320" w:rsidRPr="0059455F" w:rsidRDefault="00B44320" w:rsidP="007D1114">
      <w:pPr>
        <w:rPr>
          <w:b/>
        </w:rPr>
      </w:pPr>
    </w:p>
    <w:tbl>
      <w:tblPr>
        <w:tblStyle w:val="TableGrid"/>
        <w:tblW w:w="8330" w:type="dxa"/>
        <w:tblLayout w:type="fixed"/>
        <w:tblLook w:val="04A0" w:firstRow="1" w:lastRow="0" w:firstColumn="1" w:lastColumn="0" w:noHBand="0" w:noVBand="1"/>
      </w:tblPr>
      <w:tblGrid>
        <w:gridCol w:w="1101"/>
        <w:gridCol w:w="5528"/>
        <w:gridCol w:w="1701"/>
      </w:tblGrid>
      <w:tr w:rsidR="00B44320" w:rsidRPr="0059455F" w14:paraId="2A472619" w14:textId="77777777" w:rsidTr="007D1114">
        <w:trPr>
          <w:trHeight w:val="298"/>
        </w:trPr>
        <w:tc>
          <w:tcPr>
            <w:tcW w:w="1101" w:type="dxa"/>
            <w:vAlign w:val="center"/>
          </w:tcPr>
          <w:p w14:paraId="09583ECB" w14:textId="77777777" w:rsidR="00B44320" w:rsidRPr="00D304E0" w:rsidRDefault="00B44320" w:rsidP="007D1114">
            <w:pPr>
              <w:rPr>
                <w:sz w:val="20"/>
                <w:szCs w:val="20"/>
              </w:rPr>
            </w:pPr>
            <w:r w:rsidRPr="00D304E0">
              <w:rPr>
                <w:sz w:val="20"/>
                <w:szCs w:val="20"/>
              </w:rPr>
              <w:t>Scenario Narrative Drivers</w:t>
            </w:r>
          </w:p>
        </w:tc>
        <w:tc>
          <w:tcPr>
            <w:tcW w:w="5528" w:type="dxa"/>
            <w:vAlign w:val="center"/>
          </w:tcPr>
          <w:p w14:paraId="196DA646" w14:textId="77777777" w:rsidR="00B44320" w:rsidRPr="00D304E0" w:rsidRDefault="00B44320" w:rsidP="007D1114">
            <w:pPr>
              <w:rPr>
                <w:sz w:val="20"/>
                <w:szCs w:val="20"/>
              </w:rPr>
            </w:pPr>
            <w:r w:rsidRPr="00D304E0">
              <w:rPr>
                <w:sz w:val="20"/>
                <w:szCs w:val="20"/>
              </w:rPr>
              <w:t>Changing Mobility</w:t>
            </w:r>
          </w:p>
        </w:tc>
        <w:tc>
          <w:tcPr>
            <w:tcW w:w="1701" w:type="dxa"/>
            <w:vAlign w:val="center"/>
          </w:tcPr>
          <w:p w14:paraId="1E908B92" w14:textId="77777777" w:rsidR="00B44320" w:rsidRPr="00D304E0" w:rsidRDefault="00B44320" w:rsidP="007D1114">
            <w:pPr>
              <w:rPr>
                <w:sz w:val="20"/>
                <w:szCs w:val="20"/>
              </w:rPr>
            </w:pPr>
            <w:r w:rsidRPr="00D304E0">
              <w:rPr>
                <w:sz w:val="20"/>
                <w:szCs w:val="20"/>
              </w:rPr>
              <w:t>Decomposition Factor Affected</w:t>
            </w:r>
          </w:p>
        </w:tc>
      </w:tr>
      <w:tr w:rsidR="00B44320" w:rsidRPr="0059455F" w14:paraId="3B85FCFA" w14:textId="77777777" w:rsidTr="007D1114">
        <w:trPr>
          <w:trHeight w:val="535"/>
        </w:trPr>
        <w:tc>
          <w:tcPr>
            <w:tcW w:w="1101" w:type="dxa"/>
            <w:vAlign w:val="center"/>
          </w:tcPr>
          <w:p w14:paraId="068D608E" w14:textId="77777777" w:rsidR="00B44320" w:rsidRPr="00D304E0" w:rsidRDefault="00B44320" w:rsidP="007D1114">
            <w:pPr>
              <w:rPr>
                <w:sz w:val="20"/>
                <w:szCs w:val="20"/>
              </w:rPr>
            </w:pPr>
            <w:r w:rsidRPr="00D304E0">
              <w:rPr>
                <w:color w:val="44546A" w:themeColor="text2"/>
                <w:sz w:val="20"/>
                <w:szCs w:val="20"/>
              </w:rPr>
              <w:t>QOL</w:t>
            </w:r>
            <w:r w:rsidRPr="00D304E0">
              <w:rPr>
                <w:sz w:val="20"/>
                <w:szCs w:val="20"/>
              </w:rPr>
              <w:t xml:space="preserve">, </w:t>
            </w:r>
            <w:r w:rsidRPr="00D304E0">
              <w:rPr>
                <w:color w:val="44546A" w:themeColor="text2"/>
                <w:sz w:val="20"/>
                <w:szCs w:val="20"/>
              </w:rPr>
              <w:t>URB</w:t>
            </w:r>
          </w:p>
        </w:tc>
        <w:tc>
          <w:tcPr>
            <w:tcW w:w="5528" w:type="dxa"/>
            <w:vAlign w:val="center"/>
          </w:tcPr>
          <w:p w14:paraId="78BDE865" w14:textId="77777777" w:rsidR="00B44320" w:rsidRPr="00D304E0" w:rsidRDefault="00B44320" w:rsidP="007D1114">
            <w:pPr>
              <w:rPr>
                <w:sz w:val="20"/>
                <w:szCs w:val="20"/>
              </w:rPr>
            </w:pPr>
            <w:r w:rsidRPr="00D304E0">
              <w:rPr>
                <w:sz w:val="20"/>
                <w:szCs w:val="20"/>
              </w:rPr>
              <w:t>higher demand for mobility across all modes in the Global South as incomes rise driving improved quality of life</w:t>
            </w:r>
          </w:p>
        </w:tc>
        <w:tc>
          <w:tcPr>
            <w:tcW w:w="1701" w:type="dxa"/>
            <w:vAlign w:val="center"/>
          </w:tcPr>
          <w:p w14:paraId="28896F77" w14:textId="77777777" w:rsidR="00B44320" w:rsidRPr="00D304E0" w:rsidRDefault="00B44320" w:rsidP="007D1114">
            <w:pPr>
              <w:rPr>
                <w:sz w:val="20"/>
                <w:szCs w:val="20"/>
              </w:rPr>
            </w:pPr>
            <w:r w:rsidRPr="00D304E0">
              <w:rPr>
                <w:sz w:val="20"/>
                <w:szCs w:val="20"/>
              </w:rPr>
              <w:t>Activity</w:t>
            </w:r>
          </w:p>
        </w:tc>
      </w:tr>
      <w:tr w:rsidR="00B44320" w:rsidRPr="0059455F" w14:paraId="5C18084D" w14:textId="77777777" w:rsidTr="007D1114">
        <w:tc>
          <w:tcPr>
            <w:tcW w:w="1101" w:type="dxa"/>
            <w:vAlign w:val="center"/>
          </w:tcPr>
          <w:p w14:paraId="1E46C702" w14:textId="77777777" w:rsidR="00B44320" w:rsidRPr="00D304E0" w:rsidRDefault="00B44320" w:rsidP="007D1114">
            <w:pPr>
              <w:rPr>
                <w:sz w:val="20"/>
                <w:szCs w:val="20"/>
              </w:rPr>
            </w:pPr>
            <w:r w:rsidRPr="00D304E0">
              <w:rPr>
                <w:color w:val="44546A" w:themeColor="text2"/>
                <w:sz w:val="20"/>
                <w:szCs w:val="20"/>
              </w:rPr>
              <w:t>QOL</w:t>
            </w:r>
            <w:r w:rsidRPr="00D304E0">
              <w:rPr>
                <w:sz w:val="20"/>
                <w:szCs w:val="20"/>
              </w:rPr>
              <w:t xml:space="preserve">, </w:t>
            </w:r>
            <w:r w:rsidRPr="00D304E0">
              <w:rPr>
                <w:color w:val="44546A" w:themeColor="text2"/>
                <w:sz w:val="20"/>
                <w:szCs w:val="20"/>
              </w:rPr>
              <w:t>URB</w:t>
            </w:r>
          </w:p>
        </w:tc>
        <w:tc>
          <w:tcPr>
            <w:tcW w:w="5528" w:type="dxa"/>
            <w:vAlign w:val="center"/>
          </w:tcPr>
          <w:p w14:paraId="1C4D5672" w14:textId="77777777" w:rsidR="00B44320" w:rsidRPr="00D304E0" w:rsidRDefault="00B44320" w:rsidP="007D1114">
            <w:pPr>
              <w:rPr>
                <w:sz w:val="20"/>
                <w:szCs w:val="20"/>
              </w:rPr>
            </w:pPr>
            <w:r w:rsidRPr="00D304E0">
              <w:rPr>
                <w:sz w:val="20"/>
                <w:szCs w:val="20"/>
              </w:rPr>
              <w:t>lower demand for motorised modes within cities to save time, inconvenience (congestion, parking), and exposure to pollution</w:t>
            </w:r>
          </w:p>
        </w:tc>
        <w:tc>
          <w:tcPr>
            <w:tcW w:w="1701" w:type="dxa"/>
            <w:vAlign w:val="center"/>
          </w:tcPr>
          <w:p w14:paraId="5DFA0829" w14:textId="77777777" w:rsidR="00B44320" w:rsidRPr="00D304E0" w:rsidRDefault="00B44320" w:rsidP="007D1114">
            <w:pPr>
              <w:rPr>
                <w:sz w:val="20"/>
                <w:szCs w:val="20"/>
              </w:rPr>
            </w:pPr>
            <w:r w:rsidRPr="00D304E0">
              <w:rPr>
                <w:sz w:val="20"/>
                <w:szCs w:val="20"/>
              </w:rPr>
              <w:t>Activity</w:t>
            </w:r>
          </w:p>
        </w:tc>
      </w:tr>
      <w:tr w:rsidR="00B44320" w:rsidRPr="0059455F" w14:paraId="5CA6377E" w14:textId="77777777" w:rsidTr="007D1114">
        <w:tc>
          <w:tcPr>
            <w:tcW w:w="1101" w:type="dxa"/>
            <w:vAlign w:val="center"/>
          </w:tcPr>
          <w:p w14:paraId="21035208" w14:textId="77777777" w:rsidR="00B44320" w:rsidRPr="00D304E0" w:rsidRDefault="00B44320" w:rsidP="007D1114">
            <w:pPr>
              <w:rPr>
                <w:sz w:val="20"/>
                <w:szCs w:val="20"/>
              </w:rPr>
            </w:pPr>
            <w:r w:rsidRPr="00D304E0">
              <w:rPr>
                <w:color w:val="385623" w:themeColor="accent6" w:themeShade="80"/>
                <w:sz w:val="20"/>
                <w:szCs w:val="20"/>
              </w:rPr>
              <w:t>GRA</w:t>
            </w:r>
            <w:r w:rsidRPr="00D304E0">
              <w:rPr>
                <w:sz w:val="20"/>
                <w:szCs w:val="20"/>
              </w:rPr>
              <w:t xml:space="preserve">, </w:t>
            </w:r>
            <w:r w:rsidRPr="00D304E0">
              <w:rPr>
                <w:color w:val="385623" w:themeColor="accent6" w:themeShade="80"/>
                <w:sz w:val="20"/>
                <w:szCs w:val="20"/>
              </w:rPr>
              <w:t>DIG</w:t>
            </w:r>
          </w:p>
        </w:tc>
        <w:tc>
          <w:tcPr>
            <w:tcW w:w="5528" w:type="dxa"/>
            <w:vAlign w:val="center"/>
          </w:tcPr>
          <w:p w14:paraId="176ED181" w14:textId="77777777" w:rsidR="00B44320" w:rsidRPr="00D304E0" w:rsidRDefault="00B44320" w:rsidP="007D1114">
            <w:pPr>
              <w:rPr>
                <w:sz w:val="20"/>
                <w:szCs w:val="20"/>
              </w:rPr>
            </w:pPr>
            <w:r w:rsidRPr="00D304E0">
              <w:rPr>
                <w:sz w:val="20"/>
                <w:szCs w:val="20"/>
              </w:rPr>
              <w:t>widespread adoption of low unit cost vehicles including bicycles, e-bikes &amp; smart cars</w:t>
            </w:r>
          </w:p>
        </w:tc>
        <w:tc>
          <w:tcPr>
            <w:tcW w:w="1701" w:type="dxa"/>
            <w:vAlign w:val="center"/>
          </w:tcPr>
          <w:p w14:paraId="1167F81D" w14:textId="77777777" w:rsidR="00B44320" w:rsidRPr="00D304E0" w:rsidRDefault="00B44320" w:rsidP="007D1114">
            <w:pPr>
              <w:rPr>
                <w:sz w:val="20"/>
                <w:szCs w:val="20"/>
              </w:rPr>
            </w:pPr>
            <w:r w:rsidRPr="00D304E0">
              <w:rPr>
                <w:sz w:val="20"/>
                <w:szCs w:val="20"/>
              </w:rPr>
              <w:t>Mode, Vehicle</w:t>
            </w:r>
          </w:p>
        </w:tc>
      </w:tr>
      <w:tr w:rsidR="00B44320" w:rsidRPr="0059455F" w14:paraId="21B285F5" w14:textId="77777777" w:rsidTr="007D1114">
        <w:tc>
          <w:tcPr>
            <w:tcW w:w="1101" w:type="dxa"/>
            <w:vAlign w:val="center"/>
          </w:tcPr>
          <w:p w14:paraId="6FABB722" w14:textId="77777777" w:rsidR="00B44320" w:rsidRPr="00D304E0" w:rsidRDefault="00B44320" w:rsidP="007D1114">
            <w:pPr>
              <w:rPr>
                <w:sz w:val="20"/>
                <w:szCs w:val="20"/>
              </w:rPr>
            </w:pPr>
            <w:r w:rsidRPr="00D304E0">
              <w:rPr>
                <w:color w:val="385623" w:themeColor="accent6" w:themeShade="80"/>
                <w:sz w:val="20"/>
                <w:szCs w:val="20"/>
              </w:rPr>
              <w:t>USE</w:t>
            </w:r>
            <w:r w:rsidRPr="00D304E0">
              <w:rPr>
                <w:sz w:val="20"/>
                <w:szCs w:val="20"/>
              </w:rPr>
              <w:t xml:space="preserve">, </w:t>
            </w:r>
            <w:r w:rsidRPr="00D304E0">
              <w:rPr>
                <w:color w:val="385623" w:themeColor="accent6" w:themeShade="80"/>
                <w:sz w:val="20"/>
                <w:szCs w:val="20"/>
              </w:rPr>
              <w:t>P2P</w:t>
            </w:r>
          </w:p>
        </w:tc>
        <w:tc>
          <w:tcPr>
            <w:tcW w:w="5528" w:type="dxa"/>
            <w:vAlign w:val="center"/>
          </w:tcPr>
          <w:p w14:paraId="299D95CE" w14:textId="77777777" w:rsidR="00B44320" w:rsidRPr="00D304E0" w:rsidRDefault="00B44320" w:rsidP="007D1114">
            <w:pPr>
              <w:rPr>
                <w:sz w:val="20"/>
                <w:szCs w:val="20"/>
              </w:rPr>
            </w:pPr>
            <w:r w:rsidRPr="00D304E0">
              <w:rPr>
                <w:sz w:val="20"/>
                <w:szCs w:val="20"/>
              </w:rPr>
              <w:t>shared car fleets increase capacity factors and reduce total fleet size with dramatic reductions in congestion &amp; journey times</w:t>
            </w:r>
          </w:p>
        </w:tc>
        <w:tc>
          <w:tcPr>
            <w:tcW w:w="1701" w:type="dxa"/>
            <w:vAlign w:val="center"/>
          </w:tcPr>
          <w:p w14:paraId="1D88BC75" w14:textId="77777777" w:rsidR="00B44320" w:rsidRPr="00D304E0" w:rsidRDefault="00B44320" w:rsidP="007D1114">
            <w:pPr>
              <w:rPr>
                <w:sz w:val="20"/>
                <w:szCs w:val="20"/>
              </w:rPr>
            </w:pPr>
            <w:r w:rsidRPr="00D304E0">
              <w:rPr>
                <w:sz w:val="20"/>
                <w:szCs w:val="20"/>
              </w:rPr>
              <w:t>Mode, Capacity</w:t>
            </w:r>
          </w:p>
        </w:tc>
      </w:tr>
      <w:tr w:rsidR="00B44320" w:rsidRPr="0059455F" w14:paraId="49B498A7" w14:textId="77777777" w:rsidTr="007D1114">
        <w:tc>
          <w:tcPr>
            <w:tcW w:w="1101" w:type="dxa"/>
            <w:vAlign w:val="center"/>
          </w:tcPr>
          <w:p w14:paraId="58C9DD59" w14:textId="77777777" w:rsidR="00B44320" w:rsidRPr="00D304E0" w:rsidRDefault="00B44320" w:rsidP="007D1114">
            <w:pPr>
              <w:rPr>
                <w:sz w:val="20"/>
                <w:szCs w:val="20"/>
              </w:rPr>
            </w:pPr>
            <w:r w:rsidRPr="00D304E0">
              <w:rPr>
                <w:color w:val="44546A" w:themeColor="text2"/>
                <w:sz w:val="20"/>
                <w:szCs w:val="20"/>
              </w:rPr>
              <w:t>QOL,</w:t>
            </w:r>
            <w:r w:rsidRPr="00D304E0">
              <w:rPr>
                <w:color w:val="385623" w:themeColor="accent6" w:themeShade="80"/>
                <w:sz w:val="20"/>
                <w:szCs w:val="20"/>
              </w:rPr>
              <w:t xml:space="preserve"> USE</w:t>
            </w:r>
          </w:p>
        </w:tc>
        <w:tc>
          <w:tcPr>
            <w:tcW w:w="5528" w:type="dxa"/>
            <w:vAlign w:val="center"/>
          </w:tcPr>
          <w:p w14:paraId="533D74E6" w14:textId="77777777" w:rsidR="00B44320" w:rsidRPr="00D304E0" w:rsidRDefault="00B44320" w:rsidP="007D1114">
            <w:pPr>
              <w:rPr>
                <w:sz w:val="20"/>
                <w:szCs w:val="20"/>
              </w:rPr>
            </w:pPr>
            <w:r w:rsidRPr="00D304E0">
              <w:rPr>
                <w:sz w:val="20"/>
                <w:szCs w:val="20"/>
              </w:rPr>
              <w:t>shared car fleets provide test beds for new clean vehicle technologies (EV, H2FCV) accelerating market penetration</w:t>
            </w:r>
          </w:p>
        </w:tc>
        <w:tc>
          <w:tcPr>
            <w:tcW w:w="1701" w:type="dxa"/>
            <w:vAlign w:val="center"/>
          </w:tcPr>
          <w:p w14:paraId="77BA8606" w14:textId="77777777" w:rsidR="00B44320" w:rsidRPr="00D304E0" w:rsidRDefault="00B44320" w:rsidP="007D1114">
            <w:pPr>
              <w:rPr>
                <w:sz w:val="20"/>
                <w:szCs w:val="20"/>
              </w:rPr>
            </w:pPr>
            <w:r w:rsidRPr="00D304E0">
              <w:rPr>
                <w:sz w:val="20"/>
                <w:szCs w:val="20"/>
              </w:rPr>
              <w:t>Vehicle</w:t>
            </w:r>
          </w:p>
        </w:tc>
      </w:tr>
      <w:tr w:rsidR="00B44320" w:rsidRPr="0059455F" w14:paraId="5B84D4BD" w14:textId="77777777" w:rsidTr="007D1114">
        <w:tc>
          <w:tcPr>
            <w:tcW w:w="1101" w:type="dxa"/>
            <w:vAlign w:val="center"/>
          </w:tcPr>
          <w:p w14:paraId="30511DE7" w14:textId="77777777" w:rsidR="00B44320" w:rsidRPr="00D304E0" w:rsidRDefault="00B44320" w:rsidP="007D1114">
            <w:pPr>
              <w:rPr>
                <w:sz w:val="20"/>
                <w:szCs w:val="20"/>
              </w:rPr>
            </w:pPr>
            <w:r w:rsidRPr="00D304E0">
              <w:rPr>
                <w:color w:val="385623" w:themeColor="accent6" w:themeShade="80"/>
                <w:sz w:val="20"/>
                <w:szCs w:val="20"/>
              </w:rPr>
              <w:t>SER, USE</w:t>
            </w:r>
          </w:p>
        </w:tc>
        <w:tc>
          <w:tcPr>
            <w:tcW w:w="5528" w:type="dxa"/>
            <w:vAlign w:val="center"/>
          </w:tcPr>
          <w:p w14:paraId="32F4FB97" w14:textId="77777777" w:rsidR="00B44320" w:rsidRPr="00D304E0" w:rsidRDefault="00B44320" w:rsidP="007D1114">
            <w:pPr>
              <w:rPr>
                <w:sz w:val="20"/>
                <w:szCs w:val="20"/>
              </w:rPr>
            </w:pPr>
            <w:r w:rsidRPr="00D304E0">
              <w:rPr>
                <w:sz w:val="20"/>
                <w:szCs w:val="20"/>
              </w:rPr>
              <w:t>producer &amp; fleet-manager incentives for strong efficiency and performance improvements in shared vehicle fleets</w:t>
            </w:r>
          </w:p>
        </w:tc>
        <w:tc>
          <w:tcPr>
            <w:tcW w:w="1701" w:type="dxa"/>
            <w:vAlign w:val="center"/>
          </w:tcPr>
          <w:p w14:paraId="7B648D12" w14:textId="77777777" w:rsidR="00B44320" w:rsidRPr="00D304E0" w:rsidRDefault="00B44320" w:rsidP="007D1114">
            <w:pPr>
              <w:rPr>
                <w:sz w:val="20"/>
                <w:szCs w:val="20"/>
              </w:rPr>
            </w:pPr>
            <w:r w:rsidRPr="00D304E0">
              <w:rPr>
                <w:sz w:val="20"/>
                <w:szCs w:val="20"/>
              </w:rPr>
              <w:t>Vehicle, Efficiency</w:t>
            </w:r>
          </w:p>
        </w:tc>
      </w:tr>
      <w:tr w:rsidR="00B44320" w:rsidRPr="0059455F" w14:paraId="068FF08A" w14:textId="77777777" w:rsidTr="007D1114">
        <w:tc>
          <w:tcPr>
            <w:tcW w:w="1101" w:type="dxa"/>
            <w:vAlign w:val="center"/>
          </w:tcPr>
          <w:p w14:paraId="11E23167" w14:textId="77777777" w:rsidR="00B44320" w:rsidRPr="00D304E0" w:rsidRDefault="00B44320" w:rsidP="007D1114">
            <w:pPr>
              <w:rPr>
                <w:sz w:val="20"/>
                <w:szCs w:val="20"/>
              </w:rPr>
            </w:pPr>
            <w:r w:rsidRPr="00D304E0">
              <w:rPr>
                <w:color w:val="44546A" w:themeColor="text2"/>
                <w:sz w:val="20"/>
                <w:szCs w:val="20"/>
              </w:rPr>
              <w:t>URB, SER, ICT</w:t>
            </w:r>
            <w:r w:rsidRPr="00D304E0">
              <w:rPr>
                <w:sz w:val="20"/>
                <w:szCs w:val="20"/>
              </w:rPr>
              <w:t xml:space="preserve">, </w:t>
            </w:r>
            <w:r w:rsidRPr="00D304E0">
              <w:rPr>
                <w:color w:val="385623" w:themeColor="accent6" w:themeShade="80"/>
                <w:sz w:val="20"/>
                <w:szCs w:val="20"/>
              </w:rPr>
              <w:t>DIG</w:t>
            </w:r>
          </w:p>
        </w:tc>
        <w:tc>
          <w:tcPr>
            <w:tcW w:w="5528" w:type="dxa"/>
            <w:vAlign w:val="center"/>
          </w:tcPr>
          <w:p w14:paraId="2D8DEE9F" w14:textId="77777777" w:rsidR="00B44320" w:rsidRPr="00D304E0" w:rsidRDefault="00B44320" w:rsidP="007D1114">
            <w:pPr>
              <w:rPr>
                <w:sz w:val="20"/>
                <w:szCs w:val="20"/>
              </w:rPr>
            </w:pPr>
            <w:r w:rsidRPr="00D304E0">
              <w:rPr>
                <w:sz w:val="20"/>
                <w:szCs w:val="20"/>
              </w:rPr>
              <w:t>introduction of autonomous vehicle fleets providing on-demand use-based service including both private and shared mobility</w:t>
            </w:r>
          </w:p>
        </w:tc>
        <w:tc>
          <w:tcPr>
            <w:tcW w:w="1701" w:type="dxa"/>
            <w:vAlign w:val="center"/>
          </w:tcPr>
          <w:p w14:paraId="39081810" w14:textId="77777777" w:rsidR="00B44320" w:rsidRPr="00D304E0" w:rsidRDefault="00B44320" w:rsidP="007D1114">
            <w:pPr>
              <w:rPr>
                <w:sz w:val="20"/>
                <w:szCs w:val="20"/>
              </w:rPr>
            </w:pPr>
            <w:r w:rsidRPr="00D304E0">
              <w:rPr>
                <w:sz w:val="20"/>
                <w:szCs w:val="20"/>
              </w:rPr>
              <w:t>Vehicle, Capacity, Efficiency</w:t>
            </w:r>
          </w:p>
        </w:tc>
      </w:tr>
      <w:tr w:rsidR="00B44320" w:rsidRPr="0059455F" w14:paraId="6331C2FB" w14:textId="77777777" w:rsidTr="007D1114">
        <w:tc>
          <w:tcPr>
            <w:tcW w:w="1101" w:type="dxa"/>
            <w:vAlign w:val="center"/>
          </w:tcPr>
          <w:p w14:paraId="5B0B7FA0" w14:textId="77777777" w:rsidR="00B44320" w:rsidRPr="00D304E0" w:rsidRDefault="00B44320" w:rsidP="007D1114">
            <w:pPr>
              <w:rPr>
                <w:sz w:val="20"/>
                <w:szCs w:val="20"/>
              </w:rPr>
            </w:pPr>
            <w:r w:rsidRPr="00D304E0">
              <w:rPr>
                <w:color w:val="44546A" w:themeColor="text2"/>
                <w:sz w:val="20"/>
                <w:szCs w:val="20"/>
              </w:rPr>
              <w:t>QOL, URB, SER, ICT</w:t>
            </w:r>
          </w:p>
        </w:tc>
        <w:tc>
          <w:tcPr>
            <w:tcW w:w="5528" w:type="dxa"/>
            <w:vAlign w:val="center"/>
          </w:tcPr>
          <w:p w14:paraId="632BFE61" w14:textId="77777777" w:rsidR="00B44320" w:rsidRPr="00D304E0" w:rsidRDefault="00B44320" w:rsidP="007D1114">
            <w:pPr>
              <w:rPr>
                <w:sz w:val="20"/>
                <w:szCs w:val="20"/>
              </w:rPr>
            </w:pPr>
            <w:r w:rsidRPr="00D304E0">
              <w:rPr>
                <w:sz w:val="20"/>
                <w:szCs w:val="20"/>
              </w:rPr>
              <w:t>rapid market penetration of zero-emission EVs to improve air quality in an urbanising world</w:t>
            </w:r>
          </w:p>
        </w:tc>
        <w:tc>
          <w:tcPr>
            <w:tcW w:w="1701" w:type="dxa"/>
            <w:vAlign w:val="center"/>
          </w:tcPr>
          <w:p w14:paraId="29CAC69A" w14:textId="77777777" w:rsidR="00B44320" w:rsidRPr="00D304E0" w:rsidRDefault="00B44320" w:rsidP="007D1114">
            <w:pPr>
              <w:rPr>
                <w:sz w:val="20"/>
                <w:szCs w:val="20"/>
              </w:rPr>
            </w:pPr>
            <w:r w:rsidRPr="00D304E0">
              <w:rPr>
                <w:sz w:val="20"/>
                <w:szCs w:val="20"/>
              </w:rPr>
              <w:t>Vehicle, Efficiency</w:t>
            </w:r>
          </w:p>
        </w:tc>
      </w:tr>
      <w:tr w:rsidR="00B44320" w:rsidRPr="0059455F" w14:paraId="4F2025A8" w14:textId="77777777" w:rsidTr="007D1114">
        <w:tc>
          <w:tcPr>
            <w:tcW w:w="1101" w:type="dxa"/>
            <w:vAlign w:val="center"/>
          </w:tcPr>
          <w:p w14:paraId="07120A81" w14:textId="77777777" w:rsidR="00B44320" w:rsidRPr="00D304E0" w:rsidRDefault="00B44320" w:rsidP="007D1114">
            <w:pPr>
              <w:rPr>
                <w:sz w:val="20"/>
                <w:szCs w:val="20"/>
              </w:rPr>
            </w:pPr>
            <w:r w:rsidRPr="00D304E0">
              <w:rPr>
                <w:color w:val="44546A" w:themeColor="text2"/>
                <w:sz w:val="20"/>
                <w:szCs w:val="20"/>
              </w:rPr>
              <w:t xml:space="preserve">QOL, </w:t>
            </w:r>
            <w:r w:rsidRPr="00D304E0">
              <w:rPr>
                <w:color w:val="385623" w:themeColor="accent6" w:themeShade="80"/>
                <w:sz w:val="20"/>
                <w:szCs w:val="20"/>
              </w:rPr>
              <w:t>DEC</w:t>
            </w:r>
          </w:p>
        </w:tc>
        <w:tc>
          <w:tcPr>
            <w:tcW w:w="5528" w:type="dxa"/>
            <w:vAlign w:val="center"/>
          </w:tcPr>
          <w:p w14:paraId="5A2998E1" w14:textId="77777777" w:rsidR="00B44320" w:rsidRPr="00D304E0" w:rsidRDefault="00B44320" w:rsidP="007D1114">
            <w:pPr>
              <w:rPr>
                <w:sz w:val="20"/>
                <w:szCs w:val="20"/>
              </w:rPr>
            </w:pPr>
            <w:r w:rsidRPr="00D304E0">
              <w:rPr>
                <w:sz w:val="20"/>
                <w:szCs w:val="20"/>
              </w:rPr>
              <w:t xml:space="preserve">switching from motorised modes to active modes within cities as decongested road infrastructure is repurposed </w:t>
            </w:r>
            <w:r w:rsidRPr="00D304E0">
              <w:rPr>
                <w:sz w:val="20"/>
                <w:szCs w:val="20"/>
                <w:vertAlign w:val="superscript"/>
              </w:rPr>
              <w:t></w:t>
            </w:r>
          </w:p>
        </w:tc>
        <w:tc>
          <w:tcPr>
            <w:tcW w:w="1701" w:type="dxa"/>
            <w:vAlign w:val="center"/>
          </w:tcPr>
          <w:p w14:paraId="08DADB6A" w14:textId="77777777" w:rsidR="00B44320" w:rsidRPr="00D304E0" w:rsidRDefault="00B44320" w:rsidP="007D1114">
            <w:pPr>
              <w:rPr>
                <w:sz w:val="20"/>
                <w:szCs w:val="20"/>
              </w:rPr>
            </w:pPr>
            <w:r w:rsidRPr="00D304E0">
              <w:rPr>
                <w:sz w:val="20"/>
                <w:szCs w:val="20"/>
              </w:rPr>
              <w:t>Activity, Mode</w:t>
            </w:r>
          </w:p>
        </w:tc>
      </w:tr>
      <w:tr w:rsidR="00B44320" w:rsidRPr="0059455F" w14:paraId="219B76C1" w14:textId="77777777" w:rsidTr="007D1114">
        <w:tc>
          <w:tcPr>
            <w:tcW w:w="1101" w:type="dxa"/>
            <w:vAlign w:val="center"/>
          </w:tcPr>
          <w:p w14:paraId="1F51880F" w14:textId="77777777" w:rsidR="00B44320" w:rsidRPr="00D304E0" w:rsidRDefault="00B44320" w:rsidP="007D1114">
            <w:pPr>
              <w:rPr>
                <w:sz w:val="20"/>
                <w:szCs w:val="20"/>
              </w:rPr>
            </w:pPr>
            <w:r w:rsidRPr="00D304E0">
              <w:rPr>
                <w:color w:val="44546A" w:themeColor="text2"/>
                <w:sz w:val="20"/>
                <w:szCs w:val="20"/>
              </w:rPr>
              <w:t>URB</w:t>
            </w:r>
            <w:r w:rsidRPr="00D304E0">
              <w:rPr>
                <w:sz w:val="20"/>
                <w:szCs w:val="20"/>
              </w:rPr>
              <w:t xml:space="preserve">, </w:t>
            </w:r>
            <w:r w:rsidRPr="00D304E0">
              <w:rPr>
                <w:color w:val="44546A" w:themeColor="text2"/>
                <w:sz w:val="20"/>
                <w:szCs w:val="20"/>
              </w:rPr>
              <w:t>SER</w:t>
            </w:r>
            <w:r w:rsidRPr="00D304E0">
              <w:rPr>
                <w:sz w:val="20"/>
                <w:szCs w:val="20"/>
              </w:rPr>
              <w:t xml:space="preserve">, </w:t>
            </w:r>
            <w:r w:rsidRPr="00D304E0">
              <w:rPr>
                <w:color w:val="385623" w:themeColor="accent6" w:themeShade="80"/>
                <w:sz w:val="20"/>
                <w:szCs w:val="20"/>
              </w:rPr>
              <w:t>USE</w:t>
            </w:r>
            <w:r w:rsidRPr="00D304E0">
              <w:rPr>
                <w:sz w:val="20"/>
                <w:szCs w:val="20"/>
              </w:rPr>
              <w:t xml:space="preserve">, </w:t>
            </w:r>
            <w:r w:rsidRPr="00D304E0">
              <w:rPr>
                <w:color w:val="385623" w:themeColor="accent6" w:themeShade="80"/>
                <w:sz w:val="20"/>
                <w:szCs w:val="20"/>
              </w:rPr>
              <w:t>DIG</w:t>
            </w:r>
          </w:p>
        </w:tc>
        <w:tc>
          <w:tcPr>
            <w:tcW w:w="5528" w:type="dxa"/>
            <w:vAlign w:val="center"/>
          </w:tcPr>
          <w:p w14:paraId="15DD5BC1" w14:textId="77777777" w:rsidR="00B44320" w:rsidRPr="00D304E0" w:rsidRDefault="00B44320" w:rsidP="007D1114">
            <w:pPr>
              <w:rPr>
                <w:sz w:val="20"/>
                <w:szCs w:val="20"/>
              </w:rPr>
            </w:pPr>
            <w:r w:rsidRPr="00D304E0">
              <w:rPr>
                <w:sz w:val="20"/>
                <w:szCs w:val="20"/>
              </w:rPr>
              <w:t>mobility-as-a-service integrating public &amp; shared modes to match journey requirements on a pay-per-use basis</w:t>
            </w:r>
          </w:p>
        </w:tc>
        <w:tc>
          <w:tcPr>
            <w:tcW w:w="1701" w:type="dxa"/>
            <w:vAlign w:val="center"/>
          </w:tcPr>
          <w:p w14:paraId="6815A658" w14:textId="77777777" w:rsidR="00B44320" w:rsidRPr="00D304E0" w:rsidRDefault="00B44320" w:rsidP="007D1114">
            <w:pPr>
              <w:rPr>
                <w:sz w:val="20"/>
                <w:szCs w:val="20"/>
              </w:rPr>
            </w:pPr>
            <w:r w:rsidRPr="00D304E0">
              <w:rPr>
                <w:sz w:val="20"/>
                <w:szCs w:val="20"/>
              </w:rPr>
              <w:t>Activity, Mode, Capacity</w:t>
            </w:r>
          </w:p>
        </w:tc>
      </w:tr>
      <w:tr w:rsidR="00B44320" w:rsidRPr="0059455F" w14:paraId="0B56BB18" w14:textId="77777777" w:rsidTr="007D1114">
        <w:tc>
          <w:tcPr>
            <w:tcW w:w="1101" w:type="dxa"/>
            <w:vAlign w:val="center"/>
          </w:tcPr>
          <w:p w14:paraId="64279C75" w14:textId="77777777" w:rsidR="00B44320" w:rsidRPr="00D304E0" w:rsidRDefault="00B44320" w:rsidP="007D1114">
            <w:pPr>
              <w:rPr>
                <w:sz w:val="20"/>
                <w:szCs w:val="20"/>
              </w:rPr>
            </w:pPr>
            <w:r w:rsidRPr="00D304E0">
              <w:rPr>
                <w:color w:val="44546A" w:themeColor="text2"/>
                <w:sz w:val="20"/>
                <w:szCs w:val="20"/>
              </w:rPr>
              <w:t>URB</w:t>
            </w:r>
            <w:r w:rsidRPr="00D304E0">
              <w:rPr>
                <w:sz w:val="20"/>
                <w:szCs w:val="20"/>
              </w:rPr>
              <w:t xml:space="preserve">, </w:t>
            </w:r>
            <w:r w:rsidRPr="00D304E0">
              <w:rPr>
                <w:color w:val="385623" w:themeColor="accent6" w:themeShade="80"/>
                <w:sz w:val="20"/>
                <w:szCs w:val="20"/>
              </w:rPr>
              <w:t>DEC</w:t>
            </w:r>
            <w:r w:rsidRPr="00D304E0">
              <w:rPr>
                <w:sz w:val="20"/>
                <w:szCs w:val="20"/>
              </w:rPr>
              <w:t xml:space="preserve">, </w:t>
            </w:r>
            <w:r w:rsidRPr="00D304E0">
              <w:rPr>
                <w:color w:val="385623" w:themeColor="accent6" w:themeShade="80"/>
                <w:sz w:val="20"/>
                <w:szCs w:val="20"/>
              </w:rPr>
              <w:t>USE</w:t>
            </w:r>
          </w:p>
        </w:tc>
        <w:tc>
          <w:tcPr>
            <w:tcW w:w="5528" w:type="dxa"/>
            <w:vAlign w:val="center"/>
          </w:tcPr>
          <w:p w14:paraId="5EAA263E" w14:textId="77777777" w:rsidR="00B44320" w:rsidRPr="00D304E0" w:rsidRDefault="00B44320" w:rsidP="007D1114">
            <w:pPr>
              <w:rPr>
                <w:sz w:val="20"/>
                <w:szCs w:val="20"/>
              </w:rPr>
            </w:pPr>
            <w:r w:rsidRPr="00D304E0">
              <w:rPr>
                <w:sz w:val="20"/>
                <w:szCs w:val="20"/>
              </w:rPr>
              <w:t>flexible &amp; user-responsive public transport modes including flexible route buses &amp; shared taxis</w:t>
            </w:r>
          </w:p>
        </w:tc>
        <w:tc>
          <w:tcPr>
            <w:tcW w:w="1701" w:type="dxa"/>
            <w:vAlign w:val="center"/>
          </w:tcPr>
          <w:p w14:paraId="408A0E63" w14:textId="77777777" w:rsidR="00B44320" w:rsidRPr="00D304E0" w:rsidRDefault="00B44320" w:rsidP="007D1114">
            <w:pPr>
              <w:rPr>
                <w:sz w:val="20"/>
                <w:szCs w:val="20"/>
              </w:rPr>
            </w:pPr>
            <w:r w:rsidRPr="00D304E0">
              <w:rPr>
                <w:sz w:val="20"/>
                <w:szCs w:val="20"/>
              </w:rPr>
              <w:t>Mode, Capacity</w:t>
            </w:r>
          </w:p>
        </w:tc>
      </w:tr>
      <w:tr w:rsidR="00B44320" w:rsidRPr="0059455F" w14:paraId="08A9601D" w14:textId="77777777" w:rsidTr="007D1114">
        <w:tc>
          <w:tcPr>
            <w:tcW w:w="1101" w:type="dxa"/>
            <w:vAlign w:val="center"/>
          </w:tcPr>
          <w:p w14:paraId="19543401" w14:textId="77777777" w:rsidR="00B44320" w:rsidRPr="00D304E0" w:rsidRDefault="00B44320" w:rsidP="007D1114">
            <w:pPr>
              <w:rPr>
                <w:sz w:val="20"/>
                <w:szCs w:val="20"/>
              </w:rPr>
            </w:pPr>
            <w:r w:rsidRPr="00D304E0">
              <w:rPr>
                <w:color w:val="44546A" w:themeColor="text2"/>
                <w:sz w:val="20"/>
                <w:szCs w:val="20"/>
              </w:rPr>
              <w:t>QOL</w:t>
            </w:r>
          </w:p>
        </w:tc>
        <w:tc>
          <w:tcPr>
            <w:tcW w:w="5528" w:type="dxa"/>
            <w:vAlign w:val="center"/>
          </w:tcPr>
          <w:p w14:paraId="4E5BCB40" w14:textId="77777777" w:rsidR="00B44320" w:rsidRPr="00D304E0" w:rsidRDefault="00B44320" w:rsidP="007D1114">
            <w:pPr>
              <w:rPr>
                <w:sz w:val="20"/>
                <w:szCs w:val="20"/>
              </w:rPr>
            </w:pPr>
            <w:r w:rsidRPr="00D304E0">
              <w:rPr>
                <w:sz w:val="20"/>
                <w:szCs w:val="20"/>
              </w:rPr>
              <w:t>electrification of remaining rail infrastructure to improve air quality</w:t>
            </w:r>
          </w:p>
        </w:tc>
        <w:tc>
          <w:tcPr>
            <w:tcW w:w="1701" w:type="dxa"/>
            <w:vAlign w:val="center"/>
          </w:tcPr>
          <w:p w14:paraId="32913BA1" w14:textId="77777777" w:rsidR="00B44320" w:rsidRPr="00D304E0" w:rsidRDefault="00B44320" w:rsidP="007D1114">
            <w:pPr>
              <w:rPr>
                <w:sz w:val="20"/>
                <w:szCs w:val="20"/>
              </w:rPr>
            </w:pPr>
            <w:r w:rsidRPr="00D304E0">
              <w:rPr>
                <w:sz w:val="20"/>
                <w:szCs w:val="20"/>
              </w:rPr>
              <w:t>Vehicle</w:t>
            </w:r>
          </w:p>
        </w:tc>
      </w:tr>
      <w:tr w:rsidR="00B44320" w:rsidRPr="0059455F" w14:paraId="613C9DF6" w14:textId="77777777" w:rsidTr="007D1114">
        <w:tc>
          <w:tcPr>
            <w:tcW w:w="1101" w:type="dxa"/>
            <w:vAlign w:val="center"/>
          </w:tcPr>
          <w:p w14:paraId="64D8FD18" w14:textId="77777777" w:rsidR="00B44320" w:rsidRPr="00D304E0" w:rsidRDefault="00B44320" w:rsidP="007D1114">
            <w:pPr>
              <w:rPr>
                <w:sz w:val="20"/>
                <w:szCs w:val="20"/>
              </w:rPr>
            </w:pPr>
            <w:r w:rsidRPr="00D304E0">
              <w:rPr>
                <w:color w:val="44546A" w:themeColor="text2"/>
                <w:sz w:val="20"/>
                <w:szCs w:val="20"/>
              </w:rPr>
              <w:t>ICT</w:t>
            </w:r>
            <w:r w:rsidRPr="00D304E0">
              <w:rPr>
                <w:sz w:val="20"/>
                <w:szCs w:val="20"/>
              </w:rPr>
              <w:t xml:space="preserve">, </w:t>
            </w:r>
            <w:r w:rsidRPr="00D304E0">
              <w:rPr>
                <w:color w:val="385623" w:themeColor="accent6" w:themeShade="80"/>
                <w:sz w:val="20"/>
                <w:szCs w:val="20"/>
              </w:rPr>
              <w:t>DIG</w:t>
            </w:r>
          </w:p>
        </w:tc>
        <w:tc>
          <w:tcPr>
            <w:tcW w:w="5528" w:type="dxa"/>
            <w:vAlign w:val="center"/>
          </w:tcPr>
          <w:p w14:paraId="73726346" w14:textId="77777777" w:rsidR="00B44320" w:rsidRPr="00D304E0" w:rsidRDefault="00B44320" w:rsidP="007D1114">
            <w:pPr>
              <w:rPr>
                <w:sz w:val="20"/>
                <w:szCs w:val="20"/>
              </w:rPr>
            </w:pPr>
            <w:r w:rsidRPr="00D304E0">
              <w:rPr>
                <w:sz w:val="20"/>
                <w:szCs w:val="20"/>
              </w:rPr>
              <w:t>lower demand for long-distance mobility as virtual reality enables seamless interactivity at a distance</w:t>
            </w:r>
          </w:p>
        </w:tc>
        <w:tc>
          <w:tcPr>
            <w:tcW w:w="1701" w:type="dxa"/>
            <w:vAlign w:val="center"/>
          </w:tcPr>
          <w:p w14:paraId="0657614E" w14:textId="77777777" w:rsidR="00B44320" w:rsidRPr="00D304E0" w:rsidRDefault="00B44320" w:rsidP="007D1114">
            <w:pPr>
              <w:rPr>
                <w:sz w:val="20"/>
                <w:szCs w:val="20"/>
              </w:rPr>
            </w:pPr>
            <w:r w:rsidRPr="00D304E0">
              <w:rPr>
                <w:sz w:val="20"/>
                <w:szCs w:val="20"/>
              </w:rPr>
              <w:t>Activity</w:t>
            </w:r>
          </w:p>
        </w:tc>
      </w:tr>
      <w:tr w:rsidR="00B44320" w:rsidRPr="0059455F" w14:paraId="6DAA305B" w14:textId="77777777" w:rsidTr="007D1114">
        <w:tc>
          <w:tcPr>
            <w:tcW w:w="1101" w:type="dxa"/>
            <w:vAlign w:val="center"/>
          </w:tcPr>
          <w:p w14:paraId="6D84E225" w14:textId="77777777" w:rsidR="00B44320" w:rsidRPr="00D304E0" w:rsidRDefault="00B44320" w:rsidP="007D1114">
            <w:pPr>
              <w:rPr>
                <w:sz w:val="20"/>
                <w:szCs w:val="20"/>
              </w:rPr>
            </w:pPr>
            <w:r w:rsidRPr="00D304E0">
              <w:rPr>
                <w:color w:val="385623" w:themeColor="accent6" w:themeShade="80"/>
                <w:sz w:val="20"/>
                <w:szCs w:val="20"/>
              </w:rPr>
              <w:t>SER, USE</w:t>
            </w:r>
          </w:p>
        </w:tc>
        <w:tc>
          <w:tcPr>
            <w:tcW w:w="5528" w:type="dxa"/>
            <w:vAlign w:val="center"/>
          </w:tcPr>
          <w:p w14:paraId="1DE4A858" w14:textId="77777777" w:rsidR="00B44320" w:rsidRPr="00D304E0" w:rsidRDefault="00B44320" w:rsidP="007D1114">
            <w:pPr>
              <w:rPr>
                <w:sz w:val="20"/>
                <w:szCs w:val="20"/>
              </w:rPr>
            </w:pPr>
            <w:r w:rsidRPr="00D304E0">
              <w:rPr>
                <w:sz w:val="20"/>
                <w:szCs w:val="20"/>
              </w:rPr>
              <w:t>sharing economies and dematerialisation reduce volume of single-owned consumer goods reducing freight demand</w:t>
            </w:r>
          </w:p>
        </w:tc>
        <w:tc>
          <w:tcPr>
            <w:tcW w:w="1701" w:type="dxa"/>
            <w:vAlign w:val="center"/>
          </w:tcPr>
          <w:p w14:paraId="681AF808" w14:textId="77777777" w:rsidR="00B44320" w:rsidRPr="00D304E0" w:rsidRDefault="00B44320" w:rsidP="007D1114">
            <w:pPr>
              <w:rPr>
                <w:sz w:val="20"/>
                <w:szCs w:val="20"/>
              </w:rPr>
            </w:pPr>
            <w:r w:rsidRPr="00D304E0">
              <w:rPr>
                <w:sz w:val="20"/>
                <w:szCs w:val="20"/>
              </w:rPr>
              <w:t>Activity</w:t>
            </w:r>
          </w:p>
        </w:tc>
      </w:tr>
      <w:tr w:rsidR="00B44320" w:rsidRPr="0059455F" w14:paraId="6E0DF7B7" w14:textId="77777777" w:rsidTr="007D1114">
        <w:tc>
          <w:tcPr>
            <w:tcW w:w="1101" w:type="dxa"/>
            <w:vAlign w:val="center"/>
          </w:tcPr>
          <w:p w14:paraId="350E1104" w14:textId="77777777" w:rsidR="00B44320" w:rsidRPr="00D304E0" w:rsidRDefault="00B44320" w:rsidP="007D1114">
            <w:pPr>
              <w:rPr>
                <w:sz w:val="20"/>
                <w:szCs w:val="20"/>
              </w:rPr>
            </w:pPr>
            <w:r w:rsidRPr="00D304E0">
              <w:rPr>
                <w:color w:val="385623" w:themeColor="accent6" w:themeShade="80"/>
                <w:sz w:val="20"/>
                <w:szCs w:val="20"/>
              </w:rPr>
              <w:t>DEC, GRA</w:t>
            </w:r>
            <w:r w:rsidRPr="00D304E0">
              <w:rPr>
                <w:sz w:val="20"/>
                <w:szCs w:val="20"/>
              </w:rPr>
              <w:t xml:space="preserve">, </w:t>
            </w:r>
            <w:r w:rsidRPr="00D304E0">
              <w:rPr>
                <w:color w:val="385623" w:themeColor="accent6" w:themeShade="80"/>
                <w:sz w:val="20"/>
                <w:szCs w:val="20"/>
              </w:rPr>
              <w:t>DIG</w:t>
            </w:r>
          </w:p>
        </w:tc>
        <w:tc>
          <w:tcPr>
            <w:tcW w:w="5528" w:type="dxa"/>
            <w:vAlign w:val="center"/>
          </w:tcPr>
          <w:p w14:paraId="77AF86F7" w14:textId="77777777" w:rsidR="00B44320" w:rsidRPr="00D304E0" w:rsidRDefault="00B44320" w:rsidP="007D1114">
            <w:pPr>
              <w:rPr>
                <w:sz w:val="20"/>
                <w:szCs w:val="20"/>
              </w:rPr>
            </w:pPr>
            <w:r w:rsidRPr="00D304E0">
              <w:rPr>
                <w:sz w:val="20"/>
                <w:szCs w:val="20"/>
              </w:rPr>
              <w:t>use of distributed, additive manufacturing localises supply chains and reduces freight distances</w:t>
            </w:r>
          </w:p>
        </w:tc>
        <w:tc>
          <w:tcPr>
            <w:tcW w:w="1701" w:type="dxa"/>
            <w:vAlign w:val="center"/>
          </w:tcPr>
          <w:p w14:paraId="23D99AA2" w14:textId="77777777" w:rsidR="00B44320" w:rsidRPr="00D304E0" w:rsidRDefault="00B44320" w:rsidP="007D1114">
            <w:pPr>
              <w:rPr>
                <w:sz w:val="20"/>
                <w:szCs w:val="20"/>
              </w:rPr>
            </w:pPr>
            <w:r w:rsidRPr="00D304E0">
              <w:rPr>
                <w:sz w:val="20"/>
                <w:szCs w:val="20"/>
              </w:rPr>
              <w:t>Activity</w:t>
            </w:r>
          </w:p>
        </w:tc>
      </w:tr>
      <w:tr w:rsidR="00B44320" w:rsidRPr="0059455F" w14:paraId="7454BF4B" w14:textId="77777777" w:rsidTr="007D1114">
        <w:tc>
          <w:tcPr>
            <w:tcW w:w="1101" w:type="dxa"/>
            <w:vAlign w:val="center"/>
          </w:tcPr>
          <w:p w14:paraId="28E51088" w14:textId="77777777" w:rsidR="00B44320" w:rsidRPr="00D304E0" w:rsidRDefault="00B44320" w:rsidP="007D1114">
            <w:pPr>
              <w:rPr>
                <w:sz w:val="20"/>
                <w:szCs w:val="20"/>
              </w:rPr>
            </w:pPr>
            <w:r w:rsidRPr="00D304E0">
              <w:rPr>
                <w:color w:val="385623" w:themeColor="accent6" w:themeShade="80"/>
                <w:sz w:val="20"/>
                <w:szCs w:val="20"/>
              </w:rPr>
              <w:t>DEC, GRA</w:t>
            </w:r>
          </w:p>
        </w:tc>
        <w:tc>
          <w:tcPr>
            <w:tcW w:w="5528" w:type="dxa"/>
            <w:vAlign w:val="center"/>
          </w:tcPr>
          <w:p w14:paraId="76B7FE5B" w14:textId="77777777" w:rsidR="00B44320" w:rsidRPr="00D304E0" w:rsidRDefault="00B44320" w:rsidP="007D1114">
            <w:pPr>
              <w:rPr>
                <w:sz w:val="20"/>
                <w:szCs w:val="20"/>
              </w:rPr>
            </w:pPr>
            <w:r w:rsidRPr="00D304E0">
              <w:rPr>
                <w:sz w:val="20"/>
                <w:szCs w:val="20"/>
              </w:rPr>
              <w:t>distributed H2 electrolysis &amp; storage creates longer-term opportunity for new vehicle technologies in freight</w:t>
            </w:r>
          </w:p>
        </w:tc>
        <w:tc>
          <w:tcPr>
            <w:tcW w:w="1701" w:type="dxa"/>
            <w:vAlign w:val="center"/>
          </w:tcPr>
          <w:p w14:paraId="0BA5D7CE" w14:textId="77777777" w:rsidR="00B44320" w:rsidRPr="00D304E0" w:rsidRDefault="00B44320" w:rsidP="007D1114">
            <w:pPr>
              <w:rPr>
                <w:sz w:val="20"/>
                <w:szCs w:val="20"/>
              </w:rPr>
            </w:pPr>
            <w:r w:rsidRPr="00D304E0">
              <w:rPr>
                <w:sz w:val="20"/>
                <w:szCs w:val="20"/>
              </w:rPr>
              <w:t>Vehicle</w:t>
            </w:r>
          </w:p>
        </w:tc>
      </w:tr>
    </w:tbl>
    <w:p w14:paraId="723B88B2" w14:textId="77777777" w:rsidR="00B44320" w:rsidRPr="0059455F" w:rsidRDefault="00B44320" w:rsidP="007D1114">
      <w:pPr>
        <w:rPr>
          <w:b/>
        </w:rPr>
      </w:pPr>
    </w:p>
    <w:p w14:paraId="70F7F698" w14:textId="77777777" w:rsidR="00B44320" w:rsidRPr="0059455F" w:rsidRDefault="00B44320" w:rsidP="007D1114">
      <w:pPr>
        <w:outlineLvl w:val="0"/>
        <w:rPr>
          <w:b/>
          <w:i/>
          <w:u w:val="single"/>
        </w:rPr>
      </w:pPr>
      <w:r w:rsidRPr="0059455F">
        <w:rPr>
          <w:b/>
          <w:i/>
          <w:u w:val="single"/>
        </w:rPr>
        <w:t>Table</w:t>
      </w:r>
      <w:r>
        <w:rPr>
          <w:b/>
          <w:i/>
          <w:u w:val="single"/>
        </w:rPr>
        <w:t xml:space="preserve"> SI-3c-2</w:t>
      </w:r>
      <w:r w:rsidRPr="0059455F">
        <w:rPr>
          <w:b/>
          <w:i/>
          <w:u w:val="single"/>
        </w:rPr>
        <w:t>. Impact of LED Scenario on Passenger Mobility in the Global North (increase/decrea</w:t>
      </w:r>
      <w:r>
        <w:rPr>
          <w:b/>
          <w:i/>
          <w:u w:val="single"/>
        </w:rPr>
        <w:t>s</w:t>
      </w:r>
      <w:r w:rsidRPr="0059455F">
        <w:rPr>
          <w:b/>
          <w:i/>
          <w:u w:val="single"/>
        </w:rPr>
        <w:t>e denoted relative to GEA Efficiency reference scenario - see below).</w:t>
      </w:r>
    </w:p>
    <w:p w14:paraId="73BC0EA4" w14:textId="77777777" w:rsidR="00B44320" w:rsidRPr="0059455F" w:rsidRDefault="00B44320" w:rsidP="007D1114">
      <w:pPr>
        <w:rPr>
          <w:b/>
        </w:rPr>
      </w:pPr>
    </w:p>
    <w:tbl>
      <w:tblPr>
        <w:tblStyle w:val="PlainTable22"/>
        <w:tblW w:w="8647" w:type="dxa"/>
        <w:tblLayout w:type="fixed"/>
        <w:tblLook w:val="04A0" w:firstRow="1" w:lastRow="0" w:firstColumn="1" w:lastColumn="0" w:noHBand="0" w:noVBand="1"/>
      </w:tblPr>
      <w:tblGrid>
        <w:gridCol w:w="993"/>
        <w:gridCol w:w="2693"/>
        <w:gridCol w:w="2977"/>
        <w:gridCol w:w="1984"/>
      </w:tblGrid>
      <w:tr w:rsidR="00B44320" w:rsidRPr="0059455F" w14:paraId="19EB9E02" w14:textId="77777777" w:rsidTr="007D111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108A994D" w14:textId="77777777" w:rsidR="00B44320" w:rsidRPr="00D304E0" w:rsidRDefault="00B44320" w:rsidP="007D1114">
            <w:pPr>
              <w:rPr>
                <w:rFonts w:eastAsia="Times New Roman" w:cs="Times New Roman"/>
                <w:b w:val="0"/>
                <w:bCs w:val="0"/>
                <w:sz w:val="20"/>
                <w:szCs w:val="20"/>
              </w:rPr>
            </w:pPr>
            <w:r w:rsidRPr="002E52BD">
              <w:rPr>
                <w:rFonts w:eastAsia="Times New Roman" w:cs="Times New Roman"/>
                <w:sz w:val="20"/>
                <w:szCs w:val="20"/>
              </w:rPr>
              <w:t>PER MODE</w:t>
            </w:r>
          </w:p>
        </w:tc>
        <w:tc>
          <w:tcPr>
            <w:tcW w:w="2693" w:type="dxa"/>
            <w:noWrap/>
            <w:hideMark/>
          </w:tcPr>
          <w:p w14:paraId="3027CBDB" w14:textId="77777777" w:rsidR="00B44320" w:rsidRPr="00D304E0" w:rsidRDefault="00B44320" w:rsidP="007D1114">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0"/>
                <w:szCs w:val="20"/>
              </w:rPr>
            </w:pPr>
            <w:r w:rsidRPr="002E52BD">
              <w:rPr>
                <w:rFonts w:eastAsia="Times New Roman" w:cs="Times New Roman"/>
                <w:sz w:val="20"/>
                <w:szCs w:val="20"/>
              </w:rPr>
              <w:t>ACTIVITY</w:t>
            </w:r>
          </w:p>
        </w:tc>
        <w:tc>
          <w:tcPr>
            <w:tcW w:w="2977" w:type="dxa"/>
            <w:noWrap/>
            <w:hideMark/>
          </w:tcPr>
          <w:p w14:paraId="01C462D5" w14:textId="77777777" w:rsidR="00B44320" w:rsidRPr="00D304E0" w:rsidRDefault="00B44320" w:rsidP="007D1114">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0"/>
                <w:szCs w:val="20"/>
              </w:rPr>
            </w:pPr>
            <w:r w:rsidRPr="002E52BD">
              <w:rPr>
                <w:rFonts w:eastAsia="Times New Roman" w:cs="Times New Roman"/>
                <w:sz w:val="20"/>
                <w:szCs w:val="20"/>
              </w:rPr>
              <w:t>INTENSITY</w:t>
            </w:r>
          </w:p>
        </w:tc>
        <w:tc>
          <w:tcPr>
            <w:tcW w:w="1984" w:type="dxa"/>
            <w:noWrap/>
            <w:hideMark/>
          </w:tcPr>
          <w:p w14:paraId="661049C9" w14:textId="77777777" w:rsidR="00B44320" w:rsidRPr="00D304E0" w:rsidRDefault="00B44320" w:rsidP="007D1114">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0"/>
                <w:szCs w:val="20"/>
              </w:rPr>
            </w:pPr>
            <w:r w:rsidRPr="002E52BD">
              <w:rPr>
                <w:rFonts w:eastAsia="Times New Roman" w:cs="Times New Roman"/>
                <w:sz w:val="20"/>
                <w:szCs w:val="20"/>
              </w:rPr>
              <w:t>UPSTREAM</w:t>
            </w:r>
          </w:p>
        </w:tc>
      </w:tr>
      <w:tr w:rsidR="00B44320" w:rsidRPr="0059455F" w14:paraId="68DBD8B6" w14:textId="77777777" w:rsidTr="007D1114">
        <w:trPr>
          <w:cnfStyle w:val="000000100000" w:firstRow="0" w:lastRow="0" w:firstColumn="0" w:lastColumn="0" w:oddVBand="0" w:evenVBand="0" w:oddHBand="1" w:evenHBand="0" w:firstRowFirstColumn="0" w:firstRowLastColumn="0" w:lastRowFirstColumn="0" w:lastRowLastColumn="0"/>
          <w:trHeight w:val="1499"/>
        </w:trPr>
        <w:tc>
          <w:tcPr>
            <w:cnfStyle w:val="001000000000" w:firstRow="0" w:lastRow="0" w:firstColumn="1" w:lastColumn="0" w:oddVBand="0" w:evenVBand="0" w:oddHBand="0" w:evenHBand="0" w:firstRowFirstColumn="0" w:firstRowLastColumn="0" w:lastRowFirstColumn="0" w:lastRowLastColumn="0"/>
            <w:tcW w:w="993" w:type="dxa"/>
            <w:noWrap/>
            <w:hideMark/>
          </w:tcPr>
          <w:p w14:paraId="7F19721D" w14:textId="77777777" w:rsidR="00B44320" w:rsidRPr="00D304E0" w:rsidRDefault="00B44320" w:rsidP="007D1114">
            <w:pPr>
              <w:rPr>
                <w:rFonts w:eastAsia="Times New Roman" w:cs="Times New Roman"/>
                <w:b w:val="0"/>
                <w:bCs w:val="0"/>
                <w:sz w:val="20"/>
                <w:szCs w:val="20"/>
              </w:rPr>
            </w:pPr>
            <w:r w:rsidRPr="002E52BD">
              <w:rPr>
                <w:rFonts w:eastAsia="Times New Roman" w:cs="Times New Roman"/>
                <w:sz w:val="20"/>
                <w:szCs w:val="20"/>
              </w:rPr>
              <w:t>LDV</w:t>
            </w:r>
          </w:p>
        </w:tc>
        <w:tc>
          <w:tcPr>
            <w:tcW w:w="2693" w:type="dxa"/>
            <w:noWrap/>
            <w:hideMark/>
          </w:tcPr>
          <w:p w14:paraId="0E3BB601" w14:textId="77777777" w:rsidR="00B44320" w:rsidRPr="00D304E0"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D304E0">
              <w:rPr>
                <w:sz w:val="20"/>
                <w:szCs w:val="20"/>
              </w:rPr>
              <w:t>increase: rising demand partially offset by sharing</w:t>
            </w:r>
          </w:p>
        </w:tc>
        <w:tc>
          <w:tcPr>
            <w:tcW w:w="2977" w:type="dxa"/>
            <w:noWrap/>
            <w:hideMark/>
          </w:tcPr>
          <w:p w14:paraId="23C1F465" w14:textId="77777777" w:rsidR="00B44320" w:rsidRPr="00D304E0"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D304E0">
              <w:rPr>
                <w:sz w:val="20"/>
                <w:szCs w:val="20"/>
              </w:rPr>
              <w:t>reduced: less congestion, high load factors &amp; on-road usage so rapid EV introduction into fleets with factor 3 improvements in vehicle (powertrain) efficiency (mainly urban)</w:t>
            </w:r>
          </w:p>
        </w:tc>
        <w:tc>
          <w:tcPr>
            <w:tcW w:w="1984" w:type="dxa"/>
            <w:noWrap/>
            <w:hideMark/>
          </w:tcPr>
          <w:p w14:paraId="62C98AB9" w14:textId="77777777" w:rsidR="00B44320" w:rsidRPr="00D304E0"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D304E0">
              <w:rPr>
                <w:sz w:val="20"/>
                <w:szCs w:val="20"/>
              </w:rPr>
              <w:t>fewer cars as load factors increase in shared vehicle fleets (manufacturing); electrification (energy supply)</w:t>
            </w:r>
          </w:p>
        </w:tc>
      </w:tr>
      <w:tr w:rsidR="00B44320" w:rsidRPr="0059455F" w14:paraId="0203C8A9" w14:textId="77777777" w:rsidTr="007D1114">
        <w:trPr>
          <w:trHeight w:val="280"/>
        </w:trPr>
        <w:tc>
          <w:tcPr>
            <w:cnfStyle w:val="001000000000" w:firstRow="0" w:lastRow="0" w:firstColumn="1" w:lastColumn="0" w:oddVBand="0" w:evenVBand="0" w:oddHBand="0" w:evenHBand="0" w:firstRowFirstColumn="0" w:firstRowLastColumn="0" w:lastRowFirstColumn="0" w:lastRowLastColumn="0"/>
            <w:tcW w:w="993" w:type="dxa"/>
            <w:noWrap/>
            <w:hideMark/>
          </w:tcPr>
          <w:p w14:paraId="5515A179" w14:textId="77777777" w:rsidR="00B44320" w:rsidRPr="00D304E0" w:rsidRDefault="00B44320" w:rsidP="007D1114">
            <w:pPr>
              <w:rPr>
                <w:rFonts w:eastAsia="Times New Roman" w:cs="Times New Roman"/>
                <w:b w:val="0"/>
                <w:bCs w:val="0"/>
                <w:sz w:val="20"/>
                <w:szCs w:val="20"/>
              </w:rPr>
            </w:pPr>
            <w:r w:rsidRPr="002E52BD">
              <w:rPr>
                <w:rFonts w:eastAsia="Times New Roman" w:cs="Times New Roman"/>
                <w:sz w:val="20"/>
                <w:szCs w:val="20"/>
              </w:rPr>
              <w:t>2W-3W</w:t>
            </w:r>
          </w:p>
        </w:tc>
        <w:tc>
          <w:tcPr>
            <w:tcW w:w="2693" w:type="dxa"/>
            <w:noWrap/>
            <w:hideMark/>
          </w:tcPr>
          <w:p w14:paraId="39E07341" w14:textId="77777777" w:rsidR="00B44320" w:rsidRPr="00D304E0" w:rsidRDefault="00B44320" w:rsidP="007D111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D304E0">
              <w:rPr>
                <w:sz w:val="20"/>
                <w:szCs w:val="20"/>
              </w:rPr>
              <w:t>increase: e-bike penetration substituting for short intra-urban LDV journeys</w:t>
            </w:r>
          </w:p>
        </w:tc>
        <w:tc>
          <w:tcPr>
            <w:tcW w:w="2977" w:type="dxa"/>
            <w:noWrap/>
            <w:hideMark/>
          </w:tcPr>
          <w:p w14:paraId="72B24559" w14:textId="77777777" w:rsidR="00B44320" w:rsidRPr="00D304E0" w:rsidRDefault="00B44320" w:rsidP="007D111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D304E0">
              <w:rPr>
                <w:sz w:val="20"/>
                <w:szCs w:val="20"/>
              </w:rPr>
              <w:t>reduced: less congestion, granularity so rapid e-bike (mainly urban)</w:t>
            </w:r>
          </w:p>
        </w:tc>
        <w:tc>
          <w:tcPr>
            <w:tcW w:w="1984" w:type="dxa"/>
            <w:noWrap/>
            <w:hideMark/>
          </w:tcPr>
          <w:p w14:paraId="3C1B6523" w14:textId="77777777" w:rsidR="00B44320" w:rsidRPr="00D304E0" w:rsidRDefault="00B44320" w:rsidP="007D111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D304E0">
              <w:rPr>
                <w:sz w:val="20"/>
                <w:szCs w:val="20"/>
              </w:rPr>
              <w:t>more e-bikes (manufacturing); electrification (energy supply)</w:t>
            </w:r>
          </w:p>
        </w:tc>
      </w:tr>
      <w:tr w:rsidR="00B44320" w:rsidRPr="0059455F" w14:paraId="690BAF2B" w14:textId="77777777" w:rsidTr="007D111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993" w:type="dxa"/>
            <w:noWrap/>
            <w:hideMark/>
          </w:tcPr>
          <w:p w14:paraId="66359FCF" w14:textId="77777777" w:rsidR="00B44320" w:rsidRPr="00D304E0" w:rsidRDefault="00B44320" w:rsidP="007D1114">
            <w:pPr>
              <w:rPr>
                <w:rFonts w:eastAsia="Times New Roman" w:cs="Times New Roman"/>
                <w:b w:val="0"/>
                <w:bCs w:val="0"/>
                <w:sz w:val="20"/>
                <w:szCs w:val="20"/>
              </w:rPr>
            </w:pPr>
            <w:r w:rsidRPr="002E52BD">
              <w:rPr>
                <w:rFonts w:eastAsia="Times New Roman" w:cs="Times New Roman"/>
                <w:sz w:val="20"/>
                <w:szCs w:val="20"/>
              </w:rPr>
              <w:t>rail</w:t>
            </w:r>
          </w:p>
        </w:tc>
        <w:tc>
          <w:tcPr>
            <w:tcW w:w="2693" w:type="dxa"/>
            <w:noWrap/>
            <w:hideMark/>
          </w:tcPr>
          <w:p w14:paraId="3240ACAE" w14:textId="77777777" w:rsidR="00B44320" w:rsidRPr="00D304E0"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D304E0">
              <w:rPr>
                <w:sz w:val="20"/>
                <w:szCs w:val="20"/>
              </w:rPr>
              <w:t>marginal increase: continued use of public transport for high-capacity high-frequency routes (in line with GEA Efficiency modal shares)</w:t>
            </w:r>
          </w:p>
        </w:tc>
        <w:tc>
          <w:tcPr>
            <w:tcW w:w="2977" w:type="dxa"/>
            <w:noWrap/>
            <w:hideMark/>
          </w:tcPr>
          <w:p w14:paraId="762D6FF1" w14:textId="77777777" w:rsidR="00B44320" w:rsidRPr="00D304E0"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D304E0">
              <w:rPr>
                <w:sz w:val="20"/>
                <w:szCs w:val="20"/>
              </w:rPr>
              <w:t>reduced: all remaining rail infrastructure is electrified</w:t>
            </w:r>
          </w:p>
        </w:tc>
        <w:tc>
          <w:tcPr>
            <w:tcW w:w="1984" w:type="dxa"/>
            <w:noWrap/>
            <w:hideMark/>
          </w:tcPr>
          <w:p w14:paraId="482C5D7F" w14:textId="77777777" w:rsidR="00B44320" w:rsidRPr="00D304E0"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D304E0">
              <w:rPr>
                <w:sz w:val="20"/>
                <w:szCs w:val="20"/>
              </w:rPr>
              <w:t>electrification (energy supply)</w:t>
            </w:r>
          </w:p>
        </w:tc>
      </w:tr>
      <w:tr w:rsidR="00B44320" w:rsidRPr="0059455F" w14:paraId="372B6062" w14:textId="77777777" w:rsidTr="007D1114">
        <w:trPr>
          <w:trHeight w:val="280"/>
        </w:trPr>
        <w:tc>
          <w:tcPr>
            <w:cnfStyle w:val="001000000000" w:firstRow="0" w:lastRow="0" w:firstColumn="1" w:lastColumn="0" w:oddVBand="0" w:evenVBand="0" w:oddHBand="0" w:evenHBand="0" w:firstRowFirstColumn="0" w:firstRowLastColumn="0" w:lastRowFirstColumn="0" w:lastRowLastColumn="0"/>
            <w:tcW w:w="993" w:type="dxa"/>
            <w:noWrap/>
            <w:hideMark/>
          </w:tcPr>
          <w:p w14:paraId="004C0341" w14:textId="77777777" w:rsidR="00B44320" w:rsidRPr="00D304E0" w:rsidRDefault="00B44320" w:rsidP="007D1114">
            <w:pPr>
              <w:rPr>
                <w:rFonts w:eastAsia="Times New Roman" w:cs="Times New Roman"/>
                <w:b w:val="0"/>
                <w:bCs w:val="0"/>
                <w:sz w:val="20"/>
                <w:szCs w:val="20"/>
              </w:rPr>
            </w:pPr>
            <w:r w:rsidRPr="002E52BD">
              <w:rPr>
                <w:rFonts w:eastAsia="Times New Roman" w:cs="Times New Roman"/>
                <w:sz w:val="20"/>
                <w:szCs w:val="20"/>
              </w:rPr>
              <w:t>bus</w:t>
            </w:r>
          </w:p>
        </w:tc>
        <w:tc>
          <w:tcPr>
            <w:tcW w:w="2693" w:type="dxa"/>
            <w:noWrap/>
            <w:hideMark/>
          </w:tcPr>
          <w:p w14:paraId="7F258709" w14:textId="77777777" w:rsidR="00B44320" w:rsidRPr="00D304E0" w:rsidRDefault="00B44320" w:rsidP="007D111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D304E0">
              <w:rPr>
                <w:sz w:val="20"/>
                <w:szCs w:val="20"/>
              </w:rPr>
              <w:t>strong increase: use of public transport for high-capacity high-frequency routes (in line with GEA Efficiency modal shares)</w:t>
            </w:r>
          </w:p>
        </w:tc>
        <w:tc>
          <w:tcPr>
            <w:tcW w:w="2977" w:type="dxa"/>
            <w:noWrap/>
            <w:hideMark/>
          </w:tcPr>
          <w:p w14:paraId="5DBA6DD6" w14:textId="77777777" w:rsidR="00B44320" w:rsidRPr="00D304E0" w:rsidRDefault="00B44320" w:rsidP="007D111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D304E0">
              <w:rPr>
                <w:sz w:val="20"/>
                <w:szCs w:val="20"/>
              </w:rPr>
              <w:t>reduced: less congestion, high load factors &amp; on-road usage so rapid EV introduction into fleets with factor 3 improvements in vehicle (powertrain) efficiency (mainly urban)</w:t>
            </w:r>
          </w:p>
        </w:tc>
        <w:tc>
          <w:tcPr>
            <w:tcW w:w="1984" w:type="dxa"/>
            <w:noWrap/>
            <w:hideMark/>
          </w:tcPr>
          <w:p w14:paraId="5414A5D9" w14:textId="77777777" w:rsidR="00B44320" w:rsidRPr="00D304E0" w:rsidRDefault="00B44320" w:rsidP="007D111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D304E0">
              <w:rPr>
                <w:sz w:val="20"/>
                <w:szCs w:val="20"/>
              </w:rPr>
              <w:t>electrification (energy supply)</w:t>
            </w:r>
          </w:p>
        </w:tc>
      </w:tr>
      <w:tr w:rsidR="00B44320" w:rsidRPr="0059455F" w14:paraId="22F62F40" w14:textId="77777777" w:rsidTr="007D111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993" w:type="dxa"/>
            <w:noWrap/>
            <w:hideMark/>
          </w:tcPr>
          <w:p w14:paraId="161D4E52" w14:textId="77777777" w:rsidR="00B44320" w:rsidRPr="00D304E0" w:rsidRDefault="00B44320" w:rsidP="007D1114">
            <w:pPr>
              <w:rPr>
                <w:rFonts w:eastAsia="Times New Roman" w:cs="Times New Roman"/>
                <w:b w:val="0"/>
                <w:bCs w:val="0"/>
                <w:sz w:val="20"/>
                <w:szCs w:val="20"/>
              </w:rPr>
            </w:pPr>
            <w:r w:rsidRPr="002E52BD">
              <w:rPr>
                <w:rFonts w:eastAsia="Times New Roman" w:cs="Times New Roman"/>
                <w:sz w:val="20"/>
                <w:szCs w:val="20"/>
              </w:rPr>
              <w:t>air</w:t>
            </w:r>
          </w:p>
        </w:tc>
        <w:tc>
          <w:tcPr>
            <w:tcW w:w="2693" w:type="dxa"/>
            <w:noWrap/>
            <w:hideMark/>
          </w:tcPr>
          <w:p w14:paraId="7D525489" w14:textId="77777777" w:rsidR="00B44320" w:rsidRPr="00D304E0"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D304E0">
              <w:rPr>
                <w:sz w:val="20"/>
                <w:szCs w:val="20"/>
              </w:rPr>
              <w:t>marginal increase: rising demand partially offset by telepresence ICTs as substitutes for some commercial travel</w:t>
            </w:r>
          </w:p>
        </w:tc>
        <w:tc>
          <w:tcPr>
            <w:tcW w:w="2977" w:type="dxa"/>
            <w:noWrap/>
            <w:hideMark/>
          </w:tcPr>
          <w:p w14:paraId="5A82072D" w14:textId="77777777" w:rsidR="00B44320" w:rsidRPr="00D304E0"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D304E0">
              <w:rPr>
                <w:sz w:val="20"/>
                <w:szCs w:val="20"/>
              </w:rPr>
              <w:t>small reduction</w:t>
            </w:r>
          </w:p>
        </w:tc>
        <w:tc>
          <w:tcPr>
            <w:tcW w:w="1984" w:type="dxa"/>
            <w:noWrap/>
            <w:hideMark/>
          </w:tcPr>
          <w:p w14:paraId="495A297B" w14:textId="77777777" w:rsidR="00B44320" w:rsidRPr="00D304E0"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D304E0">
              <w:rPr>
                <w:sz w:val="20"/>
                <w:szCs w:val="20"/>
              </w:rPr>
              <w:t>only marginal change</w:t>
            </w:r>
          </w:p>
        </w:tc>
      </w:tr>
    </w:tbl>
    <w:p w14:paraId="597F5C60" w14:textId="77777777" w:rsidR="00B44320" w:rsidRPr="0059455F" w:rsidRDefault="00B44320" w:rsidP="007D1114">
      <w:pPr>
        <w:rPr>
          <w:b/>
        </w:rPr>
      </w:pPr>
    </w:p>
    <w:p w14:paraId="0607BC93" w14:textId="77777777" w:rsidR="00B44320" w:rsidRPr="0059455F" w:rsidRDefault="00B44320" w:rsidP="007D1114">
      <w:pPr>
        <w:rPr>
          <w:b/>
          <w:u w:val="single"/>
        </w:rPr>
      </w:pPr>
      <w:r w:rsidRPr="006A11F9">
        <w:rPr>
          <w:b/>
          <w:u w:val="single"/>
        </w:rPr>
        <w:br w:type="page"/>
      </w:r>
    </w:p>
    <w:p w14:paraId="71DA03E1" w14:textId="77777777" w:rsidR="00B44320" w:rsidRPr="0059455F" w:rsidRDefault="00B44320" w:rsidP="007D1114">
      <w:pPr>
        <w:outlineLvl w:val="0"/>
        <w:rPr>
          <w:b/>
          <w:i/>
          <w:u w:val="single"/>
        </w:rPr>
      </w:pPr>
      <w:r w:rsidRPr="0059455F">
        <w:rPr>
          <w:b/>
          <w:i/>
          <w:u w:val="single"/>
        </w:rPr>
        <w:t>Table</w:t>
      </w:r>
      <w:r>
        <w:rPr>
          <w:b/>
          <w:i/>
          <w:u w:val="single"/>
        </w:rPr>
        <w:t xml:space="preserve"> SI-3c-3</w:t>
      </w:r>
      <w:r w:rsidRPr="0059455F">
        <w:rPr>
          <w:b/>
          <w:i/>
          <w:u w:val="single"/>
        </w:rPr>
        <w:t>. Impact of LED Scenario on Passenger Mobility in the Global South (increase/decrea</w:t>
      </w:r>
      <w:r>
        <w:rPr>
          <w:b/>
          <w:i/>
          <w:u w:val="single"/>
        </w:rPr>
        <w:t>s</w:t>
      </w:r>
      <w:r w:rsidRPr="0059455F">
        <w:rPr>
          <w:b/>
          <w:i/>
          <w:u w:val="single"/>
        </w:rPr>
        <w:t>e denoted relative to GEA Efficiency reference scenario - see below).</w:t>
      </w:r>
    </w:p>
    <w:p w14:paraId="53D3BC95" w14:textId="77777777" w:rsidR="00B44320" w:rsidRPr="0059455F" w:rsidRDefault="00B44320" w:rsidP="007D1114">
      <w:pPr>
        <w:rPr>
          <w:b/>
        </w:rPr>
      </w:pPr>
    </w:p>
    <w:tbl>
      <w:tblPr>
        <w:tblStyle w:val="PlainTable22"/>
        <w:tblW w:w="8647" w:type="dxa"/>
        <w:tblLayout w:type="fixed"/>
        <w:tblLook w:val="04A0" w:firstRow="1" w:lastRow="0" w:firstColumn="1" w:lastColumn="0" w:noHBand="0" w:noVBand="1"/>
      </w:tblPr>
      <w:tblGrid>
        <w:gridCol w:w="993"/>
        <w:gridCol w:w="2693"/>
        <w:gridCol w:w="2977"/>
        <w:gridCol w:w="1984"/>
      </w:tblGrid>
      <w:tr w:rsidR="00B44320" w:rsidRPr="0059455F" w14:paraId="7D2A008E" w14:textId="77777777" w:rsidTr="007D111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7CF6850E" w14:textId="77777777" w:rsidR="00B44320" w:rsidRPr="00D304E0" w:rsidRDefault="00B44320" w:rsidP="007D1114">
            <w:pPr>
              <w:rPr>
                <w:rFonts w:eastAsia="Times New Roman" w:cs="Times New Roman"/>
                <w:b w:val="0"/>
                <w:bCs w:val="0"/>
                <w:sz w:val="20"/>
                <w:szCs w:val="20"/>
              </w:rPr>
            </w:pPr>
            <w:r w:rsidRPr="002E52BD">
              <w:rPr>
                <w:rFonts w:eastAsia="Times New Roman" w:cs="Times New Roman"/>
                <w:sz w:val="20"/>
                <w:szCs w:val="20"/>
              </w:rPr>
              <w:t>PER MODE</w:t>
            </w:r>
          </w:p>
        </w:tc>
        <w:tc>
          <w:tcPr>
            <w:tcW w:w="2693" w:type="dxa"/>
            <w:noWrap/>
            <w:hideMark/>
          </w:tcPr>
          <w:p w14:paraId="185B5DA1" w14:textId="77777777" w:rsidR="00B44320" w:rsidRPr="00D304E0" w:rsidRDefault="00B44320" w:rsidP="007D1114">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0"/>
                <w:szCs w:val="20"/>
              </w:rPr>
            </w:pPr>
            <w:r w:rsidRPr="002E52BD">
              <w:rPr>
                <w:rFonts w:eastAsia="Times New Roman" w:cs="Times New Roman"/>
                <w:sz w:val="20"/>
                <w:szCs w:val="20"/>
              </w:rPr>
              <w:t>ACTIVITY</w:t>
            </w:r>
          </w:p>
        </w:tc>
        <w:tc>
          <w:tcPr>
            <w:tcW w:w="2977" w:type="dxa"/>
            <w:noWrap/>
            <w:hideMark/>
          </w:tcPr>
          <w:p w14:paraId="0423A091" w14:textId="77777777" w:rsidR="00B44320" w:rsidRPr="00D304E0" w:rsidRDefault="00B44320" w:rsidP="007D1114">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0"/>
                <w:szCs w:val="20"/>
              </w:rPr>
            </w:pPr>
            <w:r w:rsidRPr="002E52BD">
              <w:rPr>
                <w:rFonts w:eastAsia="Times New Roman" w:cs="Times New Roman"/>
                <w:sz w:val="20"/>
                <w:szCs w:val="20"/>
              </w:rPr>
              <w:t>INTENSITY</w:t>
            </w:r>
          </w:p>
        </w:tc>
        <w:tc>
          <w:tcPr>
            <w:tcW w:w="1984" w:type="dxa"/>
            <w:noWrap/>
            <w:hideMark/>
          </w:tcPr>
          <w:p w14:paraId="65D37B31" w14:textId="77777777" w:rsidR="00B44320" w:rsidRPr="00D304E0" w:rsidRDefault="00B44320" w:rsidP="007D1114">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0"/>
                <w:szCs w:val="20"/>
              </w:rPr>
            </w:pPr>
            <w:r w:rsidRPr="002E52BD">
              <w:rPr>
                <w:rFonts w:eastAsia="Times New Roman" w:cs="Times New Roman"/>
                <w:sz w:val="20"/>
                <w:szCs w:val="20"/>
              </w:rPr>
              <w:t>UPSTREAM</w:t>
            </w:r>
          </w:p>
        </w:tc>
      </w:tr>
      <w:tr w:rsidR="00B44320" w:rsidRPr="0059455F" w14:paraId="4BBCB2FA" w14:textId="77777777" w:rsidTr="007D111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993" w:type="dxa"/>
            <w:noWrap/>
            <w:hideMark/>
          </w:tcPr>
          <w:p w14:paraId="4F644E28" w14:textId="77777777" w:rsidR="00B44320" w:rsidRPr="00D304E0" w:rsidRDefault="00B44320" w:rsidP="007D1114">
            <w:pPr>
              <w:rPr>
                <w:rFonts w:eastAsia="Times New Roman" w:cs="Times New Roman"/>
                <w:b w:val="0"/>
                <w:bCs w:val="0"/>
                <w:sz w:val="20"/>
                <w:szCs w:val="20"/>
              </w:rPr>
            </w:pPr>
            <w:r w:rsidRPr="002E52BD">
              <w:rPr>
                <w:rFonts w:eastAsia="Times New Roman" w:cs="Times New Roman"/>
                <w:sz w:val="20"/>
                <w:szCs w:val="20"/>
              </w:rPr>
              <w:t>LDV</w:t>
            </w:r>
          </w:p>
        </w:tc>
        <w:tc>
          <w:tcPr>
            <w:tcW w:w="2693" w:type="dxa"/>
            <w:noWrap/>
            <w:hideMark/>
          </w:tcPr>
          <w:p w14:paraId="56173710" w14:textId="77777777" w:rsidR="00B44320" w:rsidRPr="00D304E0"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bCs/>
                <w:sz w:val="20"/>
                <w:szCs w:val="20"/>
              </w:rPr>
            </w:pPr>
            <w:r w:rsidRPr="00D304E0">
              <w:rPr>
                <w:rFonts w:ascii="Calibri" w:eastAsia="Times New Roman" w:hAnsi="Calibri"/>
                <w:sz w:val="20"/>
                <w:szCs w:val="20"/>
              </w:rPr>
              <w:t>increase: 'quality of life' through increased mobility &amp; more equal access to end-use technologies (cars)</w:t>
            </w:r>
          </w:p>
        </w:tc>
        <w:tc>
          <w:tcPr>
            <w:tcW w:w="2977" w:type="dxa"/>
            <w:noWrap/>
            <w:hideMark/>
          </w:tcPr>
          <w:p w14:paraId="53A8352E" w14:textId="77777777" w:rsidR="00B44320" w:rsidRPr="00D304E0"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bCs/>
                <w:sz w:val="20"/>
                <w:szCs w:val="20"/>
              </w:rPr>
            </w:pPr>
            <w:r w:rsidRPr="00D304E0">
              <w:rPr>
                <w:rFonts w:ascii="Calibri" w:eastAsia="Times New Roman" w:hAnsi="Calibri"/>
                <w:sz w:val="20"/>
                <w:szCs w:val="20"/>
              </w:rPr>
              <w:t xml:space="preserve">reduced: same reasons as for Global North, but to greater extent as higher load factors due to spatial constraints in rapidly-developing cities so more rapid uptake of shared modes (e.g., flexi-route taxis) + more rapid electrification as EVs </w:t>
            </w:r>
            <w:proofErr w:type="gramStart"/>
            <w:r w:rsidRPr="00D304E0">
              <w:rPr>
                <w:rFonts w:ascii="Calibri" w:eastAsia="Times New Roman" w:hAnsi="Calibri"/>
                <w:sz w:val="20"/>
                <w:szCs w:val="20"/>
              </w:rPr>
              <w:t>penetrate into</w:t>
            </w:r>
            <w:proofErr w:type="gramEnd"/>
            <w:r w:rsidRPr="00D304E0">
              <w:rPr>
                <w:rFonts w:ascii="Calibri" w:eastAsia="Times New Roman" w:hAnsi="Calibri"/>
                <w:sz w:val="20"/>
                <w:szCs w:val="20"/>
              </w:rPr>
              <w:t xml:space="preserve"> expanding stocks more rapidly</w:t>
            </w:r>
          </w:p>
        </w:tc>
        <w:tc>
          <w:tcPr>
            <w:tcW w:w="1984" w:type="dxa"/>
            <w:noWrap/>
            <w:hideMark/>
          </w:tcPr>
          <w:p w14:paraId="770D13C7" w14:textId="77777777" w:rsidR="00B44320" w:rsidRPr="00D304E0"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bCs/>
                <w:sz w:val="20"/>
                <w:szCs w:val="20"/>
              </w:rPr>
            </w:pPr>
            <w:r w:rsidRPr="00D304E0">
              <w:rPr>
                <w:rFonts w:ascii="Calibri" w:eastAsia="Times New Roman" w:hAnsi="Calibri"/>
                <w:sz w:val="20"/>
                <w:szCs w:val="20"/>
              </w:rPr>
              <w:t>more cars (manufacturing); electrification (energy supply)</w:t>
            </w:r>
          </w:p>
        </w:tc>
      </w:tr>
      <w:tr w:rsidR="00B44320" w:rsidRPr="0059455F" w14:paraId="4BDE36B8" w14:textId="77777777" w:rsidTr="007D1114">
        <w:trPr>
          <w:trHeight w:val="280"/>
        </w:trPr>
        <w:tc>
          <w:tcPr>
            <w:cnfStyle w:val="001000000000" w:firstRow="0" w:lastRow="0" w:firstColumn="1" w:lastColumn="0" w:oddVBand="0" w:evenVBand="0" w:oddHBand="0" w:evenHBand="0" w:firstRowFirstColumn="0" w:firstRowLastColumn="0" w:lastRowFirstColumn="0" w:lastRowLastColumn="0"/>
            <w:tcW w:w="993" w:type="dxa"/>
            <w:noWrap/>
            <w:hideMark/>
          </w:tcPr>
          <w:p w14:paraId="212AFA10" w14:textId="77777777" w:rsidR="00B44320" w:rsidRPr="00D304E0" w:rsidRDefault="00B44320" w:rsidP="007D1114">
            <w:pPr>
              <w:rPr>
                <w:rFonts w:eastAsia="Times New Roman" w:cs="Times New Roman"/>
                <w:b w:val="0"/>
                <w:bCs w:val="0"/>
                <w:sz w:val="20"/>
                <w:szCs w:val="20"/>
              </w:rPr>
            </w:pPr>
            <w:r w:rsidRPr="002E52BD">
              <w:rPr>
                <w:rFonts w:eastAsia="Times New Roman" w:cs="Times New Roman"/>
                <w:sz w:val="20"/>
                <w:szCs w:val="20"/>
              </w:rPr>
              <w:t>2W-3W</w:t>
            </w:r>
          </w:p>
        </w:tc>
        <w:tc>
          <w:tcPr>
            <w:tcW w:w="2693" w:type="dxa"/>
            <w:noWrap/>
            <w:hideMark/>
          </w:tcPr>
          <w:p w14:paraId="08C7F81B" w14:textId="77777777" w:rsidR="00B44320" w:rsidRPr="00D304E0" w:rsidRDefault="00B44320" w:rsidP="007D1114">
            <w:pPr>
              <w:cnfStyle w:val="000000000000" w:firstRow="0" w:lastRow="0" w:firstColumn="0" w:lastColumn="0" w:oddVBand="0" w:evenVBand="0" w:oddHBand="0" w:evenHBand="0" w:firstRowFirstColumn="0" w:firstRowLastColumn="0" w:lastRowFirstColumn="0" w:lastRowLastColumn="0"/>
              <w:rPr>
                <w:rFonts w:eastAsia="Times New Roman" w:cs="Times New Roman"/>
                <w:bCs/>
                <w:sz w:val="20"/>
                <w:szCs w:val="20"/>
              </w:rPr>
            </w:pPr>
            <w:r w:rsidRPr="00D304E0">
              <w:rPr>
                <w:rFonts w:ascii="Calibri" w:eastAsia="Times New Roman" w:hAnsi="Calibri"/>
                <w:sz w:val="20"/>
                <w:szCs w:val="20"/>
              </w:rPr>
              <w:t>strong increase: 'quality of life' through increased mobility &amp; more equal access to granular end-use technologies (e-bikes)</w:t>
            </w:r>
          </w:p>
        </w:tc>
        <w:tc>
          <w:tcPr>
            <w:tcW w:w="2977" w:type="dxa"/>
            <w:noWrap/>
            <w:hideMark/>
          </w:tcPr>
          <w:p w14:paraId="7A85D170" w14:textId="77777777" w:rsidR="00B44320" w:rsidRPr="00D304E0" w:rsidRDefault="00B44320" w:rsidP="007D1114">
            <w:pPr>
              <w:cnfStyle w:val="000000000000" w:firstRow="0" w:lastRow="0" w:firstColumn="0" w:lastColumn="0" w:oddVBand="0" w:evenVBand="0" w:oddHBand="0" w:evenHBand="0" w:firstRowFirstColumn="0" w:firstRowLastColumn="0" w:lastRowFirstColumn="0" w:lastRowLastColumn="0"/>
              <w:rPr>
                <w:rFonts w:eastAsia="Times New Roman" w:cs="Times New Roman"/>
                <w:bCs/>
                <w:sz w:val="20"/>
                <w:szCs w:val="20"/>
              </w:rPr>
            </w:pPr>
            <w:r w:rsidRPr="00D304E0">
              <w:rPr>
                <w:rFonts w:ascii="Calibri" w:eastAsia="Times New Roman" w:hAnsi="Calibri"/>
                <w:sz w:val="20"/>
                <w:szCs w:val="20"/>
              </w:rPr>
              <w:t xml:space="preserve">reduced: same reasons as for Global North, but more rapid electrification as new e-bike sales </w:t>
            </w:r>
            <w:proofErr w:type="gramStart"/>
            <w:r w:rsidRPr="00D304E0">
              <w:rPr>
                <w:rFonts w:ascii="Calibri" w:eastAsia="Times New Roman" w:hAnsi="Calibri"/>
                <w:sz w:val="20"/>
                <w:szCs w:val="20"/>
              </w:rPr>
              <w:t>penetrate into</w:t>
            </w:r>
            <w:proofErr w:type="gramEnd"/>
            <w:r w:rsidRPr="00D304E0">
              <w:rPr>
                <w:rFonts w:ascii="Calibri" w:eastAsia="Times New Roman" w:hAnsi="Calibri"/>
                <w:sz w:val="20"/>
                <w:szCs w:val="20"/>
              </w:rPr>
              <w:t xml:space="preserve"> expanding stocks more rapidly</w:t>
            </w:r>
          </w:p>
        </w:tc>
        <w:tc>
          <w:tcPr>
            <w:tcW w:w="1984" w:type="dxa"/>
            <w:noWrap/>
            <w:hideMark/>
          </w:tcPr>
          <w:p w14:paraId="7AC0A747" w14:textId="77777777" w:rsidR="00B44320" w:rsidRPr="00D304E0" w:rsidRDefault="00B44320" w:rsidP="007D1114">
            <w:pPr>
              <w:cnfStyle w:val="000000000000" w:firstRow="0" w:lastRow="0" w:firstColumn="0" w:lastColumn="0" w:oddVBand="0" w:evenVBand="0" w:oddHBand="0" w:evenHBand="0" w:firstRowFirstColumn="0" w:firstRowLastColumn="0" w:lastRowFirstColumn="0" w:lastRowLastColumn="0"/>
              <w:rPr>
                <w:rFonts w:eastAsia="Times New Roman" w:cs="Times New Roman"/>
                <w:bCs/>
                <w:sz w:val="20"/>
                <w:szCs w:val="20"/>
              </w:rPr>
            </w:pPr>
            <w:r w:rsidRPr="00D304E0">
              <w:rPr>
                <w:rFonts w:ascii="Calibri" w:eastAsia="Times New Roman" w:hAnsi="Calibri"/>
                <w:sz w:val="20"/>
                <w:szCs w:val="20"/>
              </w:rPr>
              <w:t>more e-bikes (manufacturing); electrification (energy supply)</w:t>
            </w:r>
          </w:p>
        </w:tc>
      </w:tr>
      <w:tr w:rsidR="00B44320" w:rsidRPr="0059455F" w14:paraId="31B484C3" w14:textId="77777777" w:rsidTr="007D111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993" w:type="dxa"/>
            <w:noWrap/>
            <w:hideMark/>
          </w:tcPr>
          <w:p w14:paraId="26E60849" w14:textId="77777777" w:rsidR="00B44320" w:rsidRPr="00D304E0" w:rsidRDefault="00B44320" w:rsidP="007D1114">
            <w:pPr>
              <w:rPr>
                <w:rFonts w:eastAsia="Times New Roman" w:cs="Times New Roman"/>
                <w:b w:val="0"/>
                <w:bCs w:val="0"/>
                <w:sz w:val="20"/>
                <w:szCs w:val="20"/>
              </w:rPr>
            </w:pPr>
            <w:r w:rsidRPr="002E52BD">
              <w:rPr>
                <w:rFonts w:eastAsia="Times New Roman" w:cs="Times New Roman"/>
                <w:sz w:val="20"/>
                <w:szCs w:val="20"/>
              </w:rPr>
              <w:t>rail</w:t>
            </w:r>
          </w:p>
        </w:tc>
        <w:tc>
          <w:tcPr>
            <w:tcW w:w="2693" w:type="dxa"/>
            <w:noWrap/>
            <w:hideMark/>
          </w:tcPr>
          <w:p w14:paraId="61D8B162" w14:textId="77777777" w:rsidR="00B44320" w:rsidRPr="00D304E0"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bCs/>
                <w:sz w:val="20"/>
                <w:szCs w:val="20"/>
              </w:rPr>
            </w:pPr>
            <w:r w:rsidRPr="00D304E0">
              <w:rPr>
                <w:rFonts w:ascii="Calibri" w:eastAsia="Times New Roman" w:hAnsi="Calibri"/>
                <w:sz w:val="20"/>
                <w:szCs w:val="20"/>
              </w:rPr>
              <w:t>strong increase: significant expansion in high-capacity high-frequency routes particularly for inter-urban mobility between mid-to-large size cities</w:t>
            </w:r>
          </w:p>
        </w:tc>
        <w:tc>
          <w:tcPr>
            <w:tcW w:w="2977" w:type="dxa"/>
            <w:noWrap/>
            <w:hideMark/>
          </w:tcPr>
          <w:p w14:paraId="5119E6C6" w14:textId="77777777" w:rsidR="00B44320" w:rsidRPr="00D304E0"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bCs/>
                <w:sz w:val="20"/>
                <w:szCs w:val="20"/>
              </w:rPr>
            </w:pPr>
            <w:r w:rsidRPr="00D304E0">
              <w:rPr>
                <w:rFonts w:ascii="Calibri" w:eastAsia="Times New Roman" w:hAnsi="Calibri"/>
                <w:sz w:val="20"/>
                <w:szCs w:val="20"/>
              </w:rPr>
              <w:t>reduced: same reasons as for Global North, all remaining and new rail infrastructure is electrified</w:t>
            </w:r>
          </w:p>
        </w:tc>
        <w:tc>
          <w:tcPr>
            <w:tcW w:w="1984" w:type="dxa"/>
            <w:noWrap/>
            <w:hideMark/>
          </w:tcPr>
          <w:p w14:paraId="69B72287" w14:textId="77777777" w:rsidR="00B44320" w:rsidRPr="00D304E0"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bCs/>
                <w:sz w:val="20"/>
                <w:szCs w:val="20"/>
              </w:rPr>
            </w:pPr>
            <w:r w:rsidRPr="00D304E0">
              <w:rPr>
                <w:rFonts w:ascii="Calibri" w:eastAsia="Times New Roman" w:hAnsi="Calibri"/>
                <w:sz w:val="20"/>
                <w:szCs w:val="20"/>
              </w:rPr>
              <w:t>more rail infrastructure (industry); electrification (energy supply)</w:t>
            </w:r>
          </w:p>
        </w:tc>
      </w:tr>
      <w:tr w:rsidR="00B44320" w:rsidRPr="0059455F" w14:paraId="255E2EAD" w14:textId="77777777" w:rsidTr="007D1114">
        <w:trPr>
          <w:trHeight w:val="280"/>
        </w:trPr>
        <w:tc>
          <w:tcPr>
            <w:cnfStyle w:val="001000000000" w:firstRow="0" w:lastRow="0" w:firstColumn="1" w:lastColumn="0" w:oddVBand="0" w:evenVBand="0" w:oddHBand="0" w:evenHBand="0" w:firstRowFirstColumn="0" w:firstRowLastColumn="0" w:lastRowFirstColumn="0" w:lastRowLastColumn="0"/>
            <w:tcW w:w="993" w:type="dxa"/>
            <w:noWrap/>
            <w:hideMark/>
          </w:tcPr>
          <w:p w14:paraId="75560002" w14:textId="77777777" w:rsidR="00B44320" w:rsidRPr="00D304E0" w:rsidRDefault="00B44320" w:rsidP="007D1114">
            <w:pPr>
              <w:rPr>
                <w:rFonts w:eastAsia="Times New Roman" w:cs="Times New Roman"/>
                <w:b w:val="0"/>
                <w:bCs w:val="0"/>
                <w:sz w:val="20"/>
                <w:szCs w:val="20"/>
              </w:rPr>
            </w:pPr>
            <w:r w:rsidRPr="002E52BD">
              <w:rPr>
                <w:rFonts w:eastAsia="Times New Roman" w:cs="Times New Roman"/>
                <w:sz w:val="20"/>
                <w:szCs w:val="20"/>
              </w:rPr>
              <w:t>bus</w:t>
            </w:r>
          </w:p>
        </w:tc>
        <w:tc>
          <w:tcPr>
            <w:tcW w:w="2693" w:type="dxa"/>
            <w:noWrap/>
            <w:hideMark/>
          </w:tcPr>
          <w:p w14:paraId="7F4B3E64" w14:textId="77777777" w:rsidR="00B44320" w:rsidRPr="00D304E0" w:rsidRDefault="00B44320" w:rsidP="007D1114">
            <w:pPr>
              <w:cnfStyle w:val="000000000000" w:firstRow="0" w:lastRow="0" w:firstColumn="0" w:lastColumn="0" w:oddVBand="0" w:evenVBand="0" w:oddHBand="0" w:evenHBand="0" w:firstRowFirstColumn="0" w:firstRowLastColumn="0" w:lastRowFirstColumn="0" w:lastRowLastColumn="0"/>
              <w:rPr>
                <w:rFonts w:eastAsia="Times New Roman" w:cs="Times New Roman"/>
                <w:bCs/>
                <w:sz w:val="20"/>
                <w:szCs w:val="20"/>
              </w:rPr>
            </w:pPr>
            <w:r w:rsidRPr="00D304E0">
              <w:rPr>
                <w:rFonts w:ascii="Calibri" w:eastAsia="Times New Roman" w:hAnsi="Calibri"/>
                <w:sz w:val="20"/>
                <w:szCs w:val="20"/>
              </w:rPr>
              <w:t>strong increase: significant expansion in high-capacity high-frequency routes particularly for intra-urban mobility including flexi-route buses (shared mobility)</w:t>
            </w:r>
          </w:p>
        </w:tc>
        <w:tc>
          <w:tcPr>
            <w:tcW w:w="2977" w:type="dxa"/>
            <w:noWrap/>
            <w:hideMark/>
          </w:tcPr>
          <w:p w14:paraId="04A5714D" w14:textId="77777777" w:rsidR="00B44320" w:rsidRPr="00D304E0" w:rsidRDefault="00B44320" w:rsidP="007D1114">
            <w:pPr>
              <w:cnfStyle w:val="000000000000" w:firstRow="0" w:lastRow="0" w:firstColumn="0" w:lastColumn="0" w:oddVBand="0" w:evenVBand="0" w:oddHBand="0" w:evenHBand="0" w:firstRowFirstColumn="0" w:firstRowLastColumn="0" w:lastRowFirstColumn="0" w:lastRowLastColumn="0"/>
              <w:rPr>
                <w:rFonts w:eastAsia="Times New Roman" w:cs="Times New Roman"/>
                <w:bCs/>
                <w:sz w:val="20"/>
                <w:szCs w:val="20"/>
              </w:rPr>
            </w:pPr>
            <w:r w:rsidRPr="00D304E0">
              <w:rPr>
                <w:rFonts w:ascii="Calibri" w:eastAsia="Times New Roman" w:hAnsi="Calibri"/>
                <w:sz w:val="20"/>
                <w:szCs w:val="20"/>
              </w:rPr>
              <w:t>reduced: same reasons as for Global North, less congestion, high load factors, higher service efficiencies with shared fleets, &amp; on-road usage so rapid EV introduction into fleets with factor 3 improvements in vehicle (powertrain) efficiency (mainly urban)</w:t>
            </w:r>
          </w:p>
        </w:tc>
        <w:tc>
          <w:tcPr>
            <w:tcW w:w="1984" w:type="dxa"/>
            <w:noWrap/>
            <w:hideMark/>
          </w:tcPr>
          <w:p w14:paraId="59F84AE6" w14:textId="77777777" w:rsidR="00B44320" w:rsidRPr="00D304E0" w:rsidRDefault="00B44320" w:rsidP="007D1114">
            <w:pPr>
              <w:cnfStyle w:val="000000000000" w:firstRow="0" w:lastRow="0" w:firstColumn="0" w:lastColumn="0" w:oddVBand="0" w:evenVBand="0" w:oddHBand="0" w:evenHBand="0" w:firstRowFirstColumn="0" w:firstRowLastColumn="0" w:lastRowFirstColumn="0" w:lastRowLastColumn="0"/>
              <w:rPr>
                <w:rFonts w:eastAsia="Times New Roman" w:cs="Times New Roman"/>
                <w:bCs/>
                <w:sz w:val="20"/>
                <w:szCs w:val="20"/>
              </w:rPr>
            </w:pPr>
            <w:r w:rsidRPr="00D304E0">
              <w:rPr>
                <w:rFonts w:ascii="Calibri" w:eastAsia="Times New Roman" w:hAnsi="Calibri"/>
                <w:sz w:val="20"/>
                <w:szCs w:val="20"/>
              </w:rPr>
              <w:t>more buses (manufacturing); electrification (energy supply)</w:t>
            </w:r>
          </w:p>
        </w:tc>
      </w:tr>
      <w:tr w:rsidR="00B44320" w:rsidRPr="0059455F" w14:paraId="65CB3E67" w14:textId="77777777" w:rsidTr="007D111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993" w:type="dxa"/>
            <w:noWrap/>
            <w:hideMark/>
          </w:tcPr>
          <w:p w14:paraId="29316383" w14:textId="77777777" w:rsidR="00B44320" w:rsidRPr="00D304E0" w:rsidRDefault="00B44320" w:rsidP="007D1114">
            <w:pPr>
              <w:rPr>
                <w:rFonts w:eastAsia="Times New Roman" w:cs="Times New Roman"/>
                <w:b w:val="0"/>
                <w:bCs w:val="0"/>
                <w:sz w:val="20"/>
                <w:szCs w:val="20"/>
              </w:rPr>
            </w:pPr>
            <w:r w:rsidRPr="002E52BD">
              <w:rPr>
                <w:rFonts w:eastAsia="Times New Roman" w:cs="Times New Roman"/>
                <w:sz w:val="20"/>
                <w:szCs w:val="20"/>
              </w:rPr>
              <w:t>air</w:t>
            </w:r>
          </w:p>
        </w:tc>
        <w:tc>
          <w:tcPr>
            <w:tcW w:w="2693" w:type="dxa"/>
            <w:noWrap/>
            <w:hideMark/>
          </w:tcPr>
          <w:p w14:paraId="66C36910" w14:textId="77777777" w:rsidR="00B44320" w:rsidRPr="00D304E0"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bCs/>
                <w:sz w:val="20"/>
                <w:szCs w:val="20"/>
              </w:rPr>
            </w:pPr>
            <w:r w:rsidRPr="00D304E0">
              <w:rPr>
                <w:rFonts w:ascii="Calibri" w:eastAsia="Times New Roman" w:hAnsi="Calibri"/>
                <w:sz w:val="20"/>
                <w:szCs w:val="20"/>
              </w:rPr>
              <w:t>marginal increase: rising demand partially offset by telepresence ICTs as substitutes for some commercial travel</w:t>
            </w:r>
          </w:p>
        </w:tc>
        <w:tc>
          <w:tcPr>
            <w:tcW w:w="2977" w:type="dxa"/>
            <w:noWrap/>
            <w:hideMark/>
          </w:tcPr>
          <w:p w14:paraId="71A267CC" w14:textId="77777777" w:rsidR="00B44320" w:rsidRPr="00D304E0"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bCs/>
                <w:sz w:val="20"/>
                <w:szCs w:val="20"/>
              </w:rPr>
            </w:pPr>
            <w:r w:rsidRPr="00D304E0">
              <w:rPr>
                <w:rFonts w:ascii="Calibri" w:eastAsia="Times New Roman" w:hAnsi="Calibri"/>
                <w:sz w:val="20"/>
                <w:szCs w:val="20"/>
              </w:rPr>
              <w:t>assumed consistent with energy intensity in Global North</w:t>
            </w:r>
          </w:p>
        </w:tc>
        <w:tc>
          <w:tcPr>
            <w:tcW w:w="1984" w:type="dxa"/>
            <w:noWrap/>
            <w:hideMark/>
          </w:tcPr>
          <w:p w14:paraId="7E74E6E8" w14:textId="77777777" w:rsidR="00B44320" w:rsidRPr="00D304E0"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bCs/>
                <w:sz w:val="20"/>
                <w:szCs w:val="20"/>
              </w:rPr>
            </w:pPr>
            <w:r w:rsidRPr="00D304E0">
              <w:rPr>
                <w:rFonts w:ascii="Calibri" w:eastAsia="Times New Roman" w:hAnsi="Calibri"/>
                <w:sz w:val="20"/>
                <w:szCs w:val="20"/>
              </w:rPr>
              <w:t>none</w:t>
            </w:r>
          </w:p>
        </w:tc>
      </w:tr>
    </w:tbl>
    <w:p w14:paraId="4125D374" w14:textId="77777777" w:rsidR="00B44320" w:rsidRPr="0059455F" w:rsidRDefault="00B44320" w:rsidP="007D1114">
      <w:pPr>
        <w:rPr>
          <w:b/>
        </w:rPr>
      </w:pPr>
    </w:p>
    <w:p w14:paraId="632DE168" w14:textId="77777777" w:rsidR="00B44320" w:rsidRPr="006A11F9" w:rsidRDefault="00B44320" w:rsidP="007D1114">
      <w:pPr>
        <w:outlineLvl w:val="0"/>
        <w:rPr>
          <w:b/>
          <w:i/>
        </w:rPr>
      </w:pPr>
    </w:p>
    <w:p w14:paraId="722D2B92" w14:textId="77777777" w:rsidR="00B44320" w:rsidRDefault="00B44320" w:rsidP="007D1114">
      <w:pPr>
        <w:rPr>
          <w:b/>
          <w:i/>
        </w:rPr>
      </w:pPr>
    </w:p>
    <w:p w14:paraId="49ED633E" w14:textId="77777777" w:rsidR="00B44320" w:rsidRPr="00F47BDF" w:rsidRDefault="00B44320" w:rsidP="007D1114">
      <w:pPr>
        <w:rPr>
          <w:b/>
          <w:i/>
        </w:rPr>
      </w:pPr>
      <w:r w:rsidRPr="0059455F">
        <w:rPr>
          <w:b/>
        </w:rPr>
        <w:t>Bottom-up quantification of final energy demand for mobility</w:t>
      </w:r>
    </w:p>
    <w:p w14:paraId="33052E3F" w14:textId="77777777" w:rsidR="00B44320" w:rsidRPr="0059455F" w:rsidRDefault="00B44320" w:rsidP="007D1114">
      <w:pPr>
        <w:rPr>
          <w:b/>
        </w:rPr>
      </w:pPr>
    </w:p>
    <w:p w14:paraId="68CBEFDD" w14:textId="77777777" w:rsidR="00B44320" w:rsidRPr="00D304E0" w:rsidRDefault="00B44320" w:rsidP="007D1114">
      <w:r w:rsidRPr="00D304E0">
        <w:t>We estimate the overall effect of these changes to activity (per mode) and intensity in both the Global North and South in 2050 using the GEA Efficiency scenario as a reference point.</w:t>
      </w:r>
    </w:p>
    <w:p w14:paraId="72BDEE56" w14:textId="77777777" w:rsidR="00B44320" w:rsidRPr="00D304E0" w:rsidRDefault="00B44320" w:rsidP="007D1114"/>
    <w:p w14:paraId="7B6D5F83" w14:textId="77777777" w:rsidR="00B44320" w:rsidRPr="00D304E0" w:rsidRDefault="00B44320" w:rsidP="007D1114">
      <w:r w:rsidRPr="00D304E0">
        <w:t>The GEA Efficiency scenario of global energy-system transformation describes a future in which deep, pervasive, and highly ambitious policy-driven efforts to improve energy conversion efficiencies are rapidly and cumulatively built up throughout the economy</w:t>
      </w:r>
      <w:r w:rsidRPr="00D10988">
        <w:rPr>
          <w:noProof/>
          <w:vertAlign w:val="superscript"/>
        </w:rPr>
        <w:t>43</w:t>
      </w:r>
      <w:r>
        <w:t xml:space="preserve">. </w:t>
      </w:r>
      <w:r w:rsidRPr="00D304E0">
        <w:t>This scenario narrative is mapped onto the transportation sector in a detailed bottom-up analysis of modes, vehicles, fuels, efficiencies, and activity levels on a regionally disaggregated basis</w:t>
      </w:r>
      <w:r w:rsidRPr="00D10988">
        <w:rPr>
          <w:noProof/>
          <w:vertAlign w:val="superscript"/>
        </w:rPr>
        <w:t>44</w:t>
      </w:r>
      <w:r w:rsidRPr="00D304E0">
        <w:t xml:space="preserve">. The main features of the GEA Efficiency scenario are summarized in Box </w:t>
      </w:r>
      <w:r>
        <w:t>SI-3c-Features_Mobility</w:t>
      </w:r>
      <w:r w:rsidRPr="00D304E0">
        <w:t>.</w:t>
      </w:r>
    </w:p>
    <w:p w14:paraId="2DF6119D" w14:textId="77777777" w:rsidR="00B44320" w:rsidRPr="00D304E0" w:rsidRDefault="00B44320" w:rsidP="007D1114"/>
    <w:p w14:paraId="540E7299" w14:textId="77777777" w:rsidR="00B44320" w:rsidRPr="00D304E0" w:rsidRDefault="00B44320" w:rsidP="007D1114">
      <w:r w:rsidRPr="00D304E0">
        <w:t>GEA Efficiency serves as a useful reference scenario for five reasons: (1) its underlying scenario narrative is strongly technological in focus, so is a complementary base upon which our end-user focused narrative can build; (2) within the mitigation scenario literature it already achieves relatively slow rates of global energy demand growth; (3) time-series data at regional and sectoral scales are publicly available in online databases; (4) quantitative projections are substantiated by detailed bottom-up chapters per sector; (5) quantitative projections are calculated using the global integrated assessment model, MESSAGE, which we also use here to quantify our LED scenario, allowing clear comparative interpretations and consistent assumptions.</w:t>
      </w:r>
    </w:p>
    <w:p w14:paraId="494F4B1F" w14:textId="77777777" w:rsidR="00B44320" w:rsidRPr="00D304E0" w:rsidRDefault="00B44320" w:rsidP="007D1114"/>
    <w:p w14:paraId="0201C18D" w14:textId="77777777" w:rsidR="00B44320" w:rsidRPr="00D304E0" w:rsidRDefault="00B44320" w:rsidP="007D1114">
      <w:r w:rsidRPr="00D304E0">
        <w:t>GEA Efficiency provides reference data for activity levels (billion p-km) and energy intensity (MJ/p-km) for both 2020 and 2050 (with activity x intensity giving final energy demand).</w:t>
      </w:r>
    </w:p>
    <w:p w14:paraId="186AF72C" w14:textId="77777777" w:rsidR="00B44320" w:rsidRPr="00D304E0" w:rsidRDefault="00B44320" w:rsidP="007D1114"/>
    <w:p w14:paraId="5A990842" w14:textId="77777777" w:rsidR="00B44320" w:rsidRPr="00D304E0" w:rsidRDefault="00B44320" w:rsidP="007D1114">
      <w:r w:rsidRPr="00D304E0">
        <w:t xml:space="preserve">GEA Efficiency data for 2050 were adjusted according to assumptions derived from the LED scenario narrative (see Tables </w:t>
      </w:r>
      <w:r>
        <w:t>SI-3c-2 and SI-3c-3</w:t>
      </w:r>
      <w:r w:rsidRPr="00D304E0">
        <w:t xml:space="preserve"> above).</w:t>
      </w:r>
    </w:p>
    <w:p w14:paraId="3BDEC270" w14:textId="77777777" w:rsidR="00B44320" w:rsidRPr="00D304E0" w:rsidRDefault="00B44320" w:rsidP="007D1114"/>
    <w:p w14:paraId="6BD62331" w14:textId="77777777" w:rsidR="00B44320" w:rsidRPr="00D304E0" w:rsidRDefault="00B44320" w:rsidP="007D1114">
      <w:r w:rsidRPr="00D304E0">
        <w:t xml:space="preserve">GEA Efficiency data for 2020 were used as base year data (as these capture improvements in vehicle efficiency consistent with the LED scenario storyline) unless GEA Efficiency deviated significantly from near-term expectations (GEA having been published in 2012). In such cases, 2020 base year data was adjusted to fit observations and near-term projections. </w:t>
      </w:r>
      <w:proofErr w:type="gramStart"/>
      <w:r w:rsidRPr="00D304E0">
        <w:t>In particular, GEA</w:t>
      </w:r>
      <w:proofErr w:type="gramEnd"/>
      <w:r w:rsidRPr="00D304E0">
        <w:t xml:space="preserve"> Efficiency envisaged very low growth in activity levels for passenger transport in the Global South to 2020. Total activity across all modes in 2020 was projected to be 16,000 billion p-km (excluding international aviation) which is a factor 2 lower than recent IEA and ITF projections in the range of 33,000 to 37,000 billion p-km across a range of scenarios</w:t>
      </w:r>
      <w:r w:rsidRPr="00D10988">
        <w:rPr>
          <w:noProof/>
          <w:vertAlign w:val="superscript"/>
        </w:rPr>
        <w:t>16,45</w:t>
      </w:r>
      <w:r w:rsidRPr="00D304E0">
        <w:t>.</w:t>
      </w:r>
    </w:p>
    <w:p w14:paraId="11110D35" w14:textId="77777777" w:rsidR="00B44320" w:rsidRPr="00D304E0" w:rsidRDefault="00B44320" w:rsidP="007D1114"/>
    <w:p w14:paraId="56346E36" w14:textId="77777777" w:rsidR="00B44320" w:rsidRPr="00D304E0" w:rsidRDefault="00B44320" w:rsidP="007D1114">
      <w:r w:rsidRPr="00D304E0">
        <w:t>Consequently, activity levels in the Global South for the LED scenario were set equal to the ITF base scenario</w:t>
      </w:r>
      <w:r w:rsidRPr="00D10988">
        <w:rPr>
          <w:noProof/>
          <w:vertAlign w:val="superscript"/>
        </w:rPr>
        <w:t>45</w:t>
      </w:r>
      <w:r>
        <w:t>,</w:t>
      </w:r>
      <w:r w:rsidRPr="00D304E0">
        <w:t xml:space="preserve"> which reports activity levels for road, bus, rail and domestic aviation. (Final energy demand from International aviation is accounted for in the LED scenario in a separate international bunker fuels category). Road p-km from the ITF scenario data were split into light duty vehicles (LDVs) and two-to-three wheelers (2W-3W) using their respective shares in 2020 in the GEA-Efficiency scenario.</w:t>
      </w:r>
    </w:p>
    <w:p w14:paraId="34750428" w14:textId="77777777" w:rsidR="00B44320" w:rsidRPr="00D304E0" w:rsidRDefault="00B44320" w:rsidP="007D1114"/>
    <w:p w14:paraId="082D33A6" w14:textId="77777777" w:rsidR="00B44320" w:rsidRPr="0020411E" w:rsidRDefault="00B44320" w:rsidP="007D1114">
      <w:r w:rsidRPr="00D304E0">
        <w:t>Final energy demand in the Global South for the LED scenario were similarly scaled up to ensure consistency with the increased activity levels (keeping energy intensity consistent with GEA Efficiency).</w:t>
      </w:r>
    </w:p>
    <w:p w14:paraId="492314DC" w14:textId="77777777" w:rsidR="00B44320" w:rsidRPr="0059455F" w:rsidRDefault="00B44320" w:rsidP="007D1114">
      <w:pPr>
        <w:rPr>
          <w:b/>
        </w:rPr>
      </w:pPr>
      <w:r w:rsidRPr="0059455F">
        <w:rPr>
          <w:b/>
        </w:rPr>
        <w:br w:type="page"/>
      </w:r>
    </w:p>
    <w:tbl>
      <w:tblPr>
        <w:tblStyle w:val="TableGrid"/>
        <w:tblW w:w="0" w:type="auto"/>
        <w:tblLook w:val="04A0" w:firstRow="1" w:lastRow="0" w:firstColumn="1" w:lastColumn="0" w:noHBand="0" w:noVBand="1"/>
      </w:tblPr>
      <w:tblGrid>
        <w:gridCol w:w="8516"/>
      </w:tblGrid>
      <w:tr w:rsidR="00B44320" w:rsidRPr="0059455F" w14:paraId="4E506D46" w14:textId="77777777" w:rsidTr="007D1114">
        <w:tc>
          <w:tcPr>
            <w:tcW w:w="8516" w:type="dxa"/>
          </w:tcPr>
          <w:p w14:paraId="61E4268B" w14:textId="77777777" w:rsidR="00B44320" w:rsidRPr="0059455F" w:rsidRDefault="00B44320" w:rsidP="007D11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b/>
                <w:i/>
                <w:sz w:val="20"/>
                <w:szCs w:val="20"/>
              </w:rPr>
            </w:pPr>
            <w:r w:rsidRPr="006A11F9">
              <w:rPr>
                <w:rFonts w:cs="Helvetica"/>
                <w:b/>
                <w:bCs/>
                <w:i/>
                <w:sz w:val="20"/>
                <w:szCs w:val="20"/>
              </w:rPr>
              <w:t xml:space="preserve">BOX </w:t>
            </w:r>
            <w:r>
              <w:rPr>
                <w:rFonts w:cs="Helvetica"/>
                <w:b/>
                <w:bCs/>
                <w:i/>
                <w:sz w:val="20"/>
                <w:szCs w:val="20"/>
              </w:rPr>
              <w:t>SI-3c-Features_Mobility</w:t>
            </w:r>
            <w:r w:rsidRPr="0059455F">
              <w:rPr>
                <w:rFonts w:cs="Helvetica"/>
                <w:b/>
                <w:bCs/>
                <w:i/>
                <w:sz w:val="20"/>
                <w:szCs w:val="20"/>
              </w:rPr>
              <w:t>. Main features of the GEA Efficiency scenario of future mobility</w:t>
            </w:r>
            <w:r w:rsidRPr="00D10988">
              <w:rPr>
                <w:rFonts w:cs="Helvetica"/>
                <w:b/>
                <w:bCs/>
                <w:i/>
                <w:noProof/>
                <w:sz w:val="20"/>
                <w:szCs w:val="20"/>
                <w:vertAlign w:val="superscript"/>
              </w:rPr>
              <w:t>44</w:t>
            </w:r>
            <w:r w:rsidRPr="006A11F9">
              <w:rPr>
                <w:rFonts w:cs="Helvetica"/>
                <w:b/>
                <w:bCs/>
                <w:i/>
                <w:sz w:val="20"/>
                <w:szCs w:val="20"/>
              </w:rPr>
              <w:t>.</w:t>
            </w:r>
          </w:p>
          <w:p w14:paraId="08A78E8C" w14:textId="77777777" w:rsidR="00B44320" w:rsidRPr="0059455F" w:rsidRDefault="00B44320" w:rsidP="007D11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b/>
                <w:sz w:val="20"/>
                <w:szCs w:val="20"/>
              </w:rPr>
            </w:pPr>
          </w:p>
          <w:p w14:paraId="1F14417D" w14:textId="77777777" w:rsidR="00B44320" w:rsidRPr="00D304E0" w:rsidRDefault="00B44320" w:rsidP="007D11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0"/>
                <w:szCs w:val="20"/>
              </w:rPr>
            </w:pPr>
            <w:r w:rsidRPr="00D304E0">
              <w:rPr>
                <w:rFonts w:cs="Helvetica"/>
                <w:sz w:val="20"/>
                <w:szCs w:val="20"/>
              </w:rPr>
              <w:t>In GEA Efficiency, activity levels across all transport modes increase from 2020 to 2050 by 3% and 71% in the Global North and the Global South respectively. In the Global North, activity falls for LDVs but rises for rail and aviation. In the Global South, activity rises strongly across all modes except buses. Energy intensity falls by 28% and 26% on average across all modes in developed and the Global South respectively. Reductions in energy intensity are particularly strong in LDVs and aviation, linked to engine efficiency improvements and the use of alternative fuels.</w:t>
            </w:r>
          </w:p>
          <w:p w14:paraId="67212DD4" w14:textId="77777777" w:rsidR="00B44320" w:rsidRPr="00D304E0" w:rsidRDefault="00B44320" w:rsidP="007D11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0"/>
                <w:szCs w:val="20"/>
              </w:rPr>
            </w:pPr>
          </w:p>
          <w:p w14:paraId="7EE7FA8C" w14:textId="77777777" w:rsidR="00B44320" w:rsidRPr="00D304E0" w:rsidRDefault="00B44320" w:rsidP="007D11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0"/>
                <w:szCs w:val="20"/>
              </w:rPr>
            </w:pPr>
            <w:proofErr w:type="gramStart"/>
            <w:r w:rsidRPr="00D304E0">
              <w:rPr>
                <w:rFonts w:cs="Helvetica"/>
                <w:sz w:val="20"/>
                <w:szCs w:val="20"/>
              </w:rPr>
              <w:t>As a result of</w:t>
            </w:r>
            <w:proofErr w:type="gramEnd"/>
            <w:r w:rsidRPr="00D304E0">
              <w:rPr>
                <w:rFonts w:cs="Helvetica"/>
                <w:sz w:val="20"/>
                <w:szCs w:val="20"/>
              </w:rPr>
              <w:t xml:space="preserve"> these changes in activity levels and energy intensity, global final energy demand for transportation falls by 10% from 2020 to 2050 as improvements in energy efficiency offset ever-increasing mobility. Energy demand falls by 26% in the Global </w:t>
            </w:r>
            <w:proofErr w:type="gramStart"/>
            <w:r w:rsidRPr="00D304E0">
              <w:rPr>
                <w:rFonts w:cs="Helvetica"/>
                <w:sz w:val="20"/>
                <w:szCs w:val="20"/>
              </w:rPr>
              <w:t>North, but</w:t>
            </w:r>
            <w:proofErr w:type="gramEnd"/>
            <w:r w:rsidRPr="00D304E0">
              <w:rPr>
                <w:rFonts w:cs="Helvetica"/>
                <w:sz w:val="20"/>
                <w:szCs w:val="20"/>
              </w:rPr>
              <w:t xml:space="preserve"> rises by 27% in the Global South as rising incomes create and enable greater demands for mobility including private car ownership and use. On a per capita basis, the Global South remain at far lower levels than the Global North. By 2050, annual activity levels are still 76% lower in the Global South (3,892 vs. 15,925 p-km per capita) and energy demand is 86% lower (3.4 GJ vs. 24.0 GJ per capita).</w:t>
            </w:r>
          </w:p>
          <w:p w14:paraId="2483D994" w14:textId="77777777" w:rsidR="00B44320" w:rsidRPr="00D304E0" w:rsidRDefault="00B44320" w:rsidP="007D11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0"/>
                <w:szCs w:val="20"/>
              </w:rPr>
            </w:pPr>
          </w:p>
          <w:p w14:paraId="713EBB09" w14:textId="77777777" w:rsidR="00B44320" w:rsidRPr="00D304E0" w:rsidRDefault="00B44320" w:rsidP="007D11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0"/>
                <w:szCs w:val="20"/>
              </w:rPr>
            </w:pPr>
            <w:r w:rsidRPr="00D304E0">
              <w:rPr>
                <w:rFonts w:cs="Helvetica"/>
                <w:sz w:val="20"/>
                <w:szCs w:val="20"/>
              </w:rPr>
              <w:t>Further details on future passenger mobility in GEA Efficiency include:</w:t>
            </w:r>
          </w:p>
          <w:p w14:paraId="0E9A31EC" w14:textId="77777777" w:rsidR="00B44320" w:rsidRPr="00D304E0" w:rsidRDefault="00B44320" w:rsidP="007D11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0"/>
                <w:szCs w:val="20"/>
              </w:rPr>
            </w:pPr>
            <w:r w:rsidRPr="00D304E0">
              <w:rPr>
                <w:rFonts w:cs="Helvetica"/>
                <w:sz w:val="20"/>
                <w:szCs w:val="20"/>
              </w:rPr>
              <w:t xml:space="preserve">- </w:t>
            </w:r>
            <w:r w:rsidRPr="00D304E0">
              <w:rPr>
                <w:rFonts w:cs="Helvetica"/>
                <w:i/>
                <w:iCs/>
                <w:sz w:val="20"/>
                <w:szCs w:val="20"/>
              </w:rPr>
              <w:t>rising overall activity levels particularly in the Global South</w:t>
            </w:r>
            <w:r w:rsidRPr="00D304E0">
              <w:rPr>
                <w:rFonts w:cs="Helvetica"/>
                <w:sz w:val="20"/>
                <w:szCs w:val="20"/>
              </w:rPr>
              <w:t xml:space="preserve"> as income growth releases latent demand, but annual per capita activity across all modes in the Global South (3,892 p-km) is still a long way from converging on developed country levels (15,925 p-km)</w:t>
            </w:r>
          </w:p>
          <w:p w14:paraId="4C79E2B5" w14:textId="77777777" w:rsidR="00B44320" w:rsidRPr="00D304E0" w:rsidRDefault="00B44320" w:rsidP="007D11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0"/>
                <w:szCs w:val="20"/>
              </w:rPr>
            </w:pPr>
            <w:r w:rsidRPr="00D304E0">
              <w:rPr>
                <w:rFonts w:cs="Helvetica"/>
                <w:sz w:val="20"/>
                <w:szCs w:val="20"/>
              </w:rPr>
              <w:t xml:space="preserve">- </w:t>
            </w:r>
            <w:r w:rsidRPr="00D304E0">
              <w:rPr>
                <w:rFonts w:cs="Helvetica"/>
                <w:i/>
                <w:iCs/>
                <w:sz w:val="20"/>
                <w:szCs w:val="20"/>
              </w:rPr>
              <w:t xml:space="preserve">increasing car ownership in the Global South </w:t>
            </w:r>
            <w:r w:rsidRPr="00D304E0">
              <w:rPr>
                <w:rFonts w:cs="Helvetica"/>
                <w:sz w:val="20"/>
                <w:szCs w:val="20"/>
              </w:rPr>
              <w:t>with annual sales of LDVs roughly doubling from 2005 to 2050, but growth constrained by a range of factors including infrastructure limitations, congestion, policy measures, affordability for sizeable low-income consumer groups, and still falling short of the saturation levels observable currently in the Global North:  with growth concentrated in the Global South</w:t>
            </w:r>
          </w:p>
          <w:p w14:paraId="7AFB0787" w14:textId="77777777" w:rsidR="00B44320" w:rsidRPr="0020411E" w:rsidRDefault="00B44320" w:rsidP="007D11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0"/>
                <w:szCs w:val="20"/>
              </w:rPr>
            </w:pPr>
            <w:r w:rsidRPr="00D304E0">
              <w:rPr>
                <w:rFonts w:cs="Helvetica"/>
                <w:sz w:val="20"/>
                <w:szCs w:val="20"/>
              </w:rPr>
              <w:t xml:space="preserve">- </w:t>
            </w:r>
            <w:r w:rsidRPr="00D304E0">
              <w:rPr>
                <w:rFonts w:cs="Helvetica"/>
                <w:i/>
                <w:iCs/>
                <w:sz w:val="20"/>
                <w:szCs w:val="20"/>
              </w:rPr>
              <w:t>extremely high technical efficiency improvements</w:t>
            </w:r>
            <w:r w:rsidRPr="00D304E0">
              <w:rPr>
                <w:rFonts w:cs="Helvetica"/>
                <w:sz w:val="20"/>
                <w:szCs w:val="20"/>
              </w:rPr>
              <w:t xml:space="preserve"> across all modes of passenger transportation, particularly LDVs (as a result of market-driven innovation, ratcheting up of efficiency standards, and other policy measures including fuel taxes); fuel economy in new LDVs improves from around 7 L/100km in 2020 to around 3 L/100km in 2050 which taking fleet turnover into account results in stock-aver</w:t>
            </w:r>
            <w:r w:rsidRPr="0020411E">
              <w:rPr>
                <w:rFonts w:cs="Helvetica"/>
                <w:sz w:val="20"/>
                <w:szCs w:val="20"/>
              </w:rPr>
              <w:t>age fuel economy improving from around 9.5 L/100km in 2020 to 6 L/100km in 2050 (Figure 9.37)</w:t>
            </w:r>
          </w:p>
          <w:p w14:paraId="0B5CB4B7" w14:textId="77777777" w:rsidR="00B44320" w:rsidRPr="001A6B81" w:rsidRDefault="00B44320" w:rsidP="007D11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0"/>
                <w:szCs w:val="20"/>
              </w:rPr>
            </w:pPr>
            <w:r w:rsidRPr="00D304E0">
              <w:rPr>
                <w:rFonts w:cs="Helvetica"/>
                <w:sz w:val="20"/>
                <w:szCs w:val="20"/>
              </w:rPr>
              <w:t xml:space="preserve">- </w:t>
            </w:r>
            <w:r w:rsidRPr="00D304E0">
              <w:rPr>
                <w:rFonts w:cs="Helvetica"/>
                <w:i/>
                <w:iCs/>
                <w:sz w:val="20"/>
                <w:szCs w:val="20"/>
              </w:rPr>
              <w:t>slow shift to alternative fuel vehicles</w:t>
            </w:r>
            <w:r w:rsidRPr="00D304E0">
              <w:rPr>
                <w:rFonts w:cs="Helvetica"/>
                <w:sz w:val="20"/>
                <w:szCs w:val="20"/>
              </w:rPr>
              <w:t xml:space="preserve"> with EVs </w:t>
            </w:r>
            <w:r w:rsidRPr="001A6B81">
              <w:rPr>
                <w:rFonts w:cs="Helvetica"/>
                <w:sz w:val="20"/>
                <w:szCs w:val="20"/>
              </w:rPr>
              <w:t>and H2FCVs accounting for about 30% of new vehicle sales in 2050, although hybrid electric (gasoline, diesel) are more common than ICE only by 2050</w:t>
            </w:r>
          </w:p>
          <w:p w14:paraId="7E8D8EE4" w14:textId="77777777" w:rsidR="00B44320" w:rsidRPr="00D304E0" w:rsidRDefault="00B44320" w:rsidP="007D11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0"/>
                <w:szCs w:val="20"/>
              </w:rPr>
            </w:pPr>
            <w:r w:rsidRPr="001A6B81">
              <w:rPr>
                <w:rFonts w:cs="Helvetica"/>
                <w:sz w:val="20"/>
                <w:szCs w:val="20"/>
              </w:rPr>
              <w:t xml:space="preserve">- </w:t>
            </w:r>
            <w:r w:rsidRPr="001A6B81">
              <w:rPr>
                <w:rFonts w:cs="Helvetica"/>
                <w:i/>
                <w:iCs/>
                <w:sz w:val="20"/>
                <w:szCs w:val="20"/>
              </w:rPr>
              <w:t>very strong modal shifts</w:t>
            </w:r>
            <w:r w:rsidRPr="001A6B81">
              <w:rPr>
                <w:rFonts w:cs="Helvetica"/>
                <w:sz w:val="20"/>
                <w:szCs w:val="20"/>
              </w:rPr>
              <w:t xml:space="preserve"> away from private car usage and towards public transportation particular</w:t>
            </w:r>
            <w:r w:rsidRPr="00D304E0">
              <w:rPr>
                <w:rFonts w:cs="Helvetica"/>
                <w:sz w:val="20"/>
                <w:szCs w:val="20"/>
              </w:rPr>
              <w:t>ly trains (</w:t>
            </w:r>
            <w:proofErr w:type="gramStart"/>
            <w:r w:rsidRPr="00D304E0">
              <w:rPr>
                <w:rFonts w:cs="Helvetica"/>
                <w:sz w:val="20"/>
                <w:szCs w:val="20"/>
              </w:rPr>
              <w:t>as a result of</w:t>
            </w:r>
            <w:proofErr w:type="gramEnd"/>
            <w:r w:rsidRPr="00D304E0">
              <w:rPr>
                <w:rFonts w:cs="Helvetica"/>
                <w:sz w:val="20"/>
                <w:szCs w:val="20"/>
              </w:rPr>
              <w:t xml:space="preserve"> urban planning, mobility demand management, infrastructure investments in both public and active modes, and other policy measures e.g., to manage congestion and air quality) but against a backdrop of rapidly rising private car stocks in the Global South </w:t>
            </w:r>
          </w:p>
          <w:p w14:paraId="17AFCCCC" w14:textId="77777777" w:rsidR="00B44320" w:rsidRPr="0059455F" w:rsidRDefault="00B44320" w:rsidP="007D11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b/>
                <w:sz w:val="20"/>
                <w:szCs w:val="20"/>
              </w:rPr>
            </w:pPr>
            <w:r w:rsidRPr="00D304E0">
              <w:rPr>
                <w:rFonts w:cs="Helvetica"/>
                <w:sz w:val="20"/>
                <w:szCs w:val="20"/>
              </w:rPr>
              <w:t xml:space="preserve">- </w:t>
            </w:r>
            <w:r w:rsidRPr="00D304E0">
              <w:rPr>
                <w:rFonts w:cs="Helvetica"/>
                <w:i/>
                <w:iCs/>
                <w:sz w:val="20"/>
                <w:szCs w:val="20"/>
              </w:rPr>
              <w:t>rapid activity growth in aviation</w:t>
            </w:r>
            <w:r w:rsidRPr="00D304E0">
              <w:rPr>
                <w:rFonts w:cs="Helvetica"/>
                <w:sz w:val="20"/>
                <w:szCs w:val="20"/>
              </w:rPr>
              <w:t xml:space="preserve"> from 6,722 billion p-km in 2020 to 14,340 billion p-km in 2050</w:t>
            </w:r>
          </w:p>
        </w:tc>
      </w:tr>
    </w:tbl>
    <w:p w14:paraId="7E7CF4FC" w14:textId="77777777" w:rsidR="00B44320" w:rsidRPr="0059455F" w:rsidRDefault="00B44320" w:rsidP="007D1114">
      <w:pPr>
        <w:rPr>
          <w:b/>
        </w:rPr>
      </w:pPr>
    </w:p>
    <w:p w14:paraId="1ACF7098" w14:textId="77777777" w:rsidR="00B44320" w:rsidRPr="0059455F" w:rsidRDefault="00B44320" w:rsidP="007D1114">
      <w:pPr>
        <w:rPr>
          <w:b/>
        </w:rPr>
      </w:pPr>
    </w:p>
    <w:p w14:paraId="231F333D" w14:textId="77777777" w:rsidR="00B44320" w:rsidRPr="00F47BDF" w:rsidRDefault="00B44320" w:rsidP="007D1114">
      <w:pPr>
        <w:rPr>
          <w:b/>
        </w:rPr>
      </w:pPr>
      <w:r w:rsidRPr="00D304E0">
        <w:t xml:space="preserve">Taking GEA Efficiency as a reference point (with the upward revision to activity levels and final energy demand in 2020 in the Global South noted above), we estimate the effect of the LED scenario on mobility-related energy demand in 2050 by varying the assumed levels of activity and intensity consistent with Tables </w:t>
      </w:r>
      <w:r>
        <w:t>SI-3c-2 and SI-3c-3</w:t>
      </w:r>
      <w:r w:rsidRPr="00D304E0">
        <w:t xml:space="preserve">. Here we focus on passenger mobility; results for freight transport are set out in detail in SI-4c. </w:t>
      </w:r>
    </w:p>
    <w:p w14:paraId="7EFD7197" w14:textId="77777777" w:rsidR="00B44320" w:rsidRPr="00D304E0" w:rsidRDefault="00B44320" w:rsidP="007D1114"/>
    <w:p w14:paraId="5BFBA42A" w14:textId="77777777" w:rsidR="00B44320" w:rsidRPr="00D304E0" w:rsidRDefault="00B44320" w:rsidP="007D1114">
      <w:r w:rsidRPr="00D304E0">
        <w:t xml:space="preserve">Our results are summarised in Table </w:t>
      </w:r>
      <w:r>
        <w:t>SI-3c-4</w:t>
      </w:r>
      <w:r w:rsidRPr="00D304E0">
        <w:t>, with the upper panel showing results for the Global North and the lower panel for the Global South. Overall energy demand for passenger mobility in the LED Scenario in 2050 relative to GEA Efficiency is 40% and 50% lower in the Global North and South respectively. The main causes are rapid electrification of all modes and switching from private to shared, public or active modes which more than offset rising activity levels particularly in the Global South. Global final energy demand for passenger mobility in 2050 is 27 EJ.</w:t>
      </w:r>
    </w:p>
    <w:p w14:paraId="5FD5D844" w14:textId="77777777" w:rsidR="00B44320" w:rsidRPr="006A11F9" w:rsidRDefault="00B44320" w:rsidP="007D1114">
      <w:pPr>
        <w:rPr>
          <w:b/>
          <w:i/>
        </w:rPr>
      </w:pPr>
    </w:p>
    <w:p w14:paraId="29D68FF5" w14:textId="77777777" w:rsidR="00B44320" w:rsidRPr="0059455F" w:rsidRDefault="00B44320" w:rsidP="007D1114">
      <w:pPr>
        <w:rPr>
          <w:b/>
          <w:i/>
        </w:rPr>
      </w:pPr>
      <w:r w:rsidRPr="0059455F">
        <w:rPr>
          <w:b/>
          <w:i/>
        </w:rPr>
        <w:t>Table</w:t>
      </w:r>
      <w:r>
        <w:rPr>
          <w:b/>
          <w:i/>
        </w:rPr>
        <w:t xml:space="preserve"> SI-3c-4</w:t>
      </w:r>
      <w:r w:rsidRPr="0059455F">
        <w:rPr>
          <w:b/>
          <w:i/>
        </w:rPr>
        <w:t>. Impact of LED Scenario on Passenger Mobility in 2050 (compared to GEA Efficiency).</w:t>
      </w:r>
    </w:p>
    <w:p w14:paraId="275D6905" w14:textId="77777777" w:rsidR="00B44320" w:rsidRPr="0059455F" w:rsidRDefault="00B44320" w:rsidP="007D1114">
      <w:pPr>
        <w:rPr>
          <w:b/>
        </w:rPr>
      </w:pPr>
      <w:r w:rsidRPr="0059455F">
        <w:rPr>
          <w:b/>
          <w:noProof/>
          <w:lang w:val="en-US"/>
        </w:rPr>
        <w:drawing>
          <wp:inline distT="0" distB="0" distL="0" distR="0" wp14:anchorId="597F49AC" wp14:editId="033A2780">
            <wp:extent cx="5270500" cy="1819910"/>
            <wp:effectExtent l="0" t="0" r="12700" b="889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819910"/>
                    </a:xfrm>
                    <a:prstGeom prst="rect">
                      <a:avLst/>
                    </a:prstGeom>
                  </pic:spPr>
                </pic:pic>
              </a:graphicData>
            </a:graphic>
          </wp:inline>
        </w:drawing>
      </w:r>
    </w:p>
    <w:p w14:paraId="4592B570" w14:textId="77777777" w:rsidR="00B44320" w:rsidRPr="0059455F" w:rsidRDefault="00B44320" w:rsidP="007D1114">
      <w:pPr>
        <w:rPr>
          <w:b/>
        </w:rPr>
      </w:pPr>
    </w:p>
    <w:p w14:paraId="2847749D" w14:textId="77777777" w:rsidR="00B44320" w:rsidRPr="0059455F" w:rsidRDefault="00B44320" w:rsidP="007D1114">
      <w:pPr>
        <w:rPr>
          <w:b/>
        </w:rPr>
      </w:pPr>
    </w:p>
    <w:p w14:paraId="5851663A" w14:textId="77777777" w:rsidR="00B44320" w:rsidRPr="006A11F9" w:rsidRDefault="00B44320" w:rsidP="007D1114">
      <w:pPr>
        <w:rPr>
          <w:b/>
        </w:rPr>
      </w:pPr>
      <w:r w:rsidRPr="006A11F9">
        <w:rPr>
          <w:b/>
        </w:rPr>
        <w:t>Upstream effects of changing mobility</w:t>
      </w:r>
    </w:p>
    <w:p w14:paraId="45CBABF1" w14:textId="77777777" w:rsidR="00B44320" w:rsidRPr="0059455F" w:rsidRDefault="00B44320" w:rsidP="007D1114">
      <w:pPr>
        <w:rPr>
          <w:b/>
        </w:rPr>
      </w:pPr>
    </w:p>
    <w:p w14:paraId="31901378" w14:textId="77777777" w:rsidR="00B44320" w:rsidRPr="00D304E0" w:rsidRDefault="00B44320" w:rsidP="007D1114">
      <w:r w:rsidRPr="00D304E0">
        <w:t xml:space="preserve">We also estimate upstream impacts on manufacturing, focusing on LDVs. Shared modes, higher load factors, constraints on car ownership and parking in dense urban areas, combine to yield significant reductions in the size of the global vehicle stock (Table </w:t>
      </w:r>
      <w:r>
        <w:t>SI-3c-5</w:t>
      </w:r>
      <w:r w:rsidRPr="00D304E0">
        <w:t>). The impacts of these changes in the global vehicle stock are picked up in the quantification of material and energy resources required for manufacturing processes in the LED scenarios (see SI-4b on Industry).</w:t>
      </w:r>
    </w:p>
    <w:p w14:paraId="7F47B10A" w14:textId="77777777" w:rsidR="00B44320" w:rsidRPr="0059455F" w:rsidRDefault="00B44320" w:rsidP="007D1114">
      <w:pPr>
        <w:rPr>
          <w:b/>
        </w:rPr>
      </w:pPr>
    </w:p>
    <w:p w14:paraId="7C5FD3A6" w14:textId="77777777" w:rsidR="00B44320" w:rsidRPr="006A11F9" w:rsidRDefault="00B44320" w:rsidP="007D1114">
      <w:pPr>
        <w:outlineLvl w:val="0"/>
        <w:rPr>
          <w:b/>
          <w:i/>
        </w:rPr>
      </w:pPr>
      <w:r>
        <w:rPr>
          <w:b/>
          <w:i/>
        </w:rPr>
        <w:t>Table SI-3c-5</w:t>
      </w:r>
      <w:r w:rsidRPr="0059455F">
        <w:rPr>
          <w:b/>
          <w:i/>
        </w:rPr>
        <w:t>. Light Duty Vehicle Stock in 2050.</w:t>
      </w:r>
      <w:r w:rsidRPr="006A11F9">
        <w:rPr>
          <w:b/>
          <w:i/>
          <w:noProof/>
          <w:lang w:val="en-US"/>
        </w:rPr>
        <w:t xml:space="preserve"> </w:t>
      </w:r>
      <w:r w:rsidRPr="006A11F9">
        <w:rPr>
          <w:b/>
          <w:i/>
          <w:noProof/>
          <w:lang w:val="en-US"/>
        </w:rPr>
        <w:drawing>
          <wp:inline distT="0" distB="0" distL="0" distR="0" wp14:anchorId="690A0F12" wp14:editId="41F120E0">
            <wp:extent cx="5270500" cy="2169795"/>
            <wp:effectExtent l="0" t="0" r="1270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169795"/>
                    </a:xfrm>
                    <a:prstGeom prst="rect">
                      <a:avLst/>
                    </a:prstGeom>
                  </pic:spPr>
                </pic:pic>
              </a:graphicData>
            </a:graphic>
          </wp:inline>
        </w:drawing>
      </w:r>
    </w:p>
    <w:p w14:paraId="034793CD" w14:textId="77777777" w:rsidR="00B44320" w:rsidRPr="0059455F" w:rsidRDefault="00B44320" w:rsidP="007D1114">
      <w:pPr>
        <w:rPr>
          <w:b/>
        </w:rPr>
      </w:pPr>
      <w:r w:rsidRPr="0059455F">
        <w:rPr>
          <w:b/>
        </w:rPr>
        <w:t xml:space="preserve"> </w:t>
      </w:r>
    </w:p>
    <w:p w14:paraId="6BFDC2C3" w14:textId="77777777" w:rsidR="00B44320" w:rsidRPr="0059455F" w:rsidRDefault="00B44320" w:rsidP="007D1114">
      <w:pPr>
        <w:rPr>
          <w:b/>
        </w:rPr>
      </w:pPr>
      <w:r w:rsidRPr="0059455F">
        <w:rPr>
          <w:b/>
        </w:rPr>
        <w:br w:type="page"/>
      </w:r>
    </w:p>
    <w:p w14:paraId="0125A1E4" w14:textId="77777777" w:rsidR="00B44320" w:rsidRPr="0059455F" w:rsidRDefault="00B44320" w:rsidP="007D1114">
      <w:pPr>
        <w:outlineLvl w:val="0"/>
        <w:rPr>
          <w:b/>
        </w:rPr>
      </w:pPr>
      <w:r w:rsidRPr="006A11F9">
        <w:rPr>
          <w:b/>
        </w:rPr>
        <w:t xml:space="preserve">Comparison of mobility in the LED scenario with </w:t>
      </w:r>
      <w:proofErr w:type="gramStart"/>
      <w:r w:rsidRPr="006A11F9">
        <w:rPr>
          <w:b/>
        </w:rPr>
        <w:t>other</w:t>
      </w:r>
      <w:proofErr w:type="gramEnd"/>
      <w:r w:rsidRPr="006A11F9">
        <w:rPr>
          <w:b/>
        </w:rPr>
        <w:t xml:space="preserve"> scenario l</w:t>
      </w:r>
      <w:r w:rsidRPr="0059455F">
        <w:rPr>
          <w:b/>
        </w:rPr>
        <w:t>iterature</w:t>
      </w:r>
    </w:p>
    <w:p w14:paraId="1BC0535D" w14:textId="77777777" w:rsidR="00B44320" w:rsidRPr="0059455F" w:rsidRDefault="00B44320" w:rsidP="007D1114">
      <w:pPr>
        <w:rPr>
          <w:b/>
        </w:rPr>
      </w:pPr>
    </w:p>
    <w:p w14:paraId="3C4ADEB8" w14:textId="77777777" w:rsidR="00B44320" w:rsidRPr="00D304E0" w:rsidRDefault="00B44320" w:rsidP="007D1114">
      <w:r w:rsidRPr="00D304E0">
        <w:t xml:space="preserve">Figure </w:t>
      </w:r>
      <w:r>
        <w:t>SI-3c-</w:t>
      </w:r>
      <w:r w:rsidRPr="00D304E0">
        <w:t>1 compares activity levels (billion p-km) in 2020 and 2050 between LED, GEA Efficiency</w:t>
      </w:r>
      <w:r w:rsidRPr="00D10988">
        <w:rPr>
          <w:noProof/>
          <w:vertAlign w:val="superscript"/>
        </w:rPr>
        <w:t>44</w:t>
      </w:r>
      <w:r>
        <w:t>, three scenarios from IEA`s</w:t>
      </w:r>
      <w:r w:rsidRPr="00D304E0">
        <w:t xml:space="preserve"> Energy Technology Perspectives</w:t>
      </w:r>
      <w:r>
        <w:t xml:space="preserve"> 2017</w:t>
      </w:r>
      <w:r w:rsidRPr="00277BD0">
        <w:rPr>
          <w:noProof/>
          <w:vertAlign w:val="superscript"/>
        </w:rPr>
        <w:t>16</w:t>
      </w:r>
      <w:r w:rsidRPr="00D304E0">
        <w:t>, and one base scenarios from OECD-ITF Transport Outlook 2017</w:t>
      </w:r>
      <w:r w:rsidRPr="00D10988">
        <w:rPr>
          <w:noProof/>
          <w:vertAlign w:val="superscript"/>
        </w:rPr>
        <w:t>45</w:t>
      </w:r>
      <w:r w:rsidRPr="00D304E0">
        <w:t>. The LED Scenario is included for 2050; in 2020 the LED Scenario is equal to the GEA Efficiency scenario for the Global North, and the ITF base scenario for the Global South (see above for rationale). The top figure is for the Global North; the lower figure is for the Global South. Both figures use the same y-axis scale for comparability.</w:t>
      </w:r>
    </w:p>
    <w:p w14:paraId="1F4F0636" w14:textId="77777777" w:rsidR="00B44320" w:rsidRPr="0059455F" w:rsidRDefault="00B44320" w:rsidP="007D1114">
      <w:pPr>
        <w:rPr>
          <w:b/>
        </w:rPr>
      </w:pPr>
    </w:p>
    <w:p w14:paraId="35ADFAD1" w14:textId="77777777" w:rsidR="00B44320" w:rsidRPr="0059455F" w:rsidRDefault="00B44320" w:rsidP="007D1114">
      <w:pPr>
        <w:rPr>
          <w:b/>
        </w:rPr>
      </w:pPr>
      <w:r w:rsidRPr="0059455F">
        <w:rPr>
          <w:b/>
          <w:noProof/>
          <w:lang w:val="en-US"/>
        </w:rPr>
        <w:drawing>
          <wp:inline distT="0" distB="0" distL="0" distR="0" wp14:anchorId="5A86FB1A" wp14:editId="075C0A76">
            <wp:extent cx="5270500" cy="523240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5232400"/>
                    </a:xfrm>
                    <a:prstGeom prst="rect">
                      <a:avLst/>
                    </a:prstGeom>
                  </pic:spPr>
                </pic:pic>
              </a:graphicData>
            </a:graphic>
          </wp:inline>
        </w:drawing>
      </w:r>
    </w:p>
    <w:p w14:paraId="6E7BFC6A" w14:textId="77777777" w:rsidR="00B44320" w:rsidRPr="001A6B81" w:rsidRDefault="00B44320" w:rsidP="007D1114">
      <w:pPr>
        <w:rPr>
          <w:sz w:val="22"/>
        </w:rPr>
      </w:pPr>
      <w:r w:rsidRPr="001A6B81">
        <w:rPr>
          <w:sz w:val="22"/>
        </w:rPr>
        <w:t>Note</w:t>
      </w:r>
      <w:r>
        <w:rPr>
          <w:sz w:val="22"/>
        </w:rPr>
        <w:t>: sources are from GEA</w:t>
      </w:r>
      <w:r w:rsidRPr="00D10988">
        <w:rPr>
          <w:noProof/>
          <w:sz w:val="22"/>
          <w:vertAlign w:val="superscript"/>
        </w:rPr>
        <w:t>44</w:t>
      </w:r>
      <w:r>
        <w:rPr>
          <w:sz w:val="22"/>
        </w:rPr>
        <w:t>, IEA</w:t>
      </w:r>
      <w:r w:rsidRPr="00277BD0">
        <w:rPr>
          <w:noProof/>
          <w:sz w:val="22"/>
          <w:vertAlign w:val="superscript"/>
        </w:rPr>
        <w:t>16</w:t>
      </w:r>
      <w:r>
        <w:rPr>
          <w:sz w:val="22"/>
        </w:rPr>
        <w:t xml:space="preserve"> and ITF</w:t>
      </w:r>
      <w:r w:rsidRPr="00D10988">
        <w:rPr>
          <w:noProof/>
          <w:sz w:val="22"/>
          <w:vertAlign w:val="superscript"/>
        </w:rPr>
        <w:t>45</w:t>
      </w:r>
      <w:r>
        <w:rPr>
          <w:sz w:val="22"/>
        </w:rPr>
        <w:t>.</w:t>
      </w:r>
    </w:p>
    <w:p w14:paraId="258F5C34" w14:textId="77777777" w:rsidR="00B44320" w:rsidRDefault="00B44320" w:rsidP="007D1114">
      <w:pPr>
        <w:rPr>
          <w:b/>
        </w:rPr>
      </w:pPr>
    </w:p>
    <w:p w14:paraId="07D10DBC" w14:textId="77777777" w:rsidR="00B44320" w:rsidRPr="0059455F" w:rsidRDefault="00B44320" w:rsidP="007D1114">
      <w:pPr>
        <w:rPr>
          <w:b/>
          <w:i/>
        </w:rPr>
      </w:pPr>
      <w:r>
        <w:rPr>
          <w:b/>
          <w:i/>
        </w:rPr>
        <w:t>Figure SI-3c-1</w:t>
      </w:r>
      <w:r w:rsidRPr="0059455F">
        <w:rPr>
          <w:b/>
          <w:i/>
        </w:rPr>
        <w:t>. Mobility per capita by mode in the LED scenario compared to GEA, ETP and ITF.</w:t>
      </w:r>
    </w:p>
    <w:p w14:paraId="7A08ACC6" w14:textId="77777777" w:rsidR="00B44320" w:rsidRPr="0059455F" w:rsidRDefault="00B44320" w:rsidP="007D1114">
      <w:pPr>
        <w:rPr>
          <w:b/>
        </w:rPr>
      </w:pPr>
      <w:r w:rsidRPr="0059455F">
        <w:rPr>
          <w:b/>
        </w:rPr>
        <w:br w:type="page"/>
      </w:r>
    </w:p>
    <w:p w14:paraId="39D93312" w14:textId="77777777" w:rsidR="00B44320" w:rsidRPr="00D304E0" w:rsidRDefault="00B44320" w:rsidP="007D1114">
      <w:r w:rsidRPr="00670A69">
        <w:t xml:space="preserve">Figure </w:t>
      </w:r>
      <w:r>
        <w:t>SI-3c-2</w:t>
      </w:r>
      <w:r w:rsidRPr="00D304E0">
        <w:t xml:space="preserve"> compares activity levels (billion p-km) in 2020 and 2050 between LED, GEA Efficiency, and select SSP scenarios (SSP1, 2 &amp; 5 with both RCP 2.6 and Ref variants, generated by the IMAGE and REMIND models which report total activity levels but do not disaggregate by mode). The LED Scenario is included for 2050; in 2020 the LED Scenario is equal to the GEA Efficiency scenario for the Global North, and the ITF base scenario for the Global South (see above for rationale). </w:t>
      </w:r>
    </w:p>
    <w:p w14:paraId="5C891F37" w14:textId="77777777" w:rsidR="00B44320" w:rsidRPr="0059455F" w:rsidRDefault="00B44320" w:rsidP="007D1114">
      <w:pPr>
        <w:rPr>
          <w:b/>
        </w:rPr>
      </w:pPr>
    </w:p>
    <w:p w14:paraId="137F6D7B" w14:textId="77777777" w:rsidR="00B44320" w:rsidRDefault="00B44320" w:rsidP="007D1114">
      <w:pPr>
        <w:rPr>
          <w:b/>
        </w:rPr>
      </w:pPr>
      <w:r w:rsidRPr="0059455F">
        <w:rPr>
          <w:b/>
          <w:noProof/>
          <w:lang w:val="en-US"/>
        </w:rPr>
        <w:drawing>
          <wp:inline distT="0" distB="0" distL="0" distR="0" wp14:anchorId="710A0790" wp14:editId="28D11015">
            <wp:extent cx="5270500" cy="5096510"/>
            <wp:effectExtent l="0" t="0" r="1270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5096510"/>
                    </a:xfrm>
                    <a:prstGeom prst="rect">
                      <a:avLst/>
                    </a:prstGeom>
                  </pic:spPr>
                </pic:pic>
              </a:graphicData>
            </a:graphic>
          </wp:inline>
        </w:drawing>
      </w:r>
    </w:p>
    <w:p w14:paraId="1A97BBC3" w14:textId="77777777" w:rsidR="00B44320" w:rsidRPr="008F25D9" w:rsidRDefault="00B44320" w:rsidP="007D1114">
      <w:pPr>
        <w:rPr>
          <w:sz w:val="20"/>
          <w:szCs w:val="20"/>
        </w:rPr>
      </w:pPr>
      <w:r w:rsidRPr="008F25D9">
        <w:rPr>
          <w:sz w:val="22"/>
        </w:rPr>
        <w:t xml:space="preserve">Note: </w:t>
      </w:r>
      <w:r>
        <w:rPr>
          <w:sz w:val="22"/>
        </w:rPr>
        <w:t>S</w:t>
      </w:r>
      <w:r w:rsidRPr="008F25D9">
        <w:rPr>
          <w:sz w:val="22"/>
        </w:rPr>
        <w:t>cenarios</w:t>
      </w:r>
      <w:r>
        <w:rPr>
          <w:sz w:val="22"/>
        </w:rPr>
        <w:t xml:space="preserve"> can be found in</w:t>
      </w:r>
      <w:r w:rsidRPr="008F25D9">
        <w:rPr>
          <w:sz w:val="22"/>
        </w:rPr>
        <w:t xml:space="preserve"> </w:t>
      </w:r>
      <w:r>
        <w:rPr>
          <w:sz w:val="22"/>
        </w:rPr>
        <w:t xml:space="preserve">IIASA`s SSP Database. Available at: </w:t>
      </w:r>
      <w:hyperlink r:id="rId23" w:history="1">
        <w:r w:rsidRPr="008F25D9">
          <w:rPr>
            <w:rStyle w:val="Hyperlink"/>
            <w:rFonts w:cs="Segoe UI"/>
            <w:sz w:val="20"/>
            <w:szCs w:val="20"/>
            <w:lang w:val="en-US"/>
          </w:rPr>
          <w:t>https://tntcat.iiasa.ac.at/SspDb/dsd?Action=htmlpage&amp;page=about</w:t>
        </w:r>
      </w:hyperlink>
      <w:r>
        <w:rPr>
          <w:rFonts w:cs="Segoe UI"/>
          <w:sz w:val="20"/>
          <w:szCs w:val="20"/>
          <w:lang w:val="en-US"/>
        </w:rPr>
        <w:t>.</w:t>
      </w:r>
    </w:p>
    <w:p w14:paraId="4A0AE488" w14:textId="77777777" w:rsidR="00B44320" w:rsidRDefault="00B44320" w:rsidP="007D1114">
      <w:pPr>
        <w:spacing w:line="276" w:lineRule="auto"/>
      </w:pPr>
    </w:p>
    <w:p w14:paraId="1EEE1431" w14:textId="77777777" w:rsidR="00B44320" w:rsidRPr="0059455F" w:rsidRDefault="00B44320" w:rsidP="007D1114">
      <w:pPr>
        <w:rPr>
          <w:b/>
        </w:rPr>
      </w:pPr>
      <w:r>
        <w:rPr>
          <w:b/>
          <w:i/>
        </w:rPr>
        <w:t>Figure SI-3c-2</w:t>
      </w:r>
      <w:r w:rsidRPr="0059455F">
        <w:rPr>
          <w:b/>
          <w:i/>
        </w:rPr>
        <w:t>. Mobility per capita in the LED scenario compared to GEA and the SSPs.</w:t>
      </w:r>
    </w:p>
    <w:p w14:paraId="2E896D06" w14:textId="77777777" w:rsidR="00B44320" w:rsidRPr="00D304E0" w:rsidRDefault="00B44320" w:rsidP="007D1114">
      <w:pPr>
        <w:spacing w:line="276" w:lineRule="auto"/>
      </w:pPr>
      <w:r w:rsidRPr="00D304E0">
        <w:br w:type="page"/>
      </w:r>
    </w:p>
    <w:p w14:paraId="6928551F" w14:textId="77777777" w:rsidR="00B44320" w:rsidRPr="009F46CE" w:rsidRDefault="00B44320" w:rsidP="007D1114">
      <w:pPr>
        <w:spacing w:line="276" w:lineRule="auto"/>
        <w:rPr>
          <w:b/>
        </w:rPr>
      </w:pPr>
      <w:r w:rsidRPr="009F46CE">
        <w:rPr>
          <w:b/>
        </w:rPr>
        <w:t>Supplementary Information 3d</w:t>
      </w:r>
      <w:r>
        <w:rPr>
          <w:b/>
        </w:rPr>
        <w:t xml:space="preserve"> (SI-3d</w:t>
      </w:r>
      <w:r w:rsidRPr="009F46CE">
        <w:rPr>
          <w:b/>
        </w:rPr>
        <w:t>). Final Energy Demand by End-Use Service: Food</w:t>
      </w:r>
    </w:p>
    <w:p w14:paraId="4B566D36" w14:textId="77777777" w:rsidR="00B44320" w:rsidRPr="002E52BD" w:rsidRDefault="00B44320" w:rsidP="007D1114">
      <w:pPr>
        <w:spacing w:line="276" w:lineRule="auto"/>
      </w:pPr>
    </w:p>
    <w:p w14:paraId="4DA8A07C" w14:textId="77777777" w:rsidR="00B44320" w:rsidRPr="009F46CE" w:rsidRDefault="00B44320" w:rsidP="007D1114">
      <w:pPr>
        <w:spacing w:line="276" w:lineRule="auto"/>
      </w:pPr>
      <w:r w:rsidRPr="00670A69">
        <w:t>The foundation of a good quality of life is good health. Adequate and appropriate nutrition, in turn enables and sustains good health. In the Global South, 795 million people are undernourished by inadequate calorie intake</w:t>
      </w:r>
      <w:r w:rsidRPr="00D10988">
        <w:rPr>
          <w:noProof/>
          <w:vertAlign w:val="superscript"/>
        </w:rPr>
        <w:t>46</w:t>
      </w:r>
      <w:r w:rsidRPr="003C445D">
        <w:t>. In contrast, excess calories from unhealthy foods have increased the risk of chronic diseases from obesity in industrialized countries and increasingly among the aff</w:t>
      </w:r>
      <w:r>
        <w:t xml:space="preserve">luent in developing economies. </w:t>
      </w:r>
      <w:r w:rsidRPr="003C445D">
        <w:t>With food demand globally expected to increase by 70 to 100 percent by 2050</w:t>
      </w:r>
      <w:r w:rsidRPr="00D10988">
        <w:rPr>
          <w:noProof/>
          <w:vertAlign w:val="superscript"/>
        </w:rPr>
        <w:t>47</w:t>
      </w:r>
      <w:r w:rsidRPr="003C445D">
        <w:t>, current diet</w:t>
      </w:r>
      <w:r w:rsidRPr="009F46CE">
        <w:t>ary trends will lead to a significant increase in health risks.</w:t>
      </w:r>
    </w:p>
    <w:p w14:paraId="59219627" w14:textId="77777777" w:rsidR="00B44320" w:rsidRPr="009F46CE" w:rsidRDefault="00B44320" w:rsidP="007D1114">
      <w:pPr>
        <w:spacing w:line="276" w:lineRule="auto"/>
      </w:pPr>
    </w:p>
    <w:p w14:paraId="788A3F97" w14:textId="77777777" w:rsidR="00B44320" w:rsidRPr="003C445D" w:rsidRDefault="00B44320" w:rsidP="007D1114">
      <w:pPr>
        <w:spacing w:line="276" w:lineRule="auto"/>
      </w:pPr>
      <w:r w:rsidRPr="009F46CE">
        <w:t>Improving food security globally therefore requires not just more production, but changes in diets towards more nutritious calories. Dietary improvements target the reduction of chronic disease risk and providing essential nutrients for human growth and development. For instance, more than 2 billion people are at risk of one or more micronutrient deficiencies such as calcium, iodine, iron, selenium, zinc, and vitamin A</w:t>
      </w:r>
      <w:r w:rsidRPr="00D10988">
        <w:rPr>
          <w:noProof/>
          <w:vertAlign w:val="superscript"/>
        </w:rPr>
        <w:t>48</w:t>
      </w:r>
      <w:r w:rsidRPr="003C445D">
        <w:t>. Dietary shifts that can bridge these gaps are numerous and context-dependent, because the nutritional content of diets depends on biology, food production processes, preparation and consumption.</w:t>
      </w:r>
    </w:p>
    <w:p w14:paraId="6AB6737F" w14:textId="77777777" w:rsidR="00B44320" w:rsidRPr="009F46CE" w:rsidRDefault="00B44320" w:rsidP="007D1114">
      <w:pPr>
        <w:spacing w:line="276" w:lineRule="auto"/>
      </w:pPr>
    </w:p>
    <w:p w14:paraId="7479C1D9" w14:textId="77777777" w:rsidR="00B44320" w:rsidRPr="009F46CE" w:rsidRDefault="00B44320" w:rsidP="007D1114">
      <w:pPr>
        <w:spacing w:line="276" w:lineRule="auto"/>
      </w:pPr>
      <w:r w:rsidRPr="009F46CE">
        <w:t>One general category of dietary shift that has significant climate mitigation and health potential is reduced meat consumption, particularly red meat from ruminants (beef, lamb)</w:t>
      </w:r>
      <w:r w:rsidRPr="00D10988">
        <w:rPr>
          <w:noProof/>
          <w:vertAlign w:val="superscript"/>
        </w:rPr>
        <w:t>49</w:t>
      </w:r>
      <w:r w:rsidRPr="009F46CE">
        <w:t>. Red meat consumption has been shown to increase the risk of cardiovascular disease</w:t>
      </w:r>
      <w:r w:rsidRPr="00D10988">
        <w:rPr>
          <w:noProof/>
          <w:vertAlign w:val="superscript"/>
        </w:rPr>
        <w:t>50</w:t>
      </w:r>
      <w:r w:rsidRPr="009F46CE">
        <w:t>. Meat production under current trends is expected to double by 2050. In contrast</w:t>
      </w:r>
      <w:r>
        <w:t>,</w:t>
      </w:r>
      <w:r w:rsidRPr="009F46CE">
        <w:t xml:space="preserve"> McMichael et al.</w:t>
      </w:r>
      <w:r w:rsidRPr="00D10988">
        <w:rPr>
          <w:noProof/>
          <w:vertAlign w:val="superscript"/>
        </w:rPr>
        <w:t>49</w:t>
      </w:r>
      <w:r w:rsidRPr="009F46CE">
        <w:t xml:space="preserve"> recommend that globally we should aim for a contraction and convergence of meat consumption to 90 g per capita per day, with not more than 50 g coming from red meat. This </w:t>
      </w:r>
      <w:proofErr w:type="gramStart"/>
      <w:r w:rsidRPr="009F46CE">
        <w:t>is in contrast to</w:t>
      </w:r>
      <w:proofErr w:type="gramEnd"/>
      <w:r w:rsidRPr="009F46CE">
        <w:t xml:space="preserve"> the United States and Latin America, where the average person consumes close to </w:t>
      </w:r>
      <w:r>
        <w:t>330</w:t>
      </w:r>
      <w:r w:rsidRPr="009F46CE">
        <w:t xml:space="preserve"> g of meat per day, and in Western Europe about </w:t>
      </w:r>
      <w:r>
        <w:t xml:space="preserve">230 g per day </w:t>
      </w:r>
      <w:r w:rsidRPr="004B1911">
        <w:t>(FAOSTAT</w:t>
      </w:r>
      <w:r>
        <w:rPr>
          <w:rStyle w:val="FootnoteReference"/>
        </w:rPr>
        <w:footnoteReference w:id="4"/>
      </w:r>
      <w:r w:rsidRPr="004B1911">
        <w:t>).</w:t>
      </w:r>
      <w:r w:rsidRPr="009F46CE">
        <w:t xml:space="preserve"> From a health perspective, at these levels of consumption, meat alone would provide a person’s daily protein requirement, even though meat constitutes only up to 20 percent of daily calorific intake.</w:t>
      </w:r>
    </w:p>
    <w:p w14:paraId="7E0EA58D" w14:textId="77777777" w:rsidR="00B44320" w:rsidRPr="002E52BD" w:rsidRDefault="00B44320" w:rsidP="007D1114">
      <w:pPr>
        <w:spacing w:line="276" w:lineRule="auto"/>
      </w:pPr>
    </w:p>
    <w:p w14:paraId="12F21F04" w14:textId="77777777" w:rsidR="00B44320" w:rsidRPr="00E13734" w:rsidRDefault="00B44320" w:rsidP="007D1114">
      <w:pPr>
        <w:spacing w:line="276" w:lineRule="auto"/>
      </w:pPr>
      <w:r w:rsidRPr="00670A69">
        <w:t>Livestock production (including meat, dairy and eggs) contributes 12-18 percent of global greenhouse gas emissions</w:t>
      </w:r>
      <w:r w:rsidRPr="00D10988">
        <w:rPr>
          <w:noProof/>
          <w:vertAlign w:val="superscript"/>
        </w:rPr>
        <w:t>51,52</w:t>
      </w:r>
      <w:r w:rsidRPr="00670A69">
        <w:t>. The contribution to</w:t>
      </w:r>
      <w:r w:rsidRPr="003E6F14">
        <w:t xml:space="preserve"> GHGs is predominantly from non-CO</w:t>
      </w:r>
      <w:r w:rsidRPr="00E13734">
        <w:rPr>
          <w:vertAlign w:val="subscript"/>
        </w:rPr>
        <w:t>2</w:t>
      </w:r>
      <w:r w:rsidRPr="00E13734">
        <w:t xml:space="preserve"> gases, including methane emissions from ruminant animals and nitrous oxides from fertilizers, and from land use change expansion. The energy and consequent CO</w:t>
      </w:r>
      <w:r w:rsidRPr="00E13734">
        <w:rPr>
          <w:vertAlign w:val="subscript"/>
        </w:rPr>
        <w:t>2</w:t>
      </w:r>
      <w:r w:rsidRPr="00E13734">
        <w:t xml:space="preserve"> emissions from agriculture depend on how animal feed is produced, but globally contributes only 9 percent of total CO</w:t>
      </w:r>
      <w:r w:rsidRPr="00E13734">
        <w:rPr>
          <w:vertAlign w:val="subscript"/>
        </w:rPr>
        <w:t>2</w:t>
      </w:r>
      <w:r w:rsidRPr="00E13734">
        <w:t xml:space="preserve"> emissio</w:t>
      </w:r>
      <w:r>
        <w:t>ns.</w:t>
      </w:r>
    </w:p>
    <w:p w14:paraId="6D9C9B9D" w14:textId="77777777" w:rsidR="00B44320" w:rsidRPr="00E13734" w:rsidRDefault="00B44320" w:rsidP="007D1114">
      <w:pPr>
        <w:spacing w:line="276" w:lineRule="auto"/>
      </w:pPr>
    </w:p>
    <w:p w14:paraId="2C0ADAF6" w14:textId="77777777" w:rsidR="00B44320" w:rsidRPr="00E13734" w:rsidRDefault="00B44320" w:rsidP="007D1114">
      <w:pPr>
        <w:spacing w:line="276" w:lineRule="auto"/>
      </w:pPr>
      <w:r w:rsidRPr="00E13734">
        <w:t>The mitigation potential of dietary changes towards lower meat consumption has been well-explored</w:t>
      </w:r>
      <w:r w:rsidRPr="00D10988">
        <w:rPr>
          <w:noProof/>
          <w:vertAlign w:val="superscript"/>
        </w:rPr>
        <w:t>53</w:t>
      </w:r>
      <w:r w:rsidRPr="00E13734">
        <w:t xml:space="preserve"> and documented as uncertain but significant by the IPCC</w:t>
      </w:r>
      <w:r w:rsidRPr="00D10988">
        <w:rPr>
          <w:noProof/>
          <w:vertAlign w:val="superscript"/>
        </w:rPr>
        <w:t>54</w:t>
      </w:r>
      <w:r w:rsidRPr="00E13734">
        <w:t xml:space="preserve">. Perspectives on the extent to which mitigation potential depends on dietary changes hinge on researchers’ expectation of the potential to sustainably intensify agricultural production. For instance, </w:t>
      </w:r>
      <w:proofErr w:type="spellStart"/>
      <w:r w:rsidRPr="00E13734">
        <w:t>Havlik</w:t>
      </w:r>
      <w:proofErr w:type="spellEnd"/>
      <w:r w:rsidRPr="00E13734">
        <w:t xml:space="preserve"> et al.</w:t>
      </w:r>
      <w:r w:rsidRPr="00D10988">
        <w:rPr>
          <w:noProof/>
          <w:vertAlign w:val="superscript"/>
        </w:rPr>
        <w:t>51</w:t>
      </w:r>
      <w:r w:rsidRPr="00E13734">
        <w:t xml:space="preserve"> rely almost exclusively on ambitious intensification of livestock production. </w:t>
      </w:r>
      <w:proofErr w:type="spellStart"/>
      <w:r w:rsidRPr="00E13734">
        <w:t>Bajželj</w:t>
      </w:r>
      <w:proofErr w:type="spellEnd"/>
      <w:r w:rsidRPr="00E13734">
        <w:t xml:space="preserve"> et al.</w:t>
      </w:r>
      <w:r w:rsidRPr="00D10988">
        <w:rPr>
          <w:noProof/>
          <w:vertAlign w:val="superscript"/>
        </w:rPr>
        <w:t>55</w:t>
      </w:r>
      <w:r w:rsidRPr="00E13734">
        <w:t xml:space="preserve"> demonstrate mitigation potential from several healthy diet scenarios that include reductions in livestock consumption in high-income countries.</w:t>
      </w:r>
    </w:p>
    <w:p w14:paraId="377ECBD6" w14:textId="77777777" w:rsidR="00B44320" w:rsidRPr="00E13734" w:rsidRDefault="00B44320" w:rsidP="007D1114">
      <w:pPr>
        <w:spacing w:line="276" w:lineRule="auto"/>
        <w:rPr>
          <w:highlight w:val="yellow"/>
        </w:rPr>
      </w:pPr>
    </w:p>
    <w:p w14:paraId="165E9AA0" w14:textId="77777777" w:rsidR="00B44320" w:rsidRPr="00E13734" w:rsidRDefault="00B44320" w:rsidP="007D1114">
      <w:pPr>
        <w:spacing w:line="276" w:lineRule="auto"/>
        <w:rPr>
          <w:highlight w:val="yellow"/>
        </w:rPr>
      </w:pPr>
      <w:r w:rsidRPr="00E13734">
        <w:t xml:space="preserve">The LED scenario combines production intensification and dietary shifts away from red meat. On the demand side, concerns about healthy living lead to only moderate increases in daily calorific intake. </w:t>
      </w:r>
      <w:r>
        <w:t xml:space="preserve">Table SI-3d-1 summarizes LEDs main trends in food consumption. </w:t>
      </w:r>
      <w:r w:rsidRPr="003E6F14">
        <w:t xml:space="preserve">By 2050, average daily calorie intake in the Global South </w:t>
      </w:r>
      <w:r>
        <w:t xml:space="preserve">(GS) </w:t>
      </w:r>
      <w:r w:rsidRPr="003E6F14">
        <w:t>increases to over 3,000 kcal, implying that undernourishment is eradicated. In the Global North</w:t>
      </w:r>
      <w:r>
        <w:t xml:space="preserve"> (GN)</w:t>
      </w:r>
      <w:r w:rsidRPr="003E6F14">
        <w:t>, daily intake does not exceed 3,500 kcal, and meat consumption stays relatively constant despite increasing economic growth, reflecting a shift from historical trends. Over the co</w:t>
      </w:r>
      <w:r w:rsidRPr="00E13734">
        <w:t>urse of the century, the share of red meat reduces marginally.</w:t>
      </w:r>
    </w:p>
    <w:p w14:paraId="465EA359" w14:textId="77777777" w:rsidR="00B44320" w:rsidRPr="00E13734" w:rsidRDefault="00B44320" w:rsidP="007D1114">
      <w:pPr>
        <w:spacing w:line="276" w:lineRule="auto"/>
        <w:rPr>
          <w:highlight w:val="yellow"/>
        </w:rPr>
      </w:pPr>
    </w:p>
    <w:p w14:paraId="37AD6227" w14:textId="77777777" w:rsidR="00B44320" w:rsidRPr="00D304E0" w:rsidRDefault="00B44320" w:rsidP="007D1114">
      <w:pPr>
        <w:spacing w:line="276" w:lineRule="auto"/>
        <w:rPr>
          <w:b/>
        </w:rPr>
      </w:pPr>
      <w:r w:rsidRPr="00D304E0">
        <w:rPr>
          <w:b/>
        </w:rPr>
        <w:t>Table SI-3d-1: Food consumption in the LED scenario.</w:t>
      </w:r>
    </w:p>
    <w:tbl>
      <w:tblPr>
        <w:tblStyle w:val="TableGrid"/>
        <w:tblW w:w="0" w:type="auto"/>
        <w:tblLayout w:type="fixed"/>
        <w:tblLook w:val="04A0" w:firstRow="1" w:lastRow="0" w:firstColumn="1" w:lastColumn="0" w:noHBand="0" w:noVBand="1"/>
      </w:tblPr>
      <w:tblGrid>
        <w:gridCol w:w="3397"/>
        <w:gridCol w:w="993"/>
        <w:gridCol w:w="992"/>
        <w:gridCol w:w="850"/>
        <w:gridCol w:w="953"/>
        <w:gridCol w:w="850"/>
        <w:gridCol w:w="851"/>
      </w:tblGrid>
      <w:tr w:rsidR="00B44320" w:rsidRPr="00E13734" w14:paraId="19CD4603" w14:textId="77777777" w:rsidTr="007D1114">
        <w:tc>
          <w:tcPr>
            <w:tcW w:w="3397" w:type="dxa"/>
            <w:tcBorders>
              <w:top w:val="single" w:sz="4" w:space="0" w:color="auto"/>
              <w:left w:val="single" w:sz="4" w:space="0" w:color="auto"/>
              <w:bottom w:val="single" w:sz="4" w:space="0" w:color="auto"/>
              <w:right w:val="single" w:sz="4" w:space="0" w:color="auto"/>
            </w:tcBorders>
          </w:tcPr>
          <w:p w14:paraId="119B3D53" w14:textId="77777777" w:rsidR="00B44320" w:rsidRPr="00D304E0" w:rsidRDefault="00B44320" w:rsidP="007D1114">
            <w:pPr>
              <w:spacing w:line="276" w:lineRule="auto"/>
            </w:pPr>
          </w:p>
        </w:tc>
        <w:tc>
          <w:tcPr>
            <w:tcW w:w="1985" w:type="dxa"/>
            <w:gridSpan w:val="2"/>
            <w:tcBorders>
              <w:top w:val="single" w:sz="4" w:space="0" w:color="auto"/>
              <w:left w:val="single" w:sz="4" w:space="0" w:color="auto"/>
              <w:bottom w:val="single" w:sz="4" w:space="0" w:color="auto"/>
              <w:right w:val="single" w:sz="4" w:space="0" w:color="auto"/>
            </w:tcBorders>
            <w:hideMark/>
          </w:tcPr>
          <w:p w14:paraId="0B8C53C0" w14:textId="77777777" w:rsidR="00B44320" w:rsidRPr="00D304E0" w:rsidRDefault="00B44320" w:rsidP="007D1114">
            <w:pPr>
              <w:spacing w:line="276" w:lineRule="auto"/>
              <w:jc w:val="center"/>
              <w:rPr>
                <w:b/>
              </w:rPr>
            </w:pPr>
            <w:r w:rsidRPr="003C445D">
              <w:rPr>
                <w:b/>
              </w:rPr>
              <w:t>2020</w:t>
            </w:r>
          </w:p>
        </w:tc>
        <w:tc>
          <w:tcPr>
            <w:tcW w:w="1803" w:type="dxa"/>
            <w:gridSpan w:val="2"/>
            <w:tcBorders>
              <w:top w:val="single" w:sz="4" w:space="0" w:color="auto"/>
              <w:left w:val="single" w:sz="4" w:space="0" w:color="auto"/>
              <w:bottom w:val="single" w:sz="4" w:space="0" w:color="auto"/>
              <w:right w:val="single" w:sz="4" w:space="0" w:color="auto"/>
            </w:tcBorders>
            <w:hideMark/>
          </w:tcPr>
          <w:p w14:paraId="2175A1E0" w14:textId="77777777" w:rsidR="00B44320" w:rsidRPr="00D304E0" w:rsidRDefault="00B44320" w:rsidP="007D1114">
            <w:pPr>
              <w:spacing w:line="276" w:lineRule="auto"/>
              <w:jc w:val="center"/>
              <w:rPr>
                <w:b/>
              </w:rPr>
            </w:pPr>
            <w:r w:rsidRPr="003C445D">
              <w:rPr>
                <w:b/>
              </w:rPr>
              <w:t>2050</w:t>
            </w:r>
          </w:p>
        </w:tc>
        <w:tc>
          <w:tcPr>
            <w:tcW w:w="1701" w:type="dxa"/>
            <w:gridSpan w:val="2"/>
            <w:tcBorders>
              <w:top w:val="single" w:sz="4" w:space="0" w:color="auto"/>
              <w:left w:val="single" w:sz="4" w:space="0" w:color="auto"/>
              <w:bottom w:val="single" w:sz="4" w:space="0" w:color="auto"/>
              <w:right w:val="single" w:sz="4" w:space="0" w:color="auto"/>
            </w:tcBorders>
            <w:hideMark/>
          </w:tcPr>
          <w:p w14:paraId="38CFDFE6" w14:textId="77777777" w:rsidR="00B44320" w:rsidRPr="00D304E0" w:rsidRDefault="00B44320" w:rsidP="007D1114">
            <w:pPr>
              <w:spacing w:line="276" w:lineRule="auto"/>
              <w:jc w:val="center"/>
              <w:rPr>
                <w:b/>
              </w:rPr>
            </w:pPr>
            <w:r w:rsidRPr="003C445D">
              <w:rPr>
                <w:b/>
              </w:rPr>
              <w:t>2100</w:t>
            </w:r>
          </w:p>
        </w:tc>
      </w:tr>
      <w:tr w:rsidR="00B44320" w:rsidRPr="00E13734" w14:paraId="02D9D131" w14:textId="77777777" w:rsidTr="007D1114">
        <w:tc>
          <w:tcPr>
            <w:tcW w:w="3397" w:type="dxa"/>
            <w:tcBorders>
              <w:top w:val="single" w:sz="4" w:space="0" w:color="auto"/>
              <w:left w:val="single" w:sz="4" w:space="0" w:color="auto"/>
              <w:bottom w:val="single" w:sz="4" w:space="0" w:color="auto"/>
              <w:right w:val="single" w:sz="4" w:space="0" w:color="auto"/>
            </w:tcBorders>
          </w:tcPr>
          <w:p w14:paraId="73039131" w14:textId="77777777" w:rsidR="00B44320" w:rsidRPr="00D304E0" w:rsidRDefault="00B44320" w:rsidP="007D1114">
            <w:pPr>
              <w:spacing w:line="276" w:lineRule="auto"/>
            </w:pPr>
          </w:p>
        </w:tc>
        <w:tc>
          <w:tcPr>
            <w:tcW w:w="993" w:type="dxa"/>
            <w:tcBorders>
              <w:top w:val="single" w:sz="4" w:space="0" w:color="auto"/>
              <w:left w:val="single" w:sz="4" w:space="0" w:color="auto"/>
              <w:bottom w:val="single" w:sz="4" w:space="0" w:color="auto"/>
              <w:right w:val="single" w:sz="4" w:space="0" w:color="auto"/>
            </w:tcBorders>
            <w:hideMark/>
          </w:tcPr>
          <w:p w14:paraId="6AE5F62A" w14:textId="77777777" w:rsidR="00B44320" w:rsidRPr="00D304E0" w:rsidRDefault="00B44320" w:rsidP="007D1114">
            <w:pPr>
              <w:spacing w:line="276" w:lineRule="auto"/>
              <w:jc w:val="center"/>
              <w:rPr>
                <w:b/>
              </w:rPr>
            </w:pPr>
            <w:r w:rsidRPr="003C445D">
              <w:rPr>
                <w:b/>
              </w:rPr>
              <w:t>GN</w:t>
            </w:r>
          </w:p>
        </w:tc>
        <w:tc>
          <w:tcPr>
            <w:tcW w:w="992" w:type="dxa"/>
            <w:tcBorders>
              <w:top w:val="single" w:sz="4" w:space="0" w:color="auto"/>
              <w:left w:val="single" w:sz="4" w:space="0" w:color="auto"/>
              <w:bottom w:val="single" w:sz="4" w:space="0" w:color="auto"/>
              <w:right w:val="single" w:sz="4" w:space="0" w:color="auto"/>
            </w:tcBorders>
            <w:hideMark/>
          </w:tcPr>
          <w:p w14:paraId="1321A2B8" w14:textId="77777777" w:rsidR="00B44320" w:rsidRPr="00D304E0" w:rsidRDefault="00B44320" w:rsidP="007D1114">
            <w:pPr>
              <w:spacing w:line="276" w:lineRule="auto"/>
              <w:jc w:val="center"/>
              <w:rPr>
                <w:b/>
              </w:rPr>
            </w:pPr>
            <w:r w:rsidRPr="003C445D">
              <w:rPr>
                <w:b/>
              </w:rPr>
              <w:t>GS</w:t>
            </w:r>
          </w:p>
        </w:tc>
        <w:tc>
          <w:tcPr>
            <w:tcW w:w="850" w:type="dxa"/>
            <w:tcBorders>
              <w:top w:val="single" w:sz="4" w:space="0" w:color="auto"/>
              <w:left w:val="single" w:sz="4" w:space="0" w:color="auto"/>
              <w:bottom w:val="single" w:sz="4" w:space="0" w:color="auto"/>
              <w:right w:val="single" w:sz="4" w:space="0" w:color="auto"/>
            </w:tcBorders>
            <w:hideMark/>
          </w:tcPr>
          <w:p w14:paraId="0C6C3142" w14:textId="77777777" w:rsidR="00B44320" w:rsidRPr="00D304E0" w:rsidRDefault="00B44320" w:rsidP="007D1114">
            <w:pPr>
              <w:spacing w:line="276" w:lineRule="auto"/>
              <w:jc w:val="center"/>
              <w:rPr>
                <w:b/>
              </w:rPr>
            </w:pPr>
            <w:r w:rsidRPr="003C445D">
              <w:rPr>
                <w:b/>
              </w:rPr>
              <w:t>GN</w:t>
            </w:r>
          </w:p>
        </w:tc>
        <w:tc>
          <w:tcPr>
            <w:tcW w:w="953" w:type="dxa"/>
            <w:tcBorders>
              <w:top w:val="single" w:sz="4" w:space="0" w:color="auto"/>
              <w:left w:val="single" w:sz="4" w:space="0" w:color="auto"/>
              <w:bottom w:val="single" w:sz="4" w:space="0" w:color="auto"/>
              <w:right w:val="single" w:sz="4" w:space="0" w:color="auto"/>
            </w:tcBorders>
            <w:hideMark/>
          </w:tcPr>
          <w:p w14:paraId="2DAA5E3C" w14:textId="77777777" w:rsidR="00B44320" w:rsidRPr="00D304E0" w:rsidRDefault="00B44320" w:rsidP="007D1114">
            <w:pPr>
              <w:spacing w:line="276" w:lineRule="auto"/>
              <w:jc w:val="center"/>
              <w:rPr>
                <w:b/>
              </w:rPr>
            </w:pPr>
            <w:r w:rsidRPr="003C445D">
              <w:rPr>
                <w:b/>
              </w:rPr>
              <w:t>GS</w:t>
            </w:r>
          </w:p>
        </w:tc>
        <w:tc>
          <w:tcPr>
            <w:tcW w:w="850" w:type="dxa"/>
            <w:tcBorders>
              <w:top w:val="single" w:sz="4" w:space="0" w:color="auto"/>
              <w:left w:val="single" w:sz="4" w:space="0" w:color="auto"/>
              <w:bottom w:val="single" w:sz="4" w:space="0" w:color="auto"/>
              <w:right w:val="single" w:sz="4" w:space="0" w:color="auto"/>
            </w:tcBorders>
            <w:hideMark/>
          </w:tcPr>
          <w:p w14:paraId="7BEDF28B" w14:textId="77777777" w:rsidR="00B44320" w:rsidRPr="00D304E0" w:rsidRDefault="00B44320" w:rsidP="007D1114">
            <w:pPr>
              <w:spacing w:line="276" w:lineRule="auto"/>
              <w:jc w:val="center"/>
              <w:rPr>
                <w:b/>
              </w:rPr>
            </w:pPr>
            <w:r w:rsidRPr="003C445D">
              <w:rPr>
                <w:b/>
              </w:rPr>
              <w:t>GN</w:t>
            </w:r>
          </w:p>
        </w:tc>
        <w:tc>
          <w:tcPr>
            <w:tcW w:w="851" w:type="dxa"/>
            <w:tcBorders>
              <w:top w:val="single" w:sz="4" w:space="0" w:color="auto"/>
              <w:left w:val="single" w:sz="4" w:space="0" w:color="auto"/>
              <w:bottom w:val="single" w:sz="4" w:space="0" w:color="auto"/>
              <w:right w:val="single" w:sz="4" w:space="0" w:color="auto"/>
            </w:tcBorders>
            <w:hideMark/>
          </w:tcPr>
          <w:p w14:paraId="727EBB06" w14:textId="77777777" w:rsidR="00B44320" w:rsidRPr="00D304E0" w:rsidRDefault="00B44320" w:rsidP="007D1114">
            <w:pPr>
              <w:spacing w:line="276" w:lineRule="auto"/>
              <w:jc w:val="center"/>
              <w:rPr>
                <w:b/>
              </w:rPr>
            </w:pPr>
            <w:r w:rsidRPr="003C445D">
              <w:rPr>
                <w:b/>
              </w:rPr>
              <w:t>GS</w:t>
            </w:r>
          </w:p>
        </w:tc>
      </w:tr>
      <w:tr w:rsidR="00B44320" w:rsidRPr="00E13734" w14:paraId="23EC8E7D" w14:textId="77777777" w:rsidTr="007D1114">
        <w:tc>
          <w:tcPr>
            <w:tcW w:w="3397" w:type="dxa"/>
            <w:tcBorders>
              <w:top w:val="single" w:sz="4" w:space="0" w:color="auto"/>
              <w:left w:val="single" w:sz="4" w:space="0" w:color="auto"/>
              <w:bottom w:val="single" w:sz="4" w:space="0" w:color="auto"/>
              <w:right w:val="single" w:sz="4" w:space="0" w:color="auto"/>
            </w:tcBorders>
            <w:hideMark/>
          </w:tcPr>
          <w:p w14:paraId="793AE996" w14:textId="77777777" w:rsidR="00B44320" w:rsidRPr="00D304E0" w:rsidRDefault="00B44320" w:rsidP="007D1114">
            <w:pPr>
              <w:spacing w:line="276" w:lineRule="auto"/>
              <w:rPr>
                <w:b/>
              </w:rPr>
            </w:pPr>
            <w:r w:rsidRPr="00E13734">
              <w:rPr>
                <w:b/>
              </w:rPr>
              <w:t xml:space="preserve">Total </w:t>
            </w:r>
            <w:proofErr w:type="spellStart"/>
            <w:r w:rsidRPr="00E13734">
              <w:rPr>
                <w:b/>
              </w:rPr>
              <w:t>kCal</w:t>
            </w:r>
            <w:proofErr w:type="spellEnd"/>
            <w:r w:rsidRPr="00E13734">
              <w:rPr>
                <w:b/>
              </w:rPr>
              <w:t xml:space="preserve"> per day per capita</w:t>
            </w:r>
          </w:p>
        </w:tc>
        <w:tc>
          <w:tcPr>
            <w:tcW w:w="993" w:type="dxa"/>
            <w:tcBorders>
              <w:top w:val="single" w:sz="4" w:space="0" w:color="auto"/>
              <w:left w:val="single" w:sz="4" w:space="0" w:color="auto"/>
              <w:bottom w:val="single" w:sz="4" w:space="0" w:color="auto"/>
              <w:right w:val="single" w:sz="4" w:space="0" w:color="auto"/>
            </w:tcBorders>
            <w:hideMark/>
          </w:tcPr>
          <w:p w14:paraId="642026D0" w14:textId="77777777" w:rsidR="00B44320" w:rsidRPr="00D304E0" w:rsidRDefault="00B44320" w:rsidP="007D1114">
            <w:pPr>
              <w:spacing w:line="276" w:lineRule="auto"/>
              <w:jc w:val="center"/>
            </w:pPr>
            <w:r w:rsidRPr="003C445D">
              <w:t>3298</w:t>
            </w:r>
          </w:p>
        </w:tc>
        <w:tc>
          <w:tcPr>
            <w:tcW w:w="992" w:type="dxa"/>
            <w:tcBorders>
              <w:top w:val="single" w:sz="4" w:space="0" w:color="auto"/>
              <w:left w:val="single" w:sz="4" w:space="0" w:color="auto"/>
              <w:bottom w:val="single" w:sz="4" w:space="0" w:color="auto"/>
              <w:right w:val="single" w:sz="4" w:space="0" w:color="auto"/>
            </w:tcBorders>
            <w:hideMark/>
          </w:tcPr>
          <w:p w14:paraId="407DEC21" w14:textId="77777777" w:rsidR="00B44320" w:rsidRPr="00D304E0" w:rsidRDefault="00B44320" w:rsidP="007D1114">
            <w:pPr>
              <w:spacing w:line="276" w:lineRule="auto"/>
              <w:jc w:val="center"/>
            </w:pPr>
            <w:r w:rsidRPr="003C445D">
              <w:t>2768</w:t>
            </w:r>
          </w:p>
        </w:tc>
        <w:tc>
          <w:tcPr>
            <w:tcW w:w="850" w:type="dxa"/>
            <w:tcBorders>
              <w:top w:val="single" w:sz="4" w:space="0" w:color="auto"/>
              <w:left w:val="single" w:sz="4" w:space="0" w:color="auto"/>
              <w:bottom w:val="single" w:sz="4" w:space="0" w:color="auto"/>
              <w:right w:val="single" w:sz="4" w:space="0" w:color="auto"/>
            </w:tcBorders>
            <w:hideMark/>
          </w:tcPr>
          <w:p w14:paraId="39D87D6A" w14:textId="77777777" w:rsidR="00B44320" w:rsidRPr="00D304E0" w:rsidRDefault="00B44320" w:rsidP="007D1114">
            <w:pPr>
              <w:spacing w:line="276" w:lineRule="auto"/>
              <w:jc w:val="center"/>
            </w:pPr>
            <w:r w:rsidRPr="003C445D">
              <w:t>3366</w:t>
            </w:r>
          </w:p>
        </w:tc>
        <w:tc>
          <w:tcPr>
            <w:tcW w:w="953" w:type="dxa"/>
            <w:tcBorders>
              <w:top w:val="single" w:sz="4" w:space="0" w:color="auto"/>
              <w:left w:val="single" w:sz="4" w:space="0" w:color="auto"/>
              <w:bottom w:val="single" w:sz="4" w:space="0" w:color="auto"/>
              <w:right w:val="single" w:sz="4" w:space="0" w:color="auto"/>
            </w:tcBorders>
            <w:hideMark/>
          </w:tcPr>
          <w:p w14:paraId="415013AA" w14:textId="77777777" w:rsidR="00B44320" w:rsidRPr="00D304E0" w:rsidRDefault="00B44320" w:rsidP="007D1114">
            <w:pPr>
              <w:spacing w:line="276" w:lineRule="auto"/>
              <w:jc w:val="center"/>
            </w:pPr>
            <w:r w:rsidRPr="003C445D">
              <w:t>3082</w:t>
            </w:r>
          </w:p>
        </w:tc>
        <w:tc>
          <w:tcPr>
            <w:tcW w:w="850" w:type="dxa"/>
            <w:tcBorders>
              <w:top w:val="single" w:sz="4" w:space="0" w:color="auto"/>
              <w:left w:val="single" w:sz="4" w:space="0" w:color="auto"/>
              <w:bottom w:val="single" w:sz="4" w:space="0" w:color="auto"/>
              <w:right w:val="single" w:sz="4" w:space="0" w:color="auto"/>
            </w:tcBorders>
            <w:hideMark/>
          </w:tcPr>
          <w:p w14:paraId="380F3787" w14:textId="77777777" w:rsidR="00B44320" w:rsidRPr="00D304E0" w:rsidRDefault="00B44320" w:rsidP="007D1114">
            <w:pPr>
              <w:spacing w:line="276" w:lineRule="auto"/>
              <w:jc w:val="center"/>
            </w:pPr>
            <w:r w:rsidRPr="003C445D">
              <w:t>3483</w:t>
            </w:r>
          </w:p>
        </w:tc>
        <w:tc>
          <w:tcPr>
            <w:tcW w:w="851" w:type="dxa"/>
            <w:tcBorders>
              <w:top w:val="single" w:sz="4" w:space="0" w:color="auto"/>
              <w:left w:val="single" w:sz="4" w:space="0" w:color="auto"/>
              <w:bottom w:val="single" w:sz="4" w:space="0" w:color="auto"/>
              <w:right w:val="single" w:sz="4" w:space="0" w:color="auto"/>
            </w:tcBorders>
            <w:hideMark/>
          </w:tcPr>
          <w:p w14:paraId="3AD1F68F" w14:textId="77777777" w:rsidR="00B44320" w:rsidRPr="00D304E0" w:rsidRDefault="00B44320" w:rsidP="007D1114">
            <w:pPr>
              <w:spacing w:line="276" w:lineRule="auto"/>
              <w:jc w:val="center"/>
            </w:pPr>
            <w:r w:rsidRPr="003C445D">
              <w:t>3400</w:t>
            </w:r>
          </w:p>
        </w:tc>
      </w:tr>
      <w:tr w:rsidR="00B44320" w:rsidRPr="00E13734" w14:paraId="38C404A7" w14:textId="77777777" w:rsidTr="007D1114">
        <w:tc>
          <w:tcPr>
            <w:tcW w:w="3397" w:type="dxa"/>
            <w:tcBorders>
              <w:top w:val="single" w:sz="4" w:space="0" w:color="auto"/>
              <w:left w:val="single" w:sz="4" w:space="0" w:color="auto"/>
              <w:bottom w:val="single" w:sz="4" w:space="0" w:color="auto"/>
              <w:right w:val="single" w:sz="4" w:space="0" w:color="auto"/>
            </w:tcBorders>
            <w:hideMark/>
          </w:tcPr>
          <w:p w14:paraId="45231046" w14:textId="77777777" w:rsidR="00B44320" w:rsidRPr="00D304E0" w:rsidRDefault="00B44320" w:rsidP="007D1114">
            <w:pPr>
              <w:spacing w:line="276" w:lineRule="auto"/>
              <w:rPr>
                <w:b/>
              </w:rPr>
            </w:pPr>
            <w:r w:rsidRPr="00E13734">
              <w:rPr>
                <w:b/>
              </w:rPr>
              <w:t>Total meat (g) per day</w:t>
            </w:r>
          </w:p>
        </w:tc>
        <w:tc>
          <w:tcPr>
            <w:tcW w:w="993" w:type="dxa"/>
            <w:tcBorders>
              <w:top w:val="single" w:sz="4" w:space="0" w:color="auto"/>
              <w:left w:val="single" w:sz="4" w:space="0" w:color="auto"/>
              <w:bottom w:val="single" w:sz="4" w:space="0" w:color="auto"/>
              <w:right w:val="single" w:sz="4" w:space="0" w:color="auto"/>
            </w:tcBorders>
            <w:hideMark/>
          </w:tcPr>
          <w:p w14:paraId="6D34367A" w14:textId="77777777" w:rsidR="00B44320" w:rsidRPr="00D304E0" w:rsidRDefault="00B44320" w:rsidP="007D1114">
            <w:pPr>
              <w:spacing w:line="276" w:lineRule="auto"/>
              <w:jc w:val="center"/>
            </w:pPr>
            <w:r w:rsidRPr="003C445D">
              <w:t>335</w:t>
            </w:r>
          </w:p>
        </w:tc>
        <w:tc>
          <w:tcPr>
            <w:tcW w:w="992" w:type="dxa"/>
            <w:tcBorders>
              <w:top w:val="single" w:sz="4" w:space="0" w:color="auto"/>
              <w:left w:val="single" w:sz="4" w:space="0" w:color="auto"/>
              <w:bottom w:val="single" w:sz="4" w:space="0" w:color="auto"/>
              <w:right w:val="single" w:sz="4" w:space="0" w:color="auto"/>
            </w:tcBorders>
            <w:hideMark/>
          </w:tcPr>
          <w:p w14:paraId="071AD97D" w14:textId="77777777" w:rsidR="00B44320" w:rsidRPr="00D304E0" w:rsidRDefault="00B44320" w:rsidP="007D1114">
            <w:pPr>
              <w:spacing w:line="276" w:lineRule="auto"/>
              <w:jc w:val="center"/>
            </w:pPr>
            <w:r w:rsidRPr="003C445D">
              <w:t>167</w:t>
            </w:r>
          </w:p>
        </w:tc>
        <w:tc>
          <w:tcPr>
            <w:tcW w:w="850" w:type="dxa"/>
            <w:tcBorders>
              <w:top w:val="single" w:sz="4" w:space="0" w:color="auto"/>
              <w:left w:val="single" w:sz="4" w:space="0" w:color="auto"/>
              <w:bottom w:val="single" w:sz="4" w:space="0" w:color="auto"/>
              <w:right w:val="single" w:sz="4" w:space="0" w:color="auto"/>
            </w:tcBorders>
            <w:hideMark/>
          </w:tcPr>
          <w:p w14:paraId="2C164AEE" w14:textId="77777777" w:rsidR="00B44320" w:rsidRPr="00D304E0" w:rsidRDefault="00B44320" w:rsidP="007D1114">
            <w:pPr>
              <w:spacing w:line="276" w:lineRule="auto"/>
              <w:jc w:val="center"/>
            </w:pPr>
            <w:r w:rsidRPr="003C445D">
              <w:t>349</w:t>
            </w:r>
          </w:p>
        </w:tc>
        <w:tc>
          <w:tcPr>
            <w:tcW w:w="953" w:type="dxa"/>
            <w:tcBorders>
              <w:top w:val="single" w:sz="4" w:space="0" w:color="auto"/>
              <w:left w:val="single" w:sz="4" w:space="0" w:color="auto"/>
              <w:bottom w:val="single" w:sz="4" w:space="0" w:color="auto"/>
              <w:right w:val="single" w:sz="4" w:space="0" w:color="auto"/>
            </w:tcBorders>
            <w:hideMark/>
          </w:tcPr>
          <w:p w14:paraId="6E4560FA" w14:textId="77777777" w:rsidR="00B44320" w:rsidRPr="00D304E0" w:rsidRDefault="00B44320" w:rsidP="007D1114">
            <w:pPr>
              <w:spacing w:line="276" w:lineRule="auto"/>
              <w:jc w:val="center"/>
            </w:pPr>
            <w:r w:rsidRPr="003C445D">
              <w:t>227</w:t>
            </w:r>
          </w:p>
        </w:tc>
        <w:tc>
          <w:tcPr>
            <w:tcW w:w="850" w:type="dxa"/>
            <w:tcBorders>
              <w:top w:val="single" w:sz="4" w:space="0" w:color="auto"/>
              <w:left w:val="single" w:sz="4" w:space="0" w:color="auto"/>
              <w:bottom w:val="single" w:sz="4" w:space="0" w:color="auto"/>
              <w:right w:val="single" w:sz="4" w:space="0" w:color="auto"/>
            </w:tcBorders>
            <w:hideMark/>
          </w:tcPr>
          <w:p w14:paraId="76A652D3" w14:textId="77777777" w:rsidR="00B44320" w:rsidRPr="00D304E0" w:rsidRDefault="00B44320" w:rsidP="007D1114">
            <w:pPr>
              <w:spacing w:line="276" w:lineRule="auto"/>
              <w:jc w:val="center"/>
            </w:pPr>
            <w:r w:rsidRPr="003C445D">
              <w:t>367</w:t>
            </w:r>
          </w:p>
        </w:tc>
        <w:tc>
          <w:tcPr>
            <w:tcW w:w="851" w:type="dxa"/>
            <w:tcBorders>
              <w:top w:val="single" w:sz="4" w:space="0" w:color="auto"/>
              <w:left w:val="single" w:sz="4" w:space="0" w:color="auto"/>
              <w:bottom w:val="single" w:sz="4" w:space="0" w:color="auto"/>
              <w:right w:val="single" w:sz="4" w:space="0" w:color="auto"/>
            </w:tcBorders>
            <w:hideMark/>
          </w:tcPr>
          <w:p w14:paraId="65C45A2B" w14:textId="77777777" w:rsidR="00B44320" w:rsidRPr="00D304E0" w:rsidRDefault="00B44320" w:rsidP="007D1114">
            <w:pPr>
              <w:spacing w:line="276" w:lineRule="auto"/>
              <w:jc w:val="center"/>
            </w:pPr>
            <w:r w:rsidRPr="003C445D">
              <w:t>315</w:t>
            </w:r>
          </w:p>
        </w:tc>
      </w:tr>
      <w:tr w:rsidR="00B44320" w:rsidRPr="00E13734" w14:paraId="0A04E83B" w14:textId="77777777" w:rsidTr="007D1114">
        <w:tc>
          <w:tcPr>
            <w:tcW w:w="3397" w:type="dxa"/>
            <w:tcBorders>
              <w:top w:val="single" w:sz="4" w:space="0" w:color="auto"/>
              <w:left w:val="single" w:sz="4" w:space="0" w:color="auto"/>
              <w:bottom w:val="single" w:sz="4" w:space="0" w:color="auto"/>
              <w:right w:val="single" w:sz="4" w:space="0" w:color="auto"/>
            </w:tcBorders>
            <w:hideMark/>
          </w:tcPr>
          <w:p w14:paraId="52F35D1F" w14:textId="77777777" w:rsidR="00B44320" w:rsidRPr="00D304E0" w:rsidRDefault="00B44320" w:rsidP="007D1114">
            <w:pPr>
              <w:spacing w:line="276" w:lineRule="auto"/>
              <w:rPr>
                <w:b/>
              </w:rPr>
            </w:pPr>
            <w:r w:rsidRPr="00E13734">
              <w:rPr>
                <w:b/>
              </w:rPr>
              <w:t>Ruminant meat (g) per day</w:t>
            </w:r>
          </w:p>
        </w:tc>
        <w:tc>
          <w:tcPr>
            <w:tcW w:w="993" w:type="dxa"/>
            <w:tcBorders>
              <w:top w:val="single" w:sz="4" w:space="0" w:color="auto"/>
              <w:left w:val="single" w:sz="4" w:space="0" w:color="auto"/>
              <w:bottom w:val="single" w:sz="4" w:space="0" w:color="auto"/>
              <w:right w:val="single" w:sz="4" w:space="0" w:color="auto"/>
            </w:tcBorders>
            <w:hideMark/>
          </w:tcPr>
          <w:p w14:paraId="5D486206" w14:textId="77777777" w:rsidR="00B44320" w:rsidRPr="00D304E0" w:rsidRDefault="00B44320" w:rsidP="007D1114">
            <w:pPr>
              <w:spacing w:line="276" w:lineRule="auto"/>
              <w:jc w:val="center"/>
            </w:pPr>
            <w:r w:rsidRPr="003C445D">
              <w:t>89</w:t>
            </w:r>
          </w:p>
        </w:tc>
        <w:tc>
          <w:tcPr>
            <w:tcW w:w="992" w:type="dxa"/>
            <w:tcBorders>
              <w:top w:val="single" w:sz="4" w:space="0" w:color="auto"/>
              <w:left w:val="single" w:sz="4" w:space="0" w:color="auto"/>
              <w:bottom w:val="single" w:sz="4" w:space="0" w:color="auto"/>
              <w:right w:val="single" w:sz="4" w:space="0" w:color="auto"/>
            </w:tcBorders>
            <w:hideMark/>
          </w:tcPr>
          <w:p w14:paraId="3CE5725F" w14:textId="77777777" w:rsidR="00B44320" w:rsidRPr="00D304E0" w:rsidRDefault="00B44320" w:rsidP="007D1114">
            <w:pPr>
              <w:spacing w:line="276" w:lineRule="auto"/>
              <w:jc w:val="center"/>
            </w:pPr>
            <w:r w:rsidRPr="003C445D">
              <w:t>43</w:t>
            </w:r>
          </w:p>
        </w:tc>
        <w:tc>
          <w:tcPr>
            <w:tcW w:w="850" w:type="dxa"/>
            <w:tcBorders>
              <w:top w:val="single" w:sz="4" w:space="0" w:color="auto"/>
              <w:left w:val="single" w:sz="4" w:space="0" w:color="auto"/>
              <w:bottom w:val="single" w:sz="4" w:space="0" w:color="auto"/>
              <w:right w:val="single" w:sz="4" w:space="0" w:color="auto"/>
            </w:tcBorders>
            <w:hideMark/>
          </w:tcPr>
          <w:p w14:paraId="49617975" w14:textId="77777777" w:rsidR="00B44320" w:rsidRPr="00D304E0" w:rsidRDefault="00B44320" w:rsidP="007D1114">
            <w:pPr>
              <w:spacing w:line="276" w:lineRule="auto"/>
              <w:jc w:val="center"/>
            </w:pPr>
            <w:r w:rsidRPr="003C445D">
              <w:t>83</w:t>
            </w:r>
          </w:p>
        </w:tc>
        <w:tc>
          <w:tcPr>
            <w:tcW w:w="953" w:type="dxa"/>
            <w:tcBorders>
              <w:top w:val="single" w:sz="4" w:space="0" w:color="auto"/>
              <w:left w:val="single" w:sz="4" w:space="0" w:color="auto"/>
              <w:bottom w:val="single" w:sz="4" w:space="0" w:color="auto"/>
              <w:right w:val="single" w:sz="4" w:space="0" w:color="auto"/>
            </w:tcBorders>
            <w:hideMark/>
          </w:tcPr>
          <w:p w14:paraId="3B7D5A44" w14:textId="77777777" w:rsidR="00B44320" w:rsidRPr="00D304E0" w:rsidRDefault="00B44320" w:rsidP="007D1114">
            <w:pPr>
              <w:spacing w:line="276" w:lineRule="auto"/>
              <w:jc w:val="center"/>
            </w:pPr>
            <w:r w:rsidRPr="003C445D">
              <w:t>41</w:t>
            </w:r>
          </w:p>
        </w:tc>
        <w:tc>
          <w:tcPr>
            <w:tcW w:w="850" w:type="dxa"/>
            <w:tcBorders>
              <w:top w:val="single" w:sz="4" w:space="0" w:color="auto"/>
              <w:left w:val="single" w:sz="4" w:space="0" w:color="auto"/>
              <w:bottom w:val="single" w:sz="4" w:space="0" w:color="auto"/>
              <w:right w:val="single" w:sz="4" w:space="0" w:color="auto"/>
            </w:tcBorders>
            <w:hideMark/>
          </w:tcPr>
          <w:p w14:paraId="52FCB799" w14:textId="77777777" w:rsidR="00B44320" w:rsidRPr="00D304E0" w:rsidRDefault="00B44320" w:rsidP="007D1114">
            <w:pPr>
              <w:spacing w:line="276" w:lineRule="auto"/>
              <w:jc w:val="center"/>
            </w:pPr>
            <w:r w:rsidRPr="003C445D">
              <w:t>75</w:t>
            </w:r>
          </w:p>
        </w:tc>
        <w:tc>
          <w:tcPr>
            <w:tcW w:w="851" w:type="dxa"/>
            <w:tcBorders>
              <w:top w:val="single" w:sz="4" w:space="0" w:color="auto"/>
              <w:left w:val="single" w:sz="4" w:space="0" w:color="auto"/>
              <w:bottom w:val="single" w:sz="4" w:space="0" w:color="auto"/>
              <w:right w:val="single" w:sz="4" w:space="0" w:color="auto"/>
            </w:tcBorders>
            <w:hideMark/>
          </w:tcPr>
          <w:p w14:paraId="441C3AB4" w14:textId="77777777" w:rsidR="00B44320" w:rsidRPr="00D304E0" w:rsidRDefault="00B44320" w:rsidP="007D1114">
            <w:pPr>
              <w:spacing w:line="276" w:lineRule="auto"/>
              <w:jc w:val="center"/>
            </w:pPr>
            <w:r w:rsidRPr="003C445D">
              <w:t>46</w:t>
            </w:r>
          </w:p>
        </w:tc>
      </w:tr>
    </w:tbl>
    <w:p w14:paraId="794DD4EE" w14:textId="77777777" w:rsidR="00B44320" w:rsidRPr="00E13734" w:rsidRDefault="00B44320" w:rsidP="007D1114">
      <w:pPr>
        <w:spacing w:line="276" w:lineRule="auto"/>
      </w:pPr>
      <w:r w:rsidRPr="00E13734">
        <w:t xml:space="preserve">Note: based on 1400 </w:t>
      </w:r>
      <w:proofErr w:type="spellStart"/>
      <w:r w:rsidRPr="00E13734">
        <w:t>kCal</w:t>
      </w:r>
      <w:proofErr w:type="spellEnd"/>
      <w:r w:rsidRPr="00E13734">
        <w:t>/kg of meat.</w:t>
      </w:r>
    </w:p>
    <w:p w14:paraId="39EEA2D3" w14:textId="77777777" w:rsidR="00B44320" w:rsidRPr="00E13734" w:rsidRDefault="00B44320" w:rsidP="007D1114">
      <w:pPr>
        <w:spacing w:line="276" w:lineRule="auto"/>
        <w:rPr>
          <w:b/>
        </w:rPr>
      </w:pPr>
    </w:p>
    <w:p w14:paraId="12E955F1" w14:textId="77777777" w:rsidR="00B44320" w:rsidRPr="00E13734" w:rsidRDefault="00B44320" w:rsidP="007D1114">
      <w:pPr>
        <w:spacing w:line="276" w:lineRule="auto"/>
      </w:pPr>
    </w:p>
    <w:p w14:paraId="1C92B780" w14:textId="77777777" w:rsidR="00B44320" w:rsidRPr="00E13734" w:rsidRDefault="00B44320" w:rsidP="007D1114">
      <w:pPr>
        <w:spacing w:line="276" w:lineRule="auto"/>
      </w:pPr>
      <w:r w:rsidRPr="00E13734">
        <w:br w:type="page"/>
      </w:r>
    </w:p>
    <w:p w14:paraId="43965EC6" w14:textId="77777777" w:rsidR="00B44320" w:rsidRPr="00D304E0" w:rsidRDefault="00B44320" w:rsidP="007D1114">
      <w:pPr>
        <w:spacing w:line="276" w:lineRule="auto"/>
        <w:rPr>
          <w:b/>
        </w:rPr>
      </w:pPr>
      <w:r w:rsidRPr="00E13734">
        <w:rPr>
          <w:b/>
        </w:rPr>
        <w:t>Supplementary Information 4a (SI-4a). Energy Used in Intermediate and Upstream Sectors: Commercial and Public Buildings</w:t>
      </w:r>
    </w:p>
    <w:p w14:paraId="7ABEB163" w14:textId="77777777" w:rsidR="00B44320" w:rsidRPr="003C445D" w:rsidRDefault="00B44320" w:rsidP="007D1114">
      <w:pPr>
        <w:spacing w:line="276" w:lineRule="auto"/>
        <w:rPr>
          <w:b/>
        </w:rPr>
      </w:pPr>
    </w:p>
    <w:p w14:paraId="00A80C8B" w14:textId="77777777" w:rsidR="00B44320" w:rsidRPr="009F46CE" w:rsidRDefault="00B44320" w:rsidP="007D1114">
      <w:pPr>
        <w:spacing w:line="276" w:lineRule="auto"/>
        <w:rPr>
          <w:b/>
        </w:rPr>
      </w:pPr>
      <w:r w:rsidRPr="003C445D">
        <w:rPr>
          <w:b/>
        </w:rPr>
        <w:t>Upstream Implications: Commercial and Public B</w:t>
      </w:r>
      <w:r w:rsidRPr="009F46CE">
        <w:rPr>
          <w:b/>
        </w:rPr>
        <w:t>uildings</w:t>
      </w:r>
    </w:p>
    <w:p w14:paraId="49F5E16D" w14:textId="77777777" w:rsidR="00B44320" w:rsidRPr="009F46CE" w:rsidRDefault="00B44320" w:rsidP="007D1114">
      <w:pPr>
        <w:spacing w:line="276" w:lineRule="auto"/>
      </w:pPr>
      <w:r w:rsidRPr="009F46CE">
        <w:t>Table SI-</w:t>
      </w:r>
      <w:r>
        <w:t>4a-1</w:t>
      </w:r>
      <w:r w:rsidRPr="009F46CE">
        <w:t xml:space="preserve"> shows the composition of energy demand in commercial (e.g. retail) and public (e.g. education and health) buildings that provide economic and social services to the population. We first correct for base year differences (statistics and short-term forecasts to 2020 in LED versus the projected values to 2020 from a 2005 base year in GEA Efficiency) revising upward the original GEA Efficiency number for floorspace (from 58 to 62 billion m</w:t>
      </w:r>
      <w:r w:rsidRPr="00D304E0">
        <w:rPr>
          <w:vertAlign w:val="superscript"/>
        </w:rPr>
        <w:t>2</w:t>
      </w:r>
      <w:r w:rsidRPr="009F46CE">
        <w:t>) and final energy demand (from 22 to 31 EJ) for the base year 2020. For projected floorspace we largely follow the GEA Efficiency Scenario with small differences arising for the correction of 2020 base year values.</w:t>
      </w:r>
    </w:p>
    <w:p w14:paraId="78D5DD86" w14:textId="77777777" w:rsidR="00B44320" w:rsidRDefault="00B44320" w:rsidP="007D1114">
      <w:pPr>
        <w:spacing w:line="276" w:lineRule="auto"/>
      </w:pPr>
    </w:p>
    <w:p w14:paraId="3FA05B8F" w14:textId="77777777" w:rsidR="00B44320" w:rsidRPr="00670A69" w:rsidRDefault="00B44320" w:rsidP="007D1114">
      <w:pPr>
        <w:spacing w:line="276" w:lineRule="auto"/>
      </w:pPr>
      <w:r w:rsidRPr="009F46CE">
        <w:t xml:space="preserve">In terms of projected specific energy </w:t>
      </w:r>
      <w:proofErr w:type="gramStart"/>
      <w:r w:rsidRPr="009F46CE">
        <w:t>demand</w:t>
      </w:r>
      <w:proofErr w:type="gramEnd"/>
      <w:r w:rsidRPr="009F46CE">
        <w:t xml:space="preserve"> we follow the LED scenario storyline that emphasizes thermal comfort as well as increasing consumer independence which translates into improved low-energy building designs as well as novel end-use energy service provisions with economies of scope (heat pumps, fuel cells) offering further efficiency ga</w:t>
      </w:r>
      <w:r w:rsidRPr="002E52BD">
        <w:t xml:space="preserve">ins (lower final energy per unit of useful energy) and greater consumer control (peer-to-peer energy exchanges). As for residential buildings we also differentiate between building retrofits (that dominate commercial/public floorspace in the Global North) </w:t>
      </w:r>
      <w:r w:rsidRPr="00670A69">
        <w:t>and new construction (that dominate in the Global South) and a corresponding achievable efficiency gradient as well as end-use service provision efficiency.</w:t>
      </w:r>
    </w:p>
    <w:p w14:paraId="05E55CC9" w14:textId="77777777" w:rsidR="00B44320" w:rsidRDefault="00B44320" w:rsidP="007D1114">
      <w:pPr>
        <w:spacing w:line="276" w:lineRule="auto"/>
      </w:pPr>
    </w:p>
    <w:p w14:paraId="4B254AB5" w14:textId="77777777" w:rsidR="00B44320" w:rsidRDefault="00B44320" w:rsidP="007D1114">
      <w:pPr>
        <w:spacing w:line="276" w:lineRule="auto"/>
      </w:pPr>
      <w:r w:rsidRPr="003E6F14">
        <w:t>In the Global North specific energy demand in commercial and public buildings is projected to improve to some 130-140 MJ/m</w:t>
      </w:r>
      <w:r w:rsidRPr="00D304E0">
        <w:rPr>
          <w:vertAlign w:val="superscript"/>
        </w:rPr>
        <w:t>2</w:t>
      </w:r>
      <w:r w:rsidRPr="003E6F14">
        <w:t xml:space="preserve"> (useful and final energy respectively). The difference is small, as LED assumes that the efficiency impacts of heat pump or fuel cell systems will remain more modest in building retrofits (and thus is more conservative than the GEA</w:t>
      </w:r>
      <w:r w:rsidRPr="00E13734">
        <w:t xml:space="preserve"> Efficiency Scenario resulting in a 25% higher final energy demand). In the Global South specific useful energy demand are projected to improve to some 70 MJ/m</w:t>
      </w:r>
      <w:r w:rsidRPr="00D304E0">
        <w:rPr>
          <w:vertAlign w:val="superscript"/>
        </w:rPr>
        <w:t>2</w:t>
      </w:r>
      <w:r w:rsidRPr="003E6F14">
        <w:t xml:space="preserve"> (about half of the values of building retrofits in the Global North) that combined with the add</w:t>
      </w:r>
      <w:r w:rsidRPr="00E13734">
        <w:t>itional efficiency effects of novel end-use technologies such as heat pumps (with a comparable effect as in GEA Efficiency) translates into a final energy demand of 44 MJ/m</w:t>
      </w:r>
      <w:r w:rsidRPr="00D304E0">
        <w:rPr>
          <w:vertAlign w:val="superscript"/>
        </w:rPr>
        <w:t>2</w:t>
      </w:r>
      <w:r w:rsidRPr="003E6F14">
        <w:t xml:space="preserve"> (almost three times lower than in GEA Efficiency). </w:t>
      </w:r>
    </w:p>
    <w:p w14:paraId="70AFEABA" w14:textId="77777777" w:rsidR="00B44320" w:rsidRDefault="00B44320" w:rsidP="007D1114">
      <w:pPr>
        <w:spacing w:line="276" w:lineRule="auto"/>
      </w:pPr>
    </w:p>
    <w:p w14:paraId="27CCCDC5" w14:textId="77777777" w:rsidR="00B44320" w:rsidRPr="003E6F14" w:rsidRDefault="00B44320" w:rsidP="007D1114">
      <w:pPr>
        <w:spacing w:line="276" w:lineRule="auto"/>
      </w:pPr>
      <w:r w:rsidRPr="003E6F14">
        <w:t>Aggregate final energy demand in LED is 8 EJ by 2050 (5 EJ in the Global North versus 3 EJ in the Global South), corresponding to a 50% reduction in final energy demand compared to the GEA Efficiency Scenario (12 EJ globally by 2050).</w:t>
      </w:r>
    </w:p>
    <w:p w14:paraId="76FEBD21" w14:textId="77777777" w:rsidR="00B44320" w:rsidRPr="00E13734" w:rsidRDefault="00B44320" w:rsidP="007D1114">
      <w:pPr>
        <w:spacing w:line="276" w:lineRule="auto"/>
      </w:pPr>
    </w:p>
    <w:p w14:paraId="25AA8E88" w14:textId="77777777" w:rsidR="00B44320" w:rsidRDefault="00B44320" w:rsidP="007D1114">
      <w:pPr>
        <w:spacing w:line="276" w:lineRule="auto"/>
        <w:rPr>
          <w:i/>
        </w:rPr>
      </w:pPr>
    </w:p>
    <w:p w14:paraId="1B2AAE7B" w14:textId="77777777" w:rsidR="00B44320" w:rsidRDefault="00B44320" w:rsidP="007D1114">
      <w:pPr>
        <w:spacing w:line="276" w:lineRule="auto"/>
        <w:rPr>
          <w:i/>
        </w:rPr>
      </w:pPr>
    </w:p>
    <w:p w14:paraId="4F746B91" w14:textId="77777777" w:rsidR="00B44320" w:rsidRDefault="00B44320" w:rsidP="007D1114">
      <w:pPr>
        <w:spacing w:line="276" w:lineRule="auto"/>
        <w:rPr>
          <w:i/>
        </w:rPr>
      </w:pPr>
      <w:r w:rsidRPr="00D304E0">
        <w:rPr>
          <w:b/>
          <w:i/>
        </w:rPr>
        <w:t>Table SI-</w:t>
      </w:r>
      <w:r>
        <w:rPr>
          <w:b/>
          <w:i/>
        </w:rPr>
        <w:t>4a-1</w:t>
      </w:r>
      <w:r w:rsidRPr="00D304E0">
        <w:rPr>
          <w:b/>
          <w:i/>
        </w:rPr>
        <w:t xml:space="preserve">. Decomposition of drivers of thermal energy demand in commercial and public buildings. LED scenario and GEA Efficiency (in parenthesis). </w:t>
      </w:r>
    </w:p>
    <w:p w14:paraId="404F6D12" w14:textId="77777777" w:rsidR="00B44320" w:rsidRDefault="00B44320" w:rsidP="007D1114">
      <w:pPr>
        <w:spacing w:line="276" w:lineRule="auto"/>
      </w:pPr>
      <w:r w:rsidRPr="000D47F2">
        <w:rPr>
          <w:noProof/>
          <w:lang w:val="en-US"/>
        </w:rPr>
        <w:drawing>
          <wp:inline distT="0" distB="0" distL="0" distR="0" wp14:anchorId="7762B757" wp14:editId="212069E9">
            <wp:extent cx="5727700" cy="1828621"/>
            <wp:effectExtent l="0" t="0" r="6350" b="63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828621"/>
                    </a:xfrm>
                    <a:prstGeom prst="rect">
                      <a:avLst/>
                    </a:prstGeom>
                    <a:noFill/>
                    <a:ln>
                      <a:noFill/>
                    </a:ln>
                  </pic:spPr>
                </pic:pic>
              </a:graphicData>
            </a:graphic>
          </wp:inline>
        </w:drawing>
      </w:r>
    </w:p>
    <w:p w14:paraId="42182BBF" w14:textId="77777777" w:rsidR="00B44320" w:rsidRDefault="00B44320" w:rsidP="007D1114">
      <w:pPr>
        <w:spacing w:line="276" w:lineRule="auto"/>
      </w:pPr>
      <w:r w:rsidRPr="00D304E0">
        <w:rPr>
          <w:rFonts w:eastAsia="Times New Roman" w:cs="Times New Roman"/>
          <w:b/>
          <w:noProof/>
          <w:color w:val="000000"/>
          <w:lang w:val="en-US"/>
        </w:rPr>
        <w:drawing>
          <wp:inline distT="0" distB="0" distL="0" distR="0" wp14:anchorId="738BD94C" wp14:editId="571C27A7">
            <wp:extent cx="8495907" cy="665019"/>
            <wp:effectExtent l="0" t="0" r="63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t="77704"/>
                    <a:stretch/>
                  </pic:blipFill>
                  <pic:spPr bwMode="auto">
                    <a:xfrm>
                      <a:off x="0" y="0"/>
                      <a:ext cx="8613370" cy="674213"/>
                    </a:xfrm>
                    <a:prstGeom prst="rect">
                      <a:avLst/>
                    </a:prstGeom>
                    <a:noFill/>
                    <a:ln>
                      <a:noFill/>
                    </a:ln>
                    <a:extLst>
                      <a:ext uri="{53640926-AAD7-44D8-BBD7-CCE9431645EC}">
                        <a14:shadowObscured xmlns:a14="http://schemas.microsoft.com/office/drawing/2010/main"/>
                      </a:ext>
                    </a:extLst>
                  </pic:spPr>
                </pic:pic>
              </a:graphicData>
            </a:graphic>
          </wp:inline>
        </w:drawing>
      </w:r>
    </w:p>
    <w:p w14:paraId="345320EB" w14:textId="77777777" w:rsidR="00B44320" w:rsidRPr="00E13734" w:rsidRDefault="00B44320" w:rsidP="007D1114">
      <w:pPr>
        <w:spacing w:line="276" w:lineRule="auto"/>
      </w:pPr>
    </w:p>
    <w:p w14:paraId="7422ABBD" w14:textId="77777777" w:rsidR="00B44320" w:rsidRPr="00E13734" w:rsidRDefault="00B44320" w:rsidP="007D1114">
      <w:pPr>
        <w:spacing w:line="276" w:lineRule="auto"/>
      </w:pPr>
      <w:r w:rsidRPr="00E13734">
        <w:br w:type="page"/>
      </w:r>
    </w:p>
    <w:p w14:paraId="71235FBA" w14:textId="77777777" w:rsidR="00B44320" w:rsidRPr="00E13734" w:rsidRDefault="00B44320" w:rsidP="007D1114">
      <w:pPr>
        <w:spacing w:line="276" w:lineRule="auto"/>
        <w:rPr>
          <w:b/>
        </w:rPr>
      </w:pPr>
      <w:r w:rsidRPr="00E13734">
        <w:rPr>
          <w:b/>
        </w:rPr>
        <w:t>Supplementary Information 4b (SI-4b). Energy Used in Intermediate and Upstream Sectors: Industry.</w:t>
      </w:r>
    </w:p>
    <w:p w14:paraId="751C5C53" w14:textId="77777777" w:rsidR="00B44320" w:rsidRDefault="00B44320" w:rsidP="007D1114">
      <w:r>
        <w:rPr>
          <w:b/>
        </w:rPr>
        <w:br/>
        <w:t>Summary</w:t>
      </w:r>
      <w:r>
        <w:br/>
        <w:t>For the quantification of the LED scenario we draw on the following principal sources: The GEA Efficiency Scenario</w:t>
      </w:r>
      <w:r w:rsidRPr="00D10988">
        <w:rPr>
          <w:noProof/>
          <w:vertAlign w:val="superscript"/>
        </w:rPr>
        <w:t>41</w:t>
      </w:r>
      <w:r>
        <w:t xml:space="preserve">, the 2-Degree Scenario (2DS) of </w:t>
      </w:r>
      <w:r w:rsidRPr="007800E5">
        <w:t xml:space="preserve">IEA’s </w:t>
      </w:r>
      <w:r>
        <w:t>Energy Technology Perspectives (ETP)</w:t>
      </w:r>
      <w:r w:rsidRPr="001D7AE3">
        <w:t xml:space="preserve"> </w:t>
      </w:r>
      <w:r>
        <w:t xml:space="preserve">2017 </w:t>
      </w:r>
      <w:r w:rsidRPr="00277BD0">
        <w:rPr>
          <w:noProof/>
          <w:vertAlign w:val="superscript"/>
        </w:rPr>
        <w:t>16</w:t>
      </w:r>
      <w:r>
        <w:t xml:space="preserve">, the (limited literature) on material efficiency, </w:t>
      </w:r>
      <w:proofErr w:type="gramStart"/>
      <w:r>
        <w:t>in particular Allwood</w:t>
      </w:r>
      <w:proofErr w:type="gramEnd"/>
      <w:r>
        <w:t xml:space="preserve"> et al.</w:t>
      </w:r>
      <w:r w:rsidRPr="00D10988">
        <w:rPr>
          <w:noProof/>
          <w:vertAlign w:val="superscript"/>
        </w:rPr>
        <w:t>56</w:t>
      </w:r>
      <w:r>
        <w:t xml:space="preserve"> and Allwood and Cullen et al.</w:t>
      </w:r>
      <w:r w:rsidRPr="00D10988">
        <w:rPr>
          <w:noProof/>
          <w:vertAlign w:val="superscript"/>
        </w:rPr>
        <w:t>57</w:t>
      </w:r>
      <w:r>
        <w:t>, and the traditional industrial (process) energy efficiency literature</w:t>
      </w:r>
      <w:r w:rsidRPr="00606B0D">
        <w:rPr>
          <w:noProof/>
          <w:vertAlign w:val="superscript"/>
        </w:rPr>
        <w:t>58-60</w:t>
      </w:r>
      <w:r>
        <w:t>. Due to data limitations in the original GEA Efficiency scenario (that was formulated via aggregated energy intensity per unit industrial value added without physical material flow analysis) we use the ETP 2DS Scenario as a reference projection of industrial activity data in terms of tonnage of major industrial commodities and materials produced, and then construct the LED scenario based on assumptions with respect to materials (entering the activity variable) and energy efficiency with aggregate scenario characteristics provided in the summary Table 1 in the main text.</w:t>
      </w:r>
    </w:p>
    <w:p w14:paraId="5C0EE2CC" w14:textId="77777777" w:rsidR="00B44320" w:rsidRDefault="00B44320" w:rsidP="007D1114"/>
    <w:p w14:paraId="421F95AF" w14:textId="77777777" w:rsidR="00B44320" w:rsidRDefault="00B44320" w:rsidP="007D1114">
      <w:r>
        <w:t>Whereas LED’s assumption on energy intensity of material manufacturing are representative of the recent literature exploring efficiency improvement potentials in industry (</w:t>
      </w:r>
      <w:proofErr w:type="gramStart"/>
      <w:r>
        <w:t>in particular the</w:t>
      </w:r>
      <w:proofErr w:type="gramEnd"/>
      <w:r>
        <w:t xml:space="preserve"> ETP 2DS scenario</w:t>
      </w:r>
      <w:r w:rsidRPr="001D7AE3">
        <w:rPr>
          <w:noProof/>
          <w:vertAlign w:val="superscript"/>
        </w:rPr>
        <w:t>16</w:t>
      </w:r>
      <w:r>
        <w:t xml:space="preserve">), the scenario departs from traditional approaches by explicitly considering options for reducing materials use using an approach similar to </w:t>
      </w:r>
      <w:r w:rsidRPr="00CA5DF9">
        <w:t>IEA WEO 2015</w:t>
      </w:r>
      <w:r w:rsidRPr="00606B0D">
        <w:rPr>
          <w:noProof/>
          <w:vertAlign w:val="superscript"/>
        </w:rPr>
        <w:t>61</w:t>
      </w:r>
      <w:r w:rsidRPr="00CA5DF9">
        <w:t>.</w:t>
      </w:r>
    </w:p>
    <w:p w14:paraId="50BE31CA" w14:textId="77777777" w:rsidR="00B44320" w:rsidRDefault="00B44320" w:rsidP="007D1114"/>
    <w:p w14:paraId="2B88FCB5" w14:textId="77777777" w:rsidR="00B44320" w:rsidRDefault="00B44320" w:rsidP="007D1114">
      <w:r>
        <w:t>In our baseline scenario (ETP 2DS</w:t>
      </w:r>
      <w:r>
        <w:rPr>
          <w:rStyle w:val="FootnoteReference"/>
        </w:rPr>
        <w:footnoteReference w:id="5"/>
      </w:r>
      <w:r>
        <w:t xml:space="preserve">), the commodities considered </w:t>
      </w:r>
      <w:r>
        <w:rPr>
          <w:rFonts w:ascii="Arial" w:hAnsi="Arial" w:cs="Arial"/>
          <w:color w:val="222222"/>
          <w:sz w:val="21"/>
          <w:szCs w:val="21"/>
          <w:shd w:val="clear" w:color="auto" w:fill="FFFFFF"/>
        </w:rPr>
        <w:t xml:space="preserve">— </w:t>
      </w:r>
      <w:r>
        <w:t xml:space="preserve">steel, aluminium, cement, paper, petrochemicals, and feedstocks (non-energy uses of energy for fertiliser and plastics production) </w:t>
      </w:r>
      <w:r>
        <w:rPr>
          <w:rFonts w:ascii="Arial" w:hAnsi="Arial" w:cs="Arial"/>
          <w:color w:val="222222"/>
          <w:sz w:val="21"/>
          <w:szCs w:val="21"/>
          <w:shd w:val="clear" w:color="auto" w:fill="FFFFFF"/>
        </w:rPr>
        <w:t>—</w:t>
      </w:r>
      <w:r>
        <w:t xml:space="preserve"> add up to some 10 Gt by 2050 (compared to less than 8 Gt in 2020). Through dematerialisation, we estimate that this materials demand could be reduced by close to 4 Gt resulting in material demand in LED of a rounded 6 Gt by 2050.</w:t>
      </w:r>
    </w:p>
    <w:p w14:paraId="41537BED" w14:textId="77777777" w:rsidR="00B44320" w:rsidRDefault="00B44320" w:rsidP="007D1114"/>
    <w:p w14:paraId="3AC61A93" w14:textId="77777777" w:rsidR="00B44320" w:rsidRDefault="00B44320" w:rsidP="007D1114">
      <w:r>
        <w:t>The LED scenario's industry energy demand in 2050 is 107 EJ, substantially lower compared to the 207 EJ in GEA Efficiency and 179 EJ in ETP 2DS (and the 273 and 172 EJ in the ETP Reference and “</w:t>
      </w:r>
      <w:r w:rsidRPr="00DA4E42">
        <w:t>Beyond 2°C</w:t>
      </w:r>
      <w:r>
        <w:t>” scenarios respectively) and comparable to the 133EJ in the Greenpeace [R]evolution scenari</w:t>
      </w:r>
      <w:r w:rsidRPr="00CA5DF9">
        <w:t>o</w:t>
      </w:r>
      <w:r w:rsidRPr="00277BD0">
        <w:rPr>
          <w:noProof/>
          <w:vertAlign w:val="superscript"/>
        </w:rPr>
        <w:t>17</w:t>
      </w:r>
      <w:r w:rsidRPr="00CA5DF9">
        <w:t>. IEA’s WEO 2015</w:t>
      </w:r>
      <w:r w:rsidRPr="00606B0D">
        <w:rPr>
          <w:noProof/>
          <w:vertAlign w:val="superscript"/>
        </w:rPr>
        <w:t>61</w:t>
      </w:r>
      <w:r w:rsidRPr="00CA5DF9">
        <w:t xml:space="preserve"> “m</w:t>
      </w:r>
      <w:r>
        <w:t>aterial efficiency scenario” calculated for 5 major commodities (aluminium, paper, plastics, cement and steel) an energy demand of 67 EJ (slightly below the 2013 level) for 2040. Adding 47 EJ</w:t>
      </w:r>
      <w:r w:rsidRPr="00606B0D">
        <w:rPr>
          <w:noProof/>
          <w:vertAlign w:val="superscript"/>
        </w:rPr>
        <w:t>61</w:t>
      </w:r>
      <w:r>
        <w:t xml:space="preserve"> for other materials not covered explicitly, yields a total energy demand of 111 EJ for 2040, the projection horizon of IEA, WEO 2015, which is also quite comparable to LED in 2050 (107 EJ). </w:t>
      </w:r>
    </w:p>
    <w:p w14:paraId="5CF64D52" w14:textId="77777777" w:rsidR="00B44320" w:rsidRDefault="00B44320" w:rsidP="007D1114">
      <w:pPr>
        <w:rPr>
          <w:i/>
          <w:highlight w:val="yellow"/>
        </w:rPr>
      </w:pPr>
      <w:r>
        <w:rPr>
          <w:i/>
          <w:highlight w:val="yellow"/>
        </w:rPr>
        <w:br w:type="page"/>
      </w:r>
    </w:p>
    <w:p w14:paraId="70012D69" w14:textId="77777777" w:rsidR="00B44320" w:rsidRDefault="00B44320" w:rsidP="007D1114">
      <w:pPr>
        <w:rPr>
          <w:b/>
        </w:rPr>
      </w:pPr>
      <w:r>
        <w:rPr>
          <w:b/>
        </w:rPr>
        <w:t>Material Goods (Industry)</w:t>
      </w:r>
    </w:p>
    <w:p w14:paraId="78380130" w14:textId="77777777" w:rsidR="00B44320" w:rsidRDefault="00B44320" w:rsidP="007D1114"/>
    <w:p w14:paraId="17928BF2" w14:textId="77777777" w:rsidR="00B44320" w:rsidRDefault="00B44320" w:rsidP="007D1114">
      <w:r>
        <w:t xml:space="preserve">The LED scenario narrative affects the production of material goods (industry sector) in two major ways. First, changing demands affect the quantity, type, and quality of materials and goods manufactured by industry. The emphasis on Quality of Life, Novel Energy Services, Information Innovation (exponential info-based learning) increase consumer expectations and thus demands in term of product quality, ease of use, and extended producer responsibility globally. The aspirational trend for greater material well-being in large population segments of the Global South, results in a </w:t>
      </w:r>
      <w:proofErr w:type="gramStart"/>
      <w:r>
        <w:t>Middle Class</w:t>
      </w:r>
      <w:proofErr w:type="gramEnd"/>
      <w:r>
        <w:t xml:space="preserve"> standard of living for all by 2050, driving significant growth in the demands for materials and goods in the Global South. The trends described in the LED scenario narrative also affect the way industrial production and manufacturing are organised: Towards higher degrees of customisation, product co-design integrating customer specifications, quality assurance, and greater integration of all aspects of product lifecycles, including end-of life disposal (remanufacturing, repurposing, recycling) under the trends towards higher Quality of Life, multiple End-user Roles, and pervasive digitalisation often referred to in concepts such as Industry 4.0. These changes affect industrial energy demand via two principal routes: activity levels (demand for materials and goods, moderated by increases in material efficiency and by dematerialisation) and specific energy needs per unit activity (improvements of energy efficiency due to process innovations, better control, and increasing fractions of recycled materials). The corresponding assumptions of LED are documented below.</w:t>
      </w:r>
    </w:p>
    <w:p w14:paraId="6C0F7FFA" w14:textId="77777777" w:rsidR="00B44320" w:rsidRDefault="00B44320" w:rsidP="007D1114"/>
    <w:p w14:paraId="29AD9B73" w14:textId="77777777" w:rsidR="00B44320" w:rsidRDefault="00B44320" w:rsidP="007D1114">
      <w:r>
        <w:t xml:space="preserve">As in the other activities and sectors we begin with a scenario baseline. The original GEA Scenarios described industrial energy use via aggregate intensities, i.e. final energy use per unit of industrial activity, represented by an aggregate monetary indicator ($ industrial value added) that is not suited for a bottom up assessment of industrial activities, either by accounting for major materials produced or by industry sub-sector. We have therefore adopted the scenarios of </w:t>
      </w:r>
      <w:r w:rsidRPr="00CA5DF9">
        <w:t>IEA’s Ener</w:t>
      </w:r>
      <w:r>
        <w:t>gy Technology Perspectives 2017</w:t>
      </w:r>
      <w:r w:rsidRPr="00277BD0">
        <w:rPr>
          <w:noProof/>
          <w:vertAlign w:val="superscript"/>
        </w:rPr>
        <w:t>16</w:t>
      </w:r>
      <w:r>
        <w:t xml:space="preserve"> for our baseline as the most recent scenario study available containing industrial activity detail as well as being comparable to GEA Efficiency in terms of an intermediary population and economic growth outlook, an identical long-term climate target of limiting global warming to less than 2 degrees (IEA`s ETP 2DS), and comparable industrial energy demand (GEA Efficiency: 207 EJ by 2050, IEA`s ETP “two degree scenario” 2DS: 179 EJ, with a range of between 273 and 172 EJ in the ETP Reference and “</w:t>
      </w:r>
      <w:r w:rsidRPr="00616326">
        <w:t>Beyond 2°C</w:t>
      </w:r>
      <w:r>
        <w:t>” B2DS</w:t>
      </w:r>
      <w:r>
        <w:rPr>
          <w:rStyle w:val="FootnoteReference"/>
        </w:rPr>
        <w:footnoteReference w:id="6"/>
      </w:r>
      <w:r>
        <w:t xml:space="preserve"> scenarios respectively). We then perform a bottom up assessment by seven material categories reported in IEA`s ETP</w:t>
      </w:r>
      <w:r w:rsidRPr="001D7AE3">
        <w:rPr>
          <w:noProof/>
          <w:vertAlign w:val="superscript"/>
        </w:rPr>
        <w:t>16</w:t>
      </w:r>
      <w:r>
        <w:t xml:space="preserve"> using a decomposition approach separating out the effects of materials efficiency improvements (affecting our activity variable) from the effects of energy efficiency improvements (affecting the specific energy per unit of activity), drawing on scenario comparisons (</w:t>
      </w:r>
      <w:proofErr w:type="gramStart"/>
      <w:r>
        <w:t>in particular across</w:t>
      </w:r>
      <w:proofErr w:type="gramEnd"/>
      <w:r>
        <w:t xml:space="preserve"> the three IEA ETP scenarios) as well as the work </w:t>
      </w:r>
      <w:r w:rsidRPr="00D97ECA">
        <w:t>of Allwood and Cullen et al.</w:t>
      </w:r>
      <w:r w:rsidRPr="00D10988">
        <w:rPr>
          <w:noProof/>
          <w:vertAlign w:val="superscript"/>
        </w:rPr>
        <w:t>57</w:t>
      </w:r>
      <w:r w:rsidRPr="00D97ECA">
        <w:t>. In this decomposition, we examine the potential for improving</w:t>
      </w:r>
      <w:r>
        <w:t xml:space="preserve"> materials efficiency by further breaking our activity variable down into two factors: a “dematerialisation” factor representing absolute material demand reduction from increased  asset utilisation (</w:t>
      </w:r>
      <w:proofErr w:type="spellStart"/>
      <w:r>
        <w:t>i.e</w:t>
      </w:r>
      <w:proofErr w:type="spellEnd"/>
      <w:r>
        <w:t xml:space="preserve"> sharing economy), a characteristic feature of LED;  and a “material efficiency” term, which includes (mostly manufacturing-side) strategies such as longer product lifetimes, altered product designs, or remanufacturing/reuse of existing components. These two decomposition factors are formulated via a multiplier (≤1) acting on the activity variable (tonnes of a </w:t>
      </w:r>
      <w:proofErr w:type="spellStart"/>
      <w:r>
        <w:t>spnee</w:t>
      </w:r>
      <w:r w:rsidRPr="00606B0D">
        <w:t>cific</w:t>
      </w:r>
      <w:proofErr w:type="spellEnd"/>
      <w:r w:rsidRPr="00606B0D">
        <w:t xml:space="preserve"> material). For steel and aluminium, we draw heavily on a detailed model presented in Allwood and Cullen et al.</w:t>
      </w:r>
      <w:r w:rsidRPr="00606B0D">
        <w:rPr>
          <w:noProof/>
          <w:vertAlign w:val="superscript"/>
        </w:rPr>
        <w:t>57</w:t>
      </w:r>
      <w:r w:rsidRPr="00606B0D">
        <w:t xml:space="preserve"> that examined the potentials for six different material efficiency options (less material by d</w:t>
      </w:r>
      <w:r>
        <w:t>esign, yield loss reduction, scrap diversion, reuse of components, product lifetime extensions, and use intensification</w:t>
      </w:r>
      <w:r>
        <w:rPr>
          <w:rStyle w:val="FootnoteReference"/>
        </w:rPr>
        <w:footnoteReference w:id="7"/>
      </w:r>
      <w:r>
        <w:t xml:space="preserve">) for some 25 different product types (e.g. for steel, road vehicles are disaggregated into body structure, drivetrains, and suspension, or for buildings a disaggregation into structural sections, reinforcement steel and steel sheets is performed). This compositional analysis is reported in Table SI-4b-1 below. </w:t>
      </w:r>
      <w:r>
        <w:br/>
      </w:r>
    </w:p>
    <w:p w14:paraId="0431478C" w14:textId="77777777" w:rsidR="00B44320" w:rsidRPr="00B2128E" w:rsidRDefault="00B44320" w:rsidP="007D1114">
      <w:pPr>
        <w:rPr>
          <w:b/>
          <w:i/>
        </w:rPr>
      </w:pPr>
      <w:r w:rsidRPr="00D304E0">
        <w:rPr>
          <w:b/>
          <w:i/>
        </w:rPr>
        <w:t xml:space="preserve">Table SI-4b-1. Decomposition analysis of final energy demand in industry by different commodity/product types. Values for the year 2050. Units: </w:t>
      </w:r>
      <w:r>
        <w:rPr>
          <w:b/>
          <w:i/>
        </w:rPr>
        <w:t>Mt= Million (metric) tons.</w:t>
      </w:r>
    </w:p>
    <w:p w14:paraId="7192853F" w14:textId="77777777" w:rsidR="00B44320" w:rsidRDefault="00B44320" w:rsidP="007D1114">
      <w:pPr>
        <w:rPr>
          <w:i/>
        </w:rPr>
      </w:pPr>
      <w:r>
        <w:rPr>
          <w:i/>
        </w:rPr>
        <w:object w:dxaOrig="8571" w:dyaOrig="3789" w14:anchorId="6E2A12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35pt;height:194.55pt" o:ole="">
            <v:imagedata r:id="rId26" o:title=""/>
          </v:shape>
          <o:OLEObject Type="Embed" ProgID="Excel.Sheet.12" ShapeID="_x0000_i1025" DrawAspect="Content" ObjectID="_1580555923" r:id="rId27"/>
        </w:object>
      </w:r>
    </w:p>
    <w:p w14:paraId="1D0EB55B" w14:textId="77777777" w:rsidR="00B44320" w:rsidRDefault="00B44320" w:rsidP="007D1114"/>
    <w:p w14:paraId="58501416" w14:textId="77777777" w:rsidR="00B44320" w:rsidRDefault="00B44320" w:rsidP="007D1114">
      <w:r>
        <w:t>The assumptions underlying the energy demand for different materials are itemised below. As mentioned above, the starting point of our analysis is in each case the IEA ETP 2DS scenario reported material output as activity variable.</w:t>
      </w:r>
    </w:p>
    <w:p w14:paraId="131F7A65" w14:textId="77777777" w:rsidR="00B44320" w:rsidRDefault="00B44320" w:rsidP="007D1114"/>
    <w:p w14:paraId="39A72578" w14:textId="77777777" w:rsidR="00B44320" w:rsidRPr="00D97ECA" w:rsidRDefault="00B44320" w:rsidP="007D1114">
      <w:r>
        <w:rPr>
          <w:i/>
        </w:rPr>
        <w:t>Steel:</w:t>
      </w:r>
      <w:r>
        <w:t xml:space="preserve"> We assume a dematerialisation multiplier of 0.9, i.e. an absolute demand reduction for steel to represent the effects of increased asset utilisation (sharing economy) in LED. Increasing car sharing in LED is projected to lead to a reduction in the vehicle stock from 1.6 billion (GEA Efficiency) to some 700 million (LED) by 2050 (while increasing transportation output) translating in a reduction of steel demand by 140 Mt (or 6.4% of the projected global steel output of 2.2 Gt by 2050 in IEA ETP 2DS). The combined effects of the sharing economy of global steel demand are assessed conservatively to offer at least a reduction of 10% in projected steel demand in 2050 in LED. Improving materials efficiency through lifetime extensions, light-weighting, and use intensification is assessed </w:t>
      </w:r>
      <w:r w:rsidRPr="00D97ECA">
        <w:t>by Allwood and Cullen et al.</w:t>
      </w:r>
      <w:r w:rsidRPr="00D10988">
        <w:rPr>
          <w:noProof/>
          <w:vertAlign w:val="superscript"/>
        </w:rPr>
        <w:t>57</w:t>
      </w:r>
      <w:r w:rsidRPr="00D97ECA">
        <w:t xml:space="preserve"> to</w:t>
      </w:r>
      <w:r>
        <w:t xml:space="preserve"> yield a maximum potential of </w:t>
      </w:r>
      <w:r w:rsidRPr="00D97ECA">
        <w:t>73% reduction in the deman</w:t>
      </w:r>
      <w:r>
        <w:t>d for virgin steel manufacturing from iron ore (excluding recycling, reuse and remanufacturing), a value we have retained for LED. (Assuming that only 50% of this potential can be realised would increase energy use for steel by 6 EJ beyond the 7.9 EJ adopted for LED, i.e. an increase of 2% of LED’</w:t>
      </w:r>
      <w:r w:rsidRPr="00D97ECA">
        <w:t>s total energy demand). Contrasting this optimistic scenario assumption, we adopt a somewhat more conservative assumption f</w:t>
      </w:r>
      <w:r>
        <w:t>or energy intensity at 14 GJ/t</w:t>
      </w:r>
      <w:r w:rsidRPr="00D97ECA">
        <w:t xml:space="preserve"> (derived from Allwood and Cullen et al.</w:t>
      </w:r>
      <w:r w:rsidRPr="00D10988">
        <w:rPr>
          <w:noProof/>
          <w:vertAlign w:val="superscript"/>
        </w:rPr>
        <w:t>57</w:t>
      </w:r>
      <w:r w:rsidRPr="00D97ECA">
        <w:t>, which is 23% higher [equivalent to 1.4 EJ ene</w:t>
      </w:r>
      <w:r>
        <w:t>rgy demand] than the 11.4 GJ/t</w:t>
      </w:r>
      <w:r w:rsidRPr="00D97ECA">
        <w:t xml:space="preserve"> assumed in IEA</w:t>
      </w:r>
      <w:r>
        <w:t>`s</w:t>
      </w:r>
      <w:r w:rsidRPr="00D97ECA">
        <w:t xml:space="preserve"> ETP 2DS). The results for LED translate into a global steel output of 533 Mt by 2050 and a final energy demand of 7.5 EJ.</w:t>
      </w:r>
    </w:p>
    <w:p w14:paraId="5C554FF2" w14:textId="77777777" w:rsidR="00B44320" w:rsidRPr="00D97ECA" w:rsidRDefault="00B44320" w:rsidP="007D1114"/>
    <w:p w14:paraId="4FE8F192" w14:textId="77777777" w:rsidR="00B44320" w:rsidRDefault="00B44320" w:rsidP="007D1114">
      <w:r w:rsidRPr="00D97ECA">
        <w:rPr>
          <w:i/>
        </w:rPr>
        <w:t>Alumin</w:t>
      </w:r>
      <w:r>
        <w:rPr>
          <w:i/>
        </w:rPr>
        <w:t>i</w:t>
      </w:r>
      <w:r w:rsidRPr="00D97ECA">
        <w:rPr>
          <w:i/>
        </w:rPr>
        <w:t>um:</w:t>
      </w:r>
      <w:r w:rsidRPr="00D97ECA">
        <w:t xml:space="preserve"> We have adopted the following assumptions for alumin</w:t>
      </w:r>
      <w:r>
        <w:t>i</w:t>
      </w:r>
      <w:r w:rsidRPr="00D97ECA">
        <w:t>um, an energy intensive material which is however highly attractive due to its properties (light weight, non-cor</w:t>
      </w:r>
      <w:r>
        <w:t>rosive). For the dematerialis</w:t>
      </w:r>
      <w:r w:rsidRPr="00D97ECA">
        <w:t>ation factor we adopt the material efficiency improvement potential as estimated by IEA ETP</w:t>
      </w:r>
      <w:r w:rsidRPr="00277BD0">
        <w:rPr>
          <w:noProof/>
          <w:vertAlign w:val="superscript"/>
        </w:rPr>
        <w:t>16</w:t>
      </w:r>
      <w:r w:rsidRPr="00D97ECA">
        <w:t xml:space="preserve">, </w:t>
      </w:r>
      <w:proofErr w:type="gramStart"/>
      <w:r w:rsidRPr="00D97ECA">
        <w:t>in</w:t>
      </w:r>
      <w:r>
        <w:t xml:space="preserve"> particular the</w:t>
      </w:r>
      <w:proofErr w:type="gramEnd"/>
      <w:r>
        <w:t xml:space="preserve"> difference between the ETP 2DS and B2DS scenarios, where aluminium demand is reduced by some 31%</w:t>
      </w:r>
      <w:r w:rsidRPr="00277BD0">
        <w:rPr>
          <w:noProof/>
          <w:vertAlign w:val="superscript"/>
        </w:rPr>
        <w:t>16</w:t>
      </w:r>
      <w:r>
        <w:t>. For the materials efficiency factor we follow the Allwood-Cullen model that suggests a demand reduction potential of up to 55%, particularly through product and material lifetime extensions for which aluminium is particularly suited. Combined, material efficiency improvements could yield a reduction in the demand for virgin aluminium from 252 Mt (ETP 2DS by 2050) to 78 Mt in LED. (</w:t>
      </w:r>
      <w:proofErr w:type="gramStart"/>
      <w:r>
        <w:t>Again</w:t>
      </w:r>
      <w:proofErr w:type="gramEnd"/>
      <w:r>
        <w:t xml:space="preserve"> assuming that only 50% of this potential can be realised would increase energy use for aluminium by 3.5 EJ beyond the 3.3 EJ adopted for LED, </w:t>
      </w:r>
      <w:proofErr w:type="spellStart"/>
      <w:r>
        <w:t>i.e</w:t>
      </w:r>
      <w:proofErr w:type="spellEnd"/>
      <w:r>
        <w:t xml:space="preserve"> an increase of 1% of LEDs total energy demand). Following our assumptions for the steel sector, which are optimistic for changes in design and patterns of materials use but more conservative (in relative terms) on process energy efficiency, we adopt a specific energy use per tonne of aluminium of 42.7 GJ/t, </w:t>
      </w:r>
      <w:proofErr w:type="gramStart"/>
      <w:r>
        <w:t>similar to</w:t>
      </w:r>
      <w:proofErr w:type="gramEnd"/>
      <w:r>
        <w:t xml:space="preserve"> current intensity values as electrolytic processes are already highly energy efficient. This, however, is conservative compared to the values projected by IEA ETP 2DS at 22 GJ/t, a difference corresponding to 1.6 EJ energy demand, or the energy equivalent of realising only 75% of material efficiency potential estimated by the Allwood-Cullen model. Combined, virgin aluminium accounts for an output of 78 Mt in LED and a final energy demand of 3.3 EJ by 2050 in LED, compared to 252 Mt and 5.6 EJ in IEA ETP 2DS (with a range of 4.6 to 6.7 EJ across the IEA ETP B2DS and Reference scenarios).</w:t>
      </w:r>
    </w:p>
    <w:p w14:paraId="36885524" w14:textId="77777777" w:rsidR="00B44320" w:rsidRDefault="00B44320" w:rsidP="007D1114"/>
    <w:p w14:paraId="27371D85" w14:textId="77777777" w:rsidR="00B44320" w:rsidRDefault="00B44320" w:rsidP="007D1114">
      <w:r>
        <w:rPr>
          <w:i/>
        </w:rPr>
        <w:t>Cement:</w:t>
      </w:r>
      <w:r>
        <w:t xml:space="preserve"> As the dominant use of this material is for long-lived infrastructures and buildings, most of which are either public or shared (multi-family) capital assets, we do not assume any impacts of “dematerialisation” from the sharing economy characteristic of LED. For the materials efficiency factor we assess a potential of a 20% reduction in cement production due to demand reduction arising from an assumed extension of the lifetime of buildings of some 25% following the LED narrative of retrofits and asset re-use rather than demolition and new construction. The impact estimate adopts the values from Allwood and Cullen’s 2012 impact matrix for buildings. For energy intensity we adopt a value of 1.7 GJ/t (23% lower than ETP 2DS) following the efficiency improvement potential estimate of GEA Chapter 8 </w:t>
      </w:r>
      <w:r w:rsidRPr="006962AE">
        <w:t>(p. 535)</w:t>
      </w:r>
      <w:r w:rsidRPr="00606B0D">
        <w:rPr>
          <w:noProof/>
          <w:vertAlign w:val="superscript"/>
        </w:rPr>
        <w:t>58</w:t>
      </w:r>
      <w:r w:rsidRPr="006962AE">
        <w:t>.</w:t>
      </w:r>
      <w:r>
        <w:t xml:space="preserve"> Cement production in LED totals 4 Gt by 2050 resulting in close to 7 EJ energy demand.</w:t>
      </w:r>
    </w:p>
    <w:p w14:paraId="0874502F" w14:textId="77777777" w:rsidR="00B44320" w:rsidRDefault="00B44320" w:rsidP="007D1114"/>
    <w:p w14:paraId="7134DEE2" w14:textId="77777777" w:rsidR="00B44320" w:rsidRDefault="00B44320" w:rsidP="007D1114">
      <w:r>
        <w:rPr>
          <w:i/>
        </w:rPr>
        <w:t>Paper:</w:t>
      </w:r>
      <w:r>
        <w:t xml:space="preserve"> We assume a 50% demand reduction in paper (“dematerialisation”) resulting from ubiquitous digitalisation, ITC convergence and the increasing substitution of virtual for physical communication (travel, letters), characterising the LED scenario storyline. Conversely, the potential for material efficiency improvements (such as thinner paper towels) is assessed to be marginal only (materials efficiency multiplier of 1). For energy intensity of paper manufacturing (9.4 GJ/t) we adopt the values from the IEA ETP B2DS scenario that aims at a slightly less stringent climate target as LED.</w:t>
      </w:r>
    </w:p>
    <w:p w14:paraId="14576CB4" w14:textId="77777777" w:rsidR="00B44320" w:rsidRDefault="00B44320" w:rsidP="007D1114"/>
    <w:p w14:paraId="78F1FEBE" w14:textId="77777777" w:rsidR="00B44320" w:rsidRDefault="00B44320" w:rsidP="007D1114">
      <w:r>
        <w:rPr>
          <w:i/>
        </w:rPr>
        <w:t>Petrochemicals:</w:t>
      </w:r>
      <w:r>
        <w:t xml:space="preserve"> This material category includes a great diversity of speciality and </w:t>
      </w:r>
      <w:proofErr w:type="gramStart"/>
      <w:r>
        <w:t>general purpose</w:t>
      </w:r>
      <w:proofErr w:type="gramEnd"/>
      <w:r>
        <w:t xml:space="preserve"> chemicals used in industry as well as manufactured for final consumption. Detailed information by different product types is not available from IEA`s ETP 2017</w:t>
      </w:r>
      <w:r w:rsidRPr="00606B0D">
        <w:rPr>
          <w:noProof/>
          <w:vertAlign w:val="superscript"/>
        </w:rPr>
        <w:t>16</w:t>
      </w:r>
      <w:r>
        <w:t>, which only reports aggregates. We assume that half of petrochemicals manufactured end up directly as final consumption, and that Quality of Life (health conscious consumers) in LED reduce their consumption by half in 2050 (“dematerialisation” multiplier of 0.75). Energy reductions from improvements in material efficiency for petrochemicals products (</w:t>
      </w:r>
      <w:proofErr w:type="spellStart"/>
      <w:r>
        <w:t>i.e</w:t>
      </w:r>
      <w:proofErr w:type="spellEnd"/>
      <w:r>
        <w:t xml:space="preserve"> plastics and fertilisers) are considered separately in the </w:t>
      </w:r>
      <w:r w:rsidRPr="00136E65">
        <w:rPr>
          <w:i/>
        </w:rPr>
        <w:t>Feedstock</w:t>
      </w:r>
      <w:r>
        <w:t xml:space="preserve"> section, and the materials efficiency multiplier is set to 1 here.  For aggregate energy intensity we depart from the IEA ETP scenarios which are invariably conservative (in the Reference scenario even projecting higher energy intensities by 2050 than at present) and assume that energy intensities could be improved to half current values, i.e. 15 GJ/t which is close to the OECD energy intensity in 2050 (18 GJ/t) for the 2DS and B2DS IEA ETP scenarios. Together, petrochemicals in 2050 account for 753 Mt in LED and for some 11 EJ of energy inputs.</w:t>
      </w:r>
    </w:p>
    <w:p w14:paraId="76C6B88E" w14:textId="77777777" w:rsidR="00B44320" w:rsidRDefault="00B44320" w:rsidP="007D1114"/>
    <w:p w14:paraId="40A31167" w14:textId="77777777" w:rsidR="00B44320" w:rsidRPr="006962AE" w:rsidRDefault="00B44320" w:rsidP="007D1114">
      <w:r>
        <w:rPr>
          <w:i/>
        </w:rPr>
        <w:t xml:space="preserve">Other: </w:t>
      </w:r>
      <w:r>
        <w:t>This category comprises all remaining materials not assessed separ</w:t>
      </w:r>
      <w:r w:rsidRPr="006962AE">
        <w:t>ately by IEA ETP</w:t>
      </w:r>
      <w:r w:rsidRPr="00277BD0">
        <w:rPr>
          <w:noProof/>
          <w:vertAlign w:val="superscript"/>
        </w:rPr>
        <w:t>16</w:t>
      </w:r>
      <w:r w:rsidRPr="006962AE">
        <w:t xml:space="preserve"> and thus our LED scenario as well </w:t>
      </w:r>
      <w:proofErr w:type="gramStart"/>
      <w:r w:rsidRPr="006962AE">
        <w:t>and also</w:t>
      </w:r>
      <w:proofErr w:type="gramEnd"/>
      <w:r w:rsidRPr="006962AE">
        <w:t xml:space="preserve"> includes energy use in manufacturing. Tonnage-based activity data are not available for this category. We assume that compared to the ETP B2DS scenario assumptions efficiency </w:t>
      </w:r>
      <w:r>
        <w:t xml:space="preserve">improves further </w:t>
      </w:r>
      <w:r w:rsidRPr="006962AE">
        <w:t xml:space="preserve">by 36% (the improvement </w:t>
      </w:r>
      <w:r>
        <w:t xml:space="preserve">from the </w:t>
      </w:r>
      <w:r w:rsidRPr="006962AE">
        <w:t xml:space="preserve">ETP 2DS </w:t>
      </w:r>
      <w:r>
        <w:t xml:space="preserve">to the </w:t>
      </w:r>
      <w:r w:rsidRPr="006962AE">
        <w:t>B2S scenarios respectively)</w:t>
      </w:r>
      <w:r>
        <w:t>,</w:t>
      </w:r>
      <w:r w:rsidRPr="006962AE">
        <w:t xml:space="preserve"> yielding a final energy use of some 47 EJ by 2050 in LED (compared to a range of 58 to 63 EJ in the two ETP scenarios).</w:t>
      </w:r>
    </w:p>
    <w:p w14:paraId="4ADF72F6" w14:textId="77777777" w:rsidR="00B44320" w:rsidRPr="006962AE" w:rsidRDefault="00B44320" w:rsidP="007D1114"/>
    <w:p w14:paraId="794A1956" w14:textId="77777777" w:rsidR="00B44320" w:rsidRDefault="00B44320" w:rsidP="007D1114">
      <w:r w:rsidRPr="006962AE">
        <w:rPr>
          <w:i/>
        </w:rPr>
        <w:t xml:space="preserve">Feedstocks: </w:t>
      </w:r>
      <w:r w:rsidRPr="006962AE">
        <w:t>This product category comprises so-called “non-energy uses” of energy, i.e. where energy carriers (basically hydrocarbons) serve as raw material for the manufacturing of fer</w:t>
      </w:r>
      <w:r>
        <w:t>tilis</w:t>
      </w:r>
      <w:r w:rsidRPr="006962AE">
        <w:t>er, plastics, etc. This product category includes “High Value Chemicals” as reported b</w:t>
      </w:r>
      <w:r>
        <w:t>y IEA ETP, ammonia (for fertilis</w:t>
      </w:r>
      <w:r w:rsidRPr="006962AE">
        <w:t>er production) and other materials, not further specified in IEA</w:t>
      </w:r>
      <w:r>
        <w:t>`s</w:t>
      </w:r>
      <w:r w:rsidRPr="006962AE">
        <w:t xml:space="preserve"> ETP</w:t>
      </w:r>
      <w:r>
        <w:t xml:space="preserve"> 2017</w:t>
      </w:r>
      <w:r w:rsidRPr="00277BD0">
        <w:rPr>
          <w:noProof/>
          <w:vertAlign w:val="superscript"/>
        </w:rPr>
        <w:t>16</w:t>
      </w:r>
      <w:r w:rsidRPr="006962AE">
        <w:t>. For all those categories we assume zero potential for improvem</w:t>
      </w:r>
      <w:r>
        <w:t>ents in material efficiency (as most are “consumptive” material categories). For “dematerialisation” we take a conservative approach and assume zero impacts for fertilisers (</w:t>
      </w:r>
      <w:proofErr w:type="gramStart"/>
      <w:r>
        <w:t>in order to</w:t>
      </w:r>
      <w:proofErr w:type="gramEnd"/>
      <w:r>
        <w:t xml:space="preserve"> maintain high levels of food production required to assure high levels of well-being and Quality of Life of the population, especially in the Global South). For plastics and other feedstock materials (e.g. lubricants, asphalt) we assume potentials for materials conservation (dematerialization multipliers) of 50% for plastics and 25% for the “other” category (dematerialisation multipliers of 0.5 and 0.75 respectively), resulting in an aggregate dematerialisation multiplier for feedstocks of 0.68 (32% dematerialisation). These assumptions reflect our interpretation of LED’s Quality of Life emphasis and corresponding reductions of wastes of a “throwaway society”. Same levels of service provision (e.g. packaging) would be provided in LED as in comparable scenarios, but with more re-useable/refillable containers. Thus, by 2050 LED returns to a comparable form of retail organisation as was prevalent before the introduction of once-through throwaway packaging 100 years earlier. The energy use for plastics and ammonia (fertilisers) can be determined simply by using their lower heating value (from GEA Chapter 8</w:t>
      </w:r>
      <w:r w:rsidRPr="00606B0D">
        <w:rPr>
          <w:noProof/>
          <w:vertAlign w:val="superscript"/>
        </w:rPr>
        <w:t>58</w:t>
      </w:r>
      <w:r>
        <w:t xml:space="preserve">, Table 8.5) of 20.7 GJ/t for ammonia and some 46.5 GJ/t for plastics (based </w:t>
      </w:r>
      <w:proofErr w:type="gramStart"/>
      <w:r>
        <w:t>on  LHV</w:t>
      </w:r>
      <w:proofErr w:type="gramEnd"/>
      <w:r>
        <w:t xml:space="preserve"> of ethylene and propylene from table 8.5 in Banerjee et al., 2012). For the “other category” we simply adopt the IEA ETP D2S value of 12.6 EJ energy demand, lowered by our dematerialization factor (0.75), yielding a LED total energy demand for this product category of 9.6 EJ by 2050. Combined feedstocks add up to </w:t>
      </w:r>
      <w:proofErr w:type="gramStart"/>
      <w:r>
        <w:t>a still significant 736 million tonnes</w:t>
      </w:r>
      <w:proofErr w:type="gramEnd"/>
      <w:r>
        <w:t xml:space="preserve"> and an energy input of 27.5 EJ by 2050 in LED (compared to 1 Gt and 43.5 EJ in IEA ETP 2DS).</w:t>
      </w:r>
    </w:p>
    <w:p w14:paraId="2ABAED82" w14:textId="77777777" w:rsidR="00B44320" w:rsidRDefault="00B44320" w:rsidP="007D1114"/>
    <w:p w14:paraId="6036520A" w14:textId="77777777" w:rsidR="00B44320" w:rsidRDefault="00B44320" w:rsidP="007D1114">
      <w:r>
        <w:t xml:space="preserve">Table IND-SI-2 summarizes the industry sector in terms of values and differences to the IEA ETP 2DS scenario that served as a baseline for our calculations for both the Global North and the Global South, equivalent to the scenario decomposition in other LED sectors/demand categories and summarized in </w:t>
      </w:r>
      <w:r w:rsidRPr="00136E65">
        <w:t>Table 1 of the main text.</w:t>
      </w:r>
      <w:r>
        <w:t xml:space="preserve"> Globally, activity levels in LED are, with 6.4 Gt by 2050, 36% lower than in the ETP 2DS scenario and energy use is, with 107 EJ, lower by some 40% compared to ETP 2DS (and by 47% compared to the GEA Efficiency Scenario for which no comparable activity data are available).</w:t>
      </w:r>
    </w:p>
    <w:p w14:paraId="1EF64438" w14:textId="77777777" w:rsidR="00B44320" w:rsidRDefault="00B44320" w:rsidP="007D1114"/>
    <w:p w14:paraId="68A3D21C" w14:textId="77777777" w:rsidR="00B44320" w:rsidRPr="00D304E0" w:rsidRDefault="00B44320" w:rsidP="007D1114">
      <w:pPr>
        <w:rPr>
          <w:b/>
          <w:i/>
        </w:rPr>
      </w:pPr>
      <w:r w:rsidRPr="00D304E0">
        <w:rPr>
          <w:b/>
          <w:i/>
        </w:rPr>
        <w:t>Table IND-SI-2. Decomposition of LED material goods (industry) activity levels and energy use 2020 and 2050, World and for the Global North and the Global South in comparison to IEA’s ETP 2DS scenario and (for energy) also the GEA Efficiency Scenario.</w:t>
      </w:r>
    </w:p>
    <w:p w14:paraId="6FC07E18" w14:textId="77777777" w:rsidR="00B44320" w:rsidRDefault="00B44320">
      <w:pPr>
        <w:rPr>
          <w:b/>
        </w:rPr>
      </w:pPr>
      <w:r w:rsidRPr="00F47BDF">
        <w:rPr>
          <w:b/>
        </w:rPr>
        <w:t xml:space="preserve"> </w:t>
      </w:r>
      <w:r w:rsidRPr="00F47BDF">
        <w:rPr>
          <w:noProof/>
          <w:lang w:val="en-US"/>
        </w:rPr>
        <w:drawing>
          <wp:inline distT="0" distB="0" distL="0" distR="0" wp14:anchorId="5F27BEF7" wp14:editId="12D5ED2A">
            <wp:extent cx="5733415" cy="1634761"/>
            <wp:effectExtent l="0" t="0" r="63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1634761"/>
                    </a:xfrm>
                    <a:prstGeom prst="rect">
                      <a:avLst/>
                    </a:prstGeom>
                    <a:noFill/>
                    <a:ln>
                      <a:noFill/>
                    </a:ln>
                  </pic:spPr>
                </pic:pic>
              </a:graphicData>
            </a:graphic>
          </wp:inline>
        </w:drawing>
      </w:r>
      <w:r>
        <w:rPr>
          <w:b/>
        </w:rPr>
        <w:br w:type="page"/>
      </w:r>
    </w:p>
    <w:p w14:paraId="46B25D93" w14:textId="77777777" w:rsidR="00B44320" w:rsidRDefault="00B44320" w:rsidP="007D1114">
      <w:pPr>
        <w:spacing w:line="276" w:lineRule="auto"/>
        <w:rPr>
          <w:b/>
          <w:i/>
        </w:rPr>
      </w:pPr>
      <w:r w:rsidRPr="003C445D">
        <w:rPr>
          <w:b/>
        </w:rPr>
        <w:t>Supplementary Information 4</w:t>
      </w:r>
      <w:r w:rsidRPr="009F46CE">
        <w:rPr>
          <w:b/>
        </w:rPr>
        <w:t xml:space="preserve">c (SI-4c). Energy Used in Intermediate and Upstream Sectors: </w:t>
      </w:r>
      <w:r>
        <w:rPr>
          <w:b/>
        </w:rPr>
        <w:t>Freight Transportation.</w:t>
      </w:r>
    </w:p>
    <w:p w14:paraId="43BC97CF" w14:textId="77777777" w:rsidR="00B44320" w:rsidRDefault="00B44320" w:rsidP="007D1114"/>
    <w:p w14:paraId="3518BE03" w14:textId="77777777" w:rsidR="00B44320" w:rsidRDefault="00B44320" w:rsidP="007D1114">
      <w:r w:rsidRPr="00143BB7">
        <w:t xml:space="preserve">The </w:t>
      </w:r>
      <w:r>
        <w:t>main text and Methods section summarises</w:t>
      </w:r>
      <w:r w:rsidRPr="00143BB7">
        <w:t xml:space="preserve"> how the LED scenario narrative maps onto changes in the </w:t>
      </w:r>
      <w:r>
        <w:t>activity levels and energy intensities of mobility, affecting both passenger and freight transportation. SI-3c provides further details on passenger mobility as an end-use service.</w:t>
      </w:r>
    </w:p>
    <w:p w14:paraId="113E3C74" w14:textId="77777777" w:rsidR="00B44320" w:rsidRDefault="00B44320" w:rsidP="007D1114"/>
    <w:p w14:paraId="1BA1ECEF" w14:textId="77777777" w:rsidR="00B44320" w:rsidRDefault="00B44320" w:rsidP="007D1114">
      <w:r>
        <w:t>How the drivers of change in the LED scenario affects patterns of freight transportation for the movement of material goods is covered in SI-3c in relation to mobility in general.</w:t>
      </w:r>
    </w:p>
    <w:p w14:paraId="2E0B488B" w14:textId="77777777" w:rsidR="00B44320" w:rsidRDefault="00B44320" w:rsidP="007D1114"/>
    <w:p w14:paraId="01EACD6C" w14:textId="77777777" w:rsidR="00B44320" w:rsidRPr="00656D17" w:rsidRDefault="00B44320" w:rsidP="007D1114">
      <w:pPr>
        <w:rPr>
          <w:color w:val="000000" w:themeColor="text1"/>
        </w:rPr>
      </w:pPr>
      <w:r w:rsidRPr="00656D17">
        <w:rPr>
          <w:color w:val="000000" w:themeColor="text1"/>
        </w:rPr>
        <w:t xml:space="preserve">Here we provide further information on </w:t>
      </w:r>
      <w:r>
        <w:rPr>
          <w:color w:val="000000" w:themeColor="text1"/>
        </w:rPr>
        <w:t xml:space="preserve">surface </w:t>
      </w:r>
      <w:r w:rsidRPr="00656D17">
        <w:rPr>
          <w:color w:val="000000" w:themeColor="text1"/>
        </w:rPr>
        <w:t>freight transportation</w:t>
      </w:r>
      <w:r>
        <w:rPr>
          <w:color w:val="000000" w:themeColor="text1"/>
        </w:rPr>
        <w:t xml:space="preserve"> (road and rail)</w:t>
      </w:r>
      <w:r w:rsidRPr="00656D17">
        <w:rPr>
          <w:color w:val="000000" w:themeColor="text1"/>
        </w:rPr>
        <w:t>:</w:t>
      </w:r>
    </w:p>
    <w:p w14:paraId="27D7624E" w14:textId="77777777" w:rsidR="00B44320" w:rsidRPr="00656D17" w:rsidRDefault="00B44320" w:rsidP="007D1114">
      <w:pPr>
        <w:pStyle w:val="ListParagraph"/>
        <w:numPr>
          <w:ilvl w:val="0"/>
          <w:numId w:val="2"/>
        </w:numPr>
        <w:spacing w:after="160" w:line="259" w:lineRule="auto"/>
        <w:rPr>
          <w:color w:val="000000" w:themeColor="text1"/>
        </w:rPr>
      </w:pPr>
      <w:r w:rsidRPr="00656D17">
        <w:rPr>
          <w:color w:val="000000" w:themeColor="text1"/>
        </w:rPr>
        <w:t>activity levels and energy intensity of freight transportation;</w:t>
      </w:r>
    </w:p>
    <w:p w14:paraId="0CE31B6A" w14:textId="77777777" w:rsidR="00B44320" w:rsidRPr="003573DA" w:rsidRDefault="00B44320" w:rsidP="007D1114">
      <w:pPr>
        <w:pStyle w:val="ListParagraph"/>
        <w:numPr>
          <w:ilvl w:val="0"/>
          <w:numId w:val="2"/>
        </w:numPr>
        <w:spacing w:after="160" w:line="259" w:lineRule="auto"/>
      </w:pPr>
      <w:r w:rsidRPr="00656D17">
        <w:rPr>
          <w:color w:val="000000" w:themeColor="text1"/>
        </w:rPr>
        <w:t>bottom-up quantification of final energy demand for freight transportation.</w:t>
      </w:r>
    </w:p>
    <w:p w14:paraId="7F9F6A26" w14:textId="77777777" w:rsidR="00B44320" w:rsidRDefault="00B44320" w:rsidP="007D1114">
      <w:pPr>
        <w:spacing w:after="160" w:line="259" w:lineRule="auto"/>
      </w:pPr>
      <w:r>
        <w:t>International shipping and aviation for freight are not covered here as they are accounted for separately as international bunker fuels in our energy demand estimates.</w:t>
      </w:r>
    </w:p>
    <w:p w14:paraId="21B8404C" w14:textId="77777777" w:rsidR="00B44320" w:rsidRDefault="00B44320" w:rsidP="007D1114">
      <w:pPr>
        <w:rPr>
          <w:b/>
        </w:rPr>
      </w:pPr>
    </w:p>
    <w:p w14:paraId="34876D44" w14:textId="77777777" w:rsidR="00B44320" w:rsidRDefault="00B44320" w:rsidP="007D1114">
      <w:pPr>
        <w:rPr>
          <w:b/>
        </w:rPr>
      </w:pPr>
    </w:p>
    <w:p w14:paraId="4A779262" w14:textId="77777777" w:rsidR="00B44320" w:rsidRPr="00C91FB8" w:rsidRDefault="00B44320" w:rsidP="007D1114">
      <w:pPr>
        <w:rPr>
          <w:b/>
        </w:rPr>
      </w:pPr>
      <w:r>
        <w:rPr>
          <w:b/>
        </w:rPr>
        <w:t>A</w:t>
      </w:r>
      <w:r w:rsidRPr="00C91FB8">
        <w:rPr>
          <w:b/>
        </w:rPr>
        <w:t xml:space="preserve">ctivity levels and energy intensity of </w:t>
      </w:r>
      <w:r>
        <w:rPr>
          <w:b/>
        </w:rPr>
        <w:t>freight transportation</w:t>
      </w:r>
    </w:p>
    <w:p w14:paraId="68379AC8" w14:textId="77777777" w:rsidR="00B44320" w:rsidRPr="00C62156" w:rsidRDefault="00B44320" w:rsidP="007D1114"/>
    <w:p w14:paraId="3839DB0D" w14:textId="77777777" w:rsidR="00B44320" w:rsidRDefault="00B44320" w:rsidP="007D1114">
      <w:pPr>
        <w:spacing w:after="160" w:line="259" w:lineRule="auto"/>
      </w:pPr>
      <w:r>
        <w:t>As set out in SI-3c, the impacts of the LED</w:t>
      </w:r>
      <w:r w:rsidRPr="00C62156">
        <w:t xml:space="preserve"> scenario narrative on energy demand can be decomposed into three factors: </w:t>
      </w:r>
      <w:r w:rsidRPr="00C62156">
        <w:rPr>
          <w:i/>
        </w:rPr>
        <w:t>Activity</w:t>
      </w:r>
      <w:r w:rsidRPr="00C62156">
        <w:t xml:space="preserve">, </w:t>
      </w:r>
      <w:r w:rsidRPr="00C62156">
        <w:rPr>
          <w:i/>
        </w:rPr>
        <w:t>Intensity</w:t>
      </w:r>
      <w:r w:rsidRPr="00C62156">
        <w:t xml:space="preserve"> and </w:t>
      </w:r>
      <w:r w:rsidRPr="00C62156">
        <w:rPr>
          <w:i/>
        </w:rPr>
        <w:t>Upstream</w:t>
      </w:r>
      <w:r w:rsidRPr="00C62156">
        <w:t>.</w:t>
      </w:r>
    </w:p>
    <w:p w14:paraId="1E9546E2" w14:textId="77777777" w:rsidR="00B44320" w:rsidRDefault="00B44320" w:rsidP="007D1114">
      <w:pPr>
        <w:spacing w:after="160" w:line="259" w:lineRule="auto"/>
        <w:rPr>
          <w:color w:val="000000" w:themeColor="text1"/>
        </w:rPr>
      </w:pPr>
      <w:r>
        <w:rPr>
          <w:color w:val="000000" w:themeColor="text1"/>
        </w:rPr>
        <w:t>Table SI-4c-1</w:t>
      </w:r>
      <w:r w:rsidRPr="00907726">
        <w:rPr>
          <w:color w:val="000000" w:themeColor="text1"/>
        </w:rPr>
        <w:t xml:space="preserve"> summarise</w:t>
      </w:r>
      <w:r>
        <w:rPr>
          <w:color w:val="000000" w:themeColor="text1"/>
        </w:rPr>
        <w:t>s</w:t>
      </w:r>
      <w:r w:rsidRPr="00907726">
        <w:rPr>
          <w:color w:val="000000" w:themeColor="text1"/>
        </w:rPr>
        <w:t xml:space="preserve"> how the LED scenario impacts each of these three factors which determine energy demand for freight transportation. Changes are broadly similar in the Global North and the Global South.</w:t>
      </w:r>
    </w:p>
    <w:p w14:paraId="5FCD18AD" w14:textId="77777777" w:rsidR="00B44320" w:rsidRDefault="00B44320" w:rsidP="007D1114">
      <w:pPr>
        <w:rPr>
          <w:b/>
          <w:i/>
        </w:rPr>
      </w:pPr>
    </w:p>
    <w:p w14:paraId="5A38971D" w14:textId="77777777" w:rsidR="00B44320" w:rsidRPr="00907726" w:rsidRDefault="00B44320" w:rsidP="007D1114">
      <w:pPr>
        <w:outlineLvl w:val="0"/>
        <w:rPr>
          <w:b/>
          <w:i/>
        </w:rPr>
      </w:pPr>
      <w:r>
        <w:rPr>
          <w:b/>
          <w:i/>
        </w:rPr>
        <w:t>Table SI-4c-1</w:t>
      </w:r>
      <w:r w:rsidRPr="00907726">
        <w:rPr>
          <w:b/>
          <w:i/>
        </w:rPr>
        <w:t>. Impacts of the LED Scenario on Freight Transportation.</w:t>
      </w:r>
    </w:p>
    <w:p w14:paraId="480A0D73" w14:textId="77777777" w:rsidR="00B44320" w:rsidRPr="00C62156" w:rsidRDefault="00B44320" w:rsidP="007D1114">
      <w:pPr>
        <w:outlineLvl w:val="0"/>
        <w:rPr>
          <w:b/>
          <w:i/>
        </w:rPr>
      </w:pPr>
    </w:p>
    <w:tbl>
      <w:tblPr>
        <w:tblStyle w:val="PlainTable22"/>
        <w:tblW w:w="9356" w:type="dxa"/>
        <w:tblLayout w:type="fixed"/>
        <w:tblLook w:val="04A0" w:firstRow="1" w:lastRow="0" w:firstColumn="1" w:lastColumn="0" w:noHBand="0" w:noVBand="1"/>
      </w:tblPr>
      <w:tblGrid>
        <w:gridCol w:w="1017"/>
        <w:gridCol w:w="4937"/>
        <w:gridCol w:w="1701"/>
        <w:gridCol w:w="1701"/>
      </w:tblGrid>
      <w:tr w:rsidR="00B44320" w:rsidRPr="00387C9F" w14:paraId="302319CA" w14:textId="77777777" w:rsidTr="007D111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17" w:type="dxa"/>
            <w:noWrap/>
            <w:hideMark/>
          </w:tcPr>
          <w:p w14:paraId="44B2CD6B" w14:textId="77777777" w:rsidR="00B44320" w:rsidRPr="00387C9F" w:rsidRDefault="00B44320" w:rsidP="007D1114">
            <w:pPr>
              <w:rPr>
                <w:rFonts w:eastAsia="Times New Roman" w:cs="Times New Roman"/>
                <w:b w:val="0"/>
                <w:bCs w:val="0"/>
                <w:sz w:val="20"/>
                <w:szCs w:val="20"/>
              </w:rPr>
            </w:pPr>
            <w:r w:rsidRPr="00387C9F">
              <w:rPr>
                <w:rFonts w:eastAsia="Times New Roman" w:cs="Times New Roman"/>
                <w:sz w:val="20"/>
                <w:szCs w:val="20"/>
              </w:rPr>
              <w:t>PER MODE</w:t>
            </w:r>
          </w:p>
        </w:tc>
        <w:tc>
          <w:tcPr>
            <w:tcW w:w="4937" w:type="dxa"/>
            <w:noWrap/>
            <w:hideMark/>
          </w:tcPr>
          <w:p w14:paraId="1A7F5724" w14:textId="77777777" w:rsidR="00B44320" w:rsidRPr="00387C9F" w:rsidRDefault="00B44320" w:rsidP="007D1114">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0"/>
                <w:szCs w:val="20"/>
              </w:rPr>
            </w:pPr>
            <w:r w:rsidRPr="00387C9F">
              <w:rPr>
                <w:rFonts w:eastAsia="Times New Roman" w:cs="Times New Roman"/>
                <w:sz w:val="20"/>
                <w:szCs w:val="20"/>
              </w:rPr>
              <w:t>ACTIVITY</w:t>
            </w:r>
          </w:p>
        </w:tc>
        <w:tc>
          <w:tcPr>
            <w:tcW w:w="1701" w:type="dxa"/>
            <w:noWrap/>
            <w:hideMark/>
          </w:tcPr>
          <w:p w14:paraId="223ECEAE" w14:textId="77777777" w:rsidR="00B44320" w:rsidRPr="00387C9F" w:rsidRDefault="00B44320" w:rsidP="007D1114">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0"/>
                <w:szCs w:val="20"/>
              </w:rPr>
            </w:pPr>
            <w:r w:rsidRPr="00387C9F">
              <w:rPr>
                <w:rFonts w:eastAsia="Times New Roman" w:cs="Times New Roman"/>
                <w:sz w:val="20"/>
                <w:szCs w:val="20"/>
              </w:rPr>
              <w:t>INTENSITY</w:t>
            </w:r>
          </w:p>
        </w:tc>
        <w:tc>
          <w:tcPr>
            <w:tcW w:w="1701" w:type="dxa"/>
            <w:noWrap/>
            <w:hideMark/>
          </w:tcPr>
          <w:p w14:paraId="5E8BB171" w14:textId="77777777" w:rsidR="00B44320" w:rsidRPr="00387C9F" w:rsidRDefault="00B44320" w:rsidP="007D1114">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0"/>
                <w:szCs w:val="20"/>
              </w:rPr>
            </w:pPr>
            <w:r w:rsidRPr="00387C9F">
              <w:rPr>
                <w:rFonts w:eastAsia="Times New Roman" w:cs="Times New Roman"/>
                <w:sz w:val="20"/>
                <w:szCs w:val="20"/>
              </w:rPr>
              <w:t>UPSTREAM</w:t>
            </w:r>
          </w:p>
        </w:tc>
      </w:tr>
      <w:tr w:rsidR="00B44320" w:rsidRPr="00387C9F" w14:paraId="2BA84038" w14:textId="77777777" w:rsidTr="007D111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017" w:type="dxa"/>
            <w:noWrap/>
            <w:hideMark/>
          </w:tcPr>
          <w:p w14:paraId="4DA116C6" w14:textId="77777777" w:rsidR="00B44320" w:rsidRPr="0059455F" w:rsidRDefault="00B44320" w:rsidP="007D1114">
            <w:pPr>
              <w:rPr>
                <w:rFonts w:eastAsia="Times New Roman" w:cs="Times New Roman"/>
                <w:b w:val="0"/>
                <w:bCs w:val="0"/>
                <w:color w:val="000000" w:themeColor="text1"/>
                <w:sz w:val="20"/>
                <w:szCs w:val="20"/>
              </w:rPr>
            </w:pPr>
            <w:r w:rsidRPr="0059455F">
              <w:rPr>
                <w:rFonts w:eastAsia="Times New Roman" w:cs="Times New Roman"/>
                <w:color w:val="000000" w:themeColor="text1"/>
                <w:sz w:val="20"/>
                <w:szCs w:val="20"/>
              </w:rPr>
              <w:t>truck</w:t>
            </w:r>
          </w:p>
        </w:tc>
        <w:tc>
          <w:tcPr>
            <w:tcW w:w="4937" w:type="dxa"/>
            <w:noWrap/>
            <w:hideMark/>
          </w:tcPr>
          <w:p w14:paraId="37F39334" w14:textId="77777777" w:rsidR="00B44320" w:rsidRPr="0059455F"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0"/>
                <w:szCs w:val="20"/>
              </w:rPr>
            </w:pPr>
            <w:r w:rsidRPr="0059455F">
              <w:rPr>
                <w:rFonts w:ascii="Calibri" w:eastAsia="Times New Roman" w:hAnsi="Calibri"/>
                <w:color w:val="000000" w:themeColor="text1"/>
                <w:sz w:val="20"/>
                <w:szCs w:val="20"/>
              </w:rPr>
              <w:t>increase in line with expanding energy-service levels, tempered by some dematerialisation as (1) convergence of consumer goods into multi-purpose products with ICT integration (2) sharing economies increasing asset utilisation rates and decreasing single purpose ownership</w:t>
            </w:r>
          </w:p>
        </w:tc>
        <w:tc>
          <w:tcPr>
            <w:tcW w:w="1701" w:type="dxa"/>
            <w:noWrap/>
            <w:hideMark/>
          </w:tcPr>
          <w:p w14:paraId="1663139A" w14:textId="77777777" w:rsidR="00B44320" w:rsidRPr="0059455F"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0"/>
                <w:szCs w:val="20"/>
              </w:rPr>
            </w:pPr>
            <w:r w:rsidRPr="0059455F">
              <w:rPr>
                <w:rFonts w:ascii="Calibri" w:eastAsia="Times New Roman" w:hAnsi="Calibri"/>
                <w:color w:val="000000" w:themeColor="text1"/>
                <w:sz w:val="20"/>
                <w:szCs w:val="20"/>
              </w:rPr>
              <w:t>reduced: rapid EV introduction into truck fleets with factor 3 improvements in vehicle (powertrain) efficiency</w:t>
            </w:r>
          </w:p>
        </w:tc>
        <w:tc>
          <w:tcPr>
            <w:tcW w:w="1701" w:type="dxa"/>
            <w:noWrap/>
            <w:hideMark/>
          </w:tcPr>
          <w:p w14:paraId="71F3A906" w14:textId="77777777" w:rsidR="00B44320" w:rsidRPr="0059455F" w:rsidRDefault="00B44320" w:rsidP="007D111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0"/>
                <w:szCs w:val="20"/>
              </w:rPr>
            </w:pPr>
            <w:r w:rsidRPr="0059455F">
              <w:rPr>
                <w:rFonts w:ascii="Calibri" w:eastAsia="Times New Roman" w:hAnsi="Calibri"/>
                <w:color w:val="000000" w:themeColor="text1"/>
                <w:sz w:val="20"/>
                <w:szCs w:val="20"/>
              </w:rPr>
              <w:t>fewer trucks (manufacturing); electrification (energy supply)</w:t>
            </w:r>
          </w:p>
        </w:tc>
      </w:tr>
      <w:tr w:rsidR="00B44320" w:rsidRPr="00387C9F" w14:paraId="446B4831" w14:textId="77777777" w:rsidTr="007D1114">
        <w:trPr>
          <w:trHeight w:val="280"/>
        </w:trPr>
        <w:tc>
          <w:tcPr>
            <w:cnfStyle w:val="001000000000" w:firstRow="0" w:lastRow="0" w:firstColumn="1" w:lastColumn="0" w:oddVBand="0" w:evenVBand="0" w:oddHBand="0" w:evenHBand="0" w:firstRowFirstColumn="0" w:firstRowLastColumn="0" w:lastRowFirstColumn="0" w:lastRowLastColumn="0"/>
            <w:tcW w:w="1017" w:type="dxa"/>
            <w:noWrap/>
            <w:hideMark/>
          </w:tcPr>
          <w:p w14:paraId="70B473B1" w14:textId="77777777" w:rsidR="00B44320" w:rsidRPr="0059455F" w:rsidRDefault="00B44320" w:rsidP="007D1114">
            <w:pPr>
              <w:rPr>
                <w:rFonts w:eastAsia="Times New Roman" w:cs="Times New Roman"/>
                <w:b w:val="0"/>
                <w:bCs w:val="0"/>
                <w:color w:val="000000" w:themeColor="text1"/>
                <w:sz w:val="20"/>
                <w:szCs w:val="20"/>
              </w:rPr>
            </w:pPr>
            <w:r w:rsidRPr="0059455F">
              <w:rPr>
                <w:rFonts w:eastAsia="Times New Roman" w:cs="Times New Roman"/>
                <w:color w:val="000000" w:themeColor="text1"/>
                <w:sz w:val="20"/>
                <w:szCs w:val="20"/>
              </w:rPr>
              <w:t>rail</w:t>
            </w:r>
          </w:p>
        </w:tc>
        <w:tc>
          <w:tcPr>
            <w:tcW w:w="4937" w:type="dxa"/>
            <w:noWrap/>
            <w:hideMark/>
          </w:tcPr>
          <w:p w14:paraId="55C734DA" w14:textId="77777777" w:rsidR="00B44320" w:rsidRPr="0059455F" w:rsidRDefault="00B44320" w:rsidP="007D111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20"/>
              </w:rPr>
            </w:pPr>
            <w:r w:rsidRPr="0059455F">
              <w:rPr>
                <w:rFonts w:ascii="Calibri" w:eastAsia="Times New Roman" w:hAnsi="Calibri"/>
                <w:color w:val="000000" w:themeColor="text1"/>
                <w:sz w:val="20"/>
                <w:szCs w:val="20"/>
              </w:rPr>
              <w:t>increase for similar reasons (particularly in Global South) but more constrained by limited new lumpy infrastructure investments (particularly in the Global North)</w:t>
            </w:r>
          </w:p>
        </w:tc>
        <w:tc>
          <w:tcPr>
            <w:tcW w:w="1701" w:type="dxa"/>
            <w:noWrap/>
            <w:hideMark/>
          </w:tcPr>
          <w:p w14:paraId="56436A3B" w14:textId="77777777" w:rsidR="00B44320" w:rsidRPr="0059455F" w:rsidRDefault="00B44320" w:rsidP="007D111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20"/>
              </w:rPr>
            </w:pPr>
            <w:r w:rsidRPr="0059455F">
              <w:rPr>
                <w:rFonts w:ascii="Calibri" w:eastAsia="Times New Roman" w:hAnsi="Calibri"/>
                <w:color w:val="000000" w:themeColor="text1"/>
                <w:sz w:val="20"/>
                <w:szCs w:val="20"/>
              </w:rPr>
              <w:t>reduced: all remaining rail infrastructure is electrified</w:t>
            </w:r>
          </w:p>
        </w:tc>
        <w:tc>
          <w:tcPr>
            <w:tcW w:w="1701" w:type="dxa"/>
            <w:noWrap/>
            <w:hideMark/>
          </w:tcPr>
          <w:p w14:paraId="734F4DDF" w14:textId="77777777" w:rsidR="00B44320" w:rsidRPr="0059455F" w:rsidRDefault="00B44320" w:rsidP="007D111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20"/>
              </w:rPr>
            </w:pPr>
            <w:r w:rsidRPr="0059455F">
              <w:rPr>
                <w:rFonts w:ascii="Calibri" w:eastAsia="Times New Roman" w:hAnsi="Calibri"/>
                <w:color w:val="000000" w:themeColor="text1"/>
                <w:sz w:val="20"/>
                <w:szCs w:val="20"/>
              </w:rPr>
              <w:t>electrification (energy supply)</w:t>
            </w:r>
          </w:p>
        </w:tc>
      </w:tr>
    </w:tbl>
    <w:p w14:paraId="62BD5418" w14:textId="77777777" w:rsidR="00B44320" w:rsidRPr="00C62156" w:rsidRDefault="00B44320" w:rsidP="007D1114"/>
    <w:p w14:paraId="145003D3" w14:textId="77777777" w:rsidR="00B44320" w:rsidRPr="00C62156" w:rsidRDefault="00B44320" w:rsidP="007D1114"/>
    <w:p w14:paraId="5CAF66BB" w14:textId="77777777" w:rsidR="00B44320" w:rsidRPr="00C62156" w:rsidRDefault="00B44320" w:rsidP="007D1114">
      <w:r w:rsidRPr="00C62156">
        <w:br w:type="page"/>
      </w:r>
    </w:p>
    <w:p w14:paraId="5004ECCC" w14:textId="77777777" w:rsidR="00B44320" w:rsidRPr="00C91FB8" w:rsidRDefault="00B44320" w:rsidP="007D1114">
      <w:pPr>
        <w:outlineLvl w:val="0"/>
      </w:pPr>
      <w:r>
        <w:rPr>
          <w:b/>
        </w:rPr>
        <w:t>B</w:t>
      </w:r>
      <w:r w:rsidRPr="00C91FB8">
        <w:rPr>
          <w:b/>
        </w:rPr>
        <w:t xml:space="preserve">ottom-up quantification of final energy demand for </w:t>
      </w:r>
      <w:r>
        <w:rPr>
          <w:b/>
        </w:rPr>
        <w:t>freight transportation</w:t>
      </w:r>
    </w:p>
    <w:p w14:paraId="67FD3848" w14:textId="77777777" w:rsidR="00B44320" w:rsidRPr="00C62156" w:rsidRDefault="00B44320" w:rsidP="007D1114"/>
    <w:p w14:paraId="78650AC1" w14:textId="77777777" w:rsidR="00B44320" w:rsidRDefault="00B44320" w:rsidP="007D1114">
      <w:r>
        <w:t>As set out in SI-3c, w</w:t>
      </w:r>
      <w:r w:rsidRPr="00C62156">
        <w:t xml:space="preserve">e estimate the overall effect of these changes to activity (per mode) and intensity in both </w:t>
      </w:r>
      <w:r>
        <w:t xml:space="preserve">the Global North </w:t>
      </w:r>
      <w:r w:rsidRPr="00C62156">
        <w:t xml:space="preserve">and </w:t>
      </w:r>
      <w:r>
        <w:t>South</w:t>
      </w:r>
      <w:r w:rsidRPr="00C62156">
        <w:t xml:space="preserve"> in 2050 using the GEA Efficiency scenario as a reference point</w:t>
      </w:r>
      <w:r>
        <w:t xml:space="preserve"> (see Box SI-4c-FREIGHT)</w:t>
      </w:r>
      <w:r w:rsidRPr="00C62156">
        <w:t>.</w:t>
      </w:r>
    </w:p>
    <w:p w14:paraId="575A7DD5" w14:textId="77777777" w:rsidR="00B44320" w:rsidRDefault="00B44320" w:rsidP="007D1114"/>
    <w:tbl>
      <w:tblPr>
        <w:tblStyle w:val="TableGrid"/>
        <w:tblW w:w="0" w:type="auto"/>
        <w:tblLook w:val="04A0" w:firstRow="1" w:lastRow="0" w:firstColumn="1" w:lastColumn="0" w:noHBand="0" w:noVBand="1"/>
      </w:tblPr>
      <w:tblGrid>
        <w:gridCol w:w="8516"/>
      </w:tblGrid>
      <w:tr w:rsidR="00B44320" w:rsidRPr="00C62156" w14:paraId="6A75CEC4" w14:textId="77777777" w:rsidTr="007D1114">
        <w:tc>
          <w:tcPr>
            <w:tcW w:w="8516" w:type="dxa"/>
          </w:tcPr>
          <w:p w14:paraId="459A27A0" w14:textId="77777777" w:rsidR="00B44320" w:rsidRDefault="00B44320" w:rsidP="007D11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b/>
                <w:bCs/>
                <w:i/>
                <w:sz w:val="20"/>
                <w:szCs w:val="20"/>
              </w:rPr>
            </w:pPr>
            <w:r>
              <w:rPr>
                <w:rFonts w:cs="Helvetica"/>
                <w:b/>
                <w:bCs/>
                <w:i/>
                <w:sz w:val="20"/>
                <w:szCs w:val="20"/>
              </w:rPr>
              <w:t>BOX SI-4c-FREIGHT</w:t>
            </w:r>
            <w:r w:rsidRPr="001F3B49">
              <w:rPr>
                <w:rFonts w:cs="Helvetica"/>
                <w:b/>
                <w:bCs/>
                <w:i/>
                <w:sz w:val="20"/>
                <w:szCs w:val="20"/>
              </w:rPr>
              <w:t xml:space="preserve">. Main features of the GEA Efficiency scenario of </w:t>
            </w:r>
            <w:r>
              <w:rPr>
                <w:rFonts w:cs="Helvetica"/>
                <w:b/>
                <w:bCs/>
                <w:i/>
                <w:sz w:val="20"/>
                <w:szCs w:val="20"/>
              </w:rPr>
              <w:t>freight transportation</w:t>
            </w:r>
            <w:r w:rsidRPr="00D10988">
              <w:rPr>
                <w:rFonts w:cs="Helvetica"/>
                <w:b/>
                <w:bCs/>
                <w:i/>
                <w:noProof/>
                <w:sz w:val="20"/>
                <w:szCs w:val="20"/>
                <w:vertAlign w:val="superscript"/>
              </w:rPr>
              <w:t>41</w:t>
            </w:r>
          </w:p>
          <w:p w14:paraId="45EEF765" w14:textId="77777777" w:rsidR="00B44320" w:rsidRPr="001F3B49" w:rsidRDefault="00B44320" w:rsidP="007D11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i/>
                <w:sz w:val="20"/>
                <w:szCs w:val="20"/>
              </w:rPr>
            </w:pPr>
          </w:p>
          <w:p w14:paraId="7B95C876" w14:textId="77777777" w:rsidR="00B44320" w:rsidRPr="00D304E0" w:rsidRDefault="00B44320" w:rsidP="007D11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rPr>
            </w:pPr>
            <w:r w:rsidRPr="00D304E0">
              <w:rPr>
                <w:rFonts w:cs="Helvetica"/>
              </w:rPr>
              <w:t>Further details on future freight mobility in GEA Efficiency include:</w:t>
            </w:r>
          </w:p>
          <w:p w14:paraId="3C3850DA" w14:textId="77777777" w:rsidR="00B44320" w:rsidRPr="00D304E0" w:rsidRDefault="00B44320" w:rsidP="007D11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rPr>
            </w:pPr>
            <w:r w:rsidRPr="00D304E0">
              <w:rPr>
                <w:rFonts w:cs="Helvetica"/>
              </w:rPr>
              <w:t xml:space="preserve">- </w:t>
            </w:r>
            <w:r w:rsidRPr="00D304E0">
              <w:rPr>
                <w:rFonts w:cs="Helvetica"/>
                <w:i/>
                <w:iCs/>
              </w:rPr>
              <w:t>rising overall activity levels in both developed and the Global South</w:t>
            </w:r>
            <w:r w:rsidRPr="00D304E0">
              <w:rPr>
                <w:rFonts w:cs="Helvetica"/>
              </w:rPr>
              <w:t xml:space="preserve"> as incomes and consumption rise, and supply chains become more globally integrated: on a per capita basis, activity in the Global North doubles from 8,200 t-km in 2005 to 16,000 t-km per capita by 2050, and activity in the Global South almost triples from 1,060 t-km per capita in 2005 to 2,774 t-km per capita by 2050</w:t>
            </w:r>
          </w:p>
          <w:p w14:paraId="578289F2" w14:textId="77777777" w:rsidR="00B44320" w:rsidRPr="00D304E0" w:rsidRDefault="00B44320" w:rsidP="007D11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rPr>
            </w:pPr>
            <w:r w:rsidRPr="00D304E0">
              <w:rPr>
                <w:rFonts w:cs="Helvetica"/>
              </w:rPr>
              <w:t xml:space="preserve">- </w:t>
            </w:r>
            <w:r w:rsidRPr="00D304E0">
              <w:rPr>
                <w:rFonts w:cs="Helvetica"/>
                <w:i/>
                <w:iCs/>
              </w:rPr>
              <w:t>continued dominance of international shipping</w:t>
            </w:r>
            <w:r w:rsidRPr="00D304E0">
              <w:rPr>
                <w:rFonts w:cs="Helvetica"/>
              </w:rPr>
              <w:t xml:space="preserve"> with activity levels of 88,000 billion t-km in 2020 doubling to 168,000 billion t-km by 2050</w:t>
            </w:r>
          </w:p>
          <w:p w14:paraId="45F2DF15" w14:textId="77777777" w:rsidR="00B44320" w:rsidRPr="00D304E0" w:rsidRDefault="00B44320" w:rsidP="007D11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rPr>
            </w:pPr>
            <w:r w:rsidRPr="00D304E0">
              <w:rPr>
                <w:rFonts w:cs="Helvetica"/>
              </w:rPr>
              <w:t xml:space="preserve">- </w:t>
            </w:r>
            <w:r w:rsidRPr="00D304E0">
              <w:rPr>
                <w:rFonts w:cs="Helvetica"/>
                <w:i/>
                <w:iCs/>
              </w:rPr>
              <w:t>strong modal shifts</w:t>
            </w:r>
            <w:r w:rsidRPr="00D304E0">
              <w:rPr>
                <w:rFonts w:cs="Helvetica"/>
              </w:rPr>
              <w:t xml:space="preserve"> away from trucks and towards rail</w:t>
            </w:r>
          </w:p>
          <w:p w14:paraId="1164FE20" w14:textId="77777777" w:rsidR="00B44320" w:rsidRPr="00C62156" w:rsidRDefault="00B44320" w:rsidP="007D1114">
            <w:pPr>
              <w:rPr>
                <w:sz w:val="20"/>
                <w:szCs w:val="20"/>
              </w:rPr>
            </w:pPr>
            <w:r w:rsidRPr="00D304E0">
              <w:rPr>
                <w:rFonts w:cs="Helvetica"/>
              </w:rPr>
              <w:t xml:space="preserve">- </w:t>
            </w:r>
            <w:r w:rsidRPr="00D304E0">
              <w:rPr>
                <w:rFonts w:cs="Helvetica"/>
                <w:i/>
                <w:iCs/>
              </w:rPr>
              <w:t>improved overall efficiency of freight transportation</w:t>
            </w:r>
            <w:r w:rsidRPr="00D304E0">
              <w:rPr>
                <w:rFonts w:cs="Helvetica"/>
              </w:rPr>
              <w:t xml:space="preserve"> by a factor of 2 (1.3 MJ/t-km to 0.7 MJ/t-km from 2005 to 2050)</w:t>
            </w:r>
          </w:p>
        </w:tc>
      </w:tr>
    </w:tbl>
    <w:p w14:paraId="448A176F" w14:textId="77777777" w:rsidR="00B44320" w:rsidRPr="00C62156" w:rsidRDefault="00B44320" w:rsidP="007D1114"/>
    <w:p w14:paraId="00B1DC30" w14:textId="77777777" w:rsidR="00B44320" w:rsidRPr="00C62156" w:rsidRDefault="00B44320" w:rsidP="007D1114">
      <w:r w:rsidRPr="00C62156">
        <w:t xml:space="preserve">Our results are summarised in </w:t>
      </w:r>
      <w:r>
        <w:t xml:space="preserve">Table SI-4c-2t, with the </w:t>
      </w:r>
      <w:r w:rsidRPr="00C62156">
        <w:t>upper panel show</w:t>
      </w:r>
      <w:r>
        <w:t>ing</w:t>
      </w:r>
      <w:r w:rsidRPr="00C62156">
        <w:t xml:space="preserve"> results for </w:t>
      </w:r>
      <w:r>
        <w:t>the Global North</w:t>
      </w:r>
      <w:r w:rsidRPr="00C62156">
        <w:t xml:space="preserve"> and the lower panel for </w:t>
      </w:r>
      <w:r>
        <w:t>the Global South</w:t>
      </w:r>
      <w:r w:rsidRPr="00C62156">
        <w:t>.</w:t>
      </w:r>
      <w:r>
        <w:t xml:space="preserve"> </w:t>
      </w:r>
      <w:r w:rsidRPr="00C62156">
        <w:t xml:space="preserve">Overall energy demand for freight </w:t>
      </w:r>
      <w:r>
        <w:t>transportation in the LED s</w:t>
      </w:r>
      <w:r w:rsidRPr="00C62156">
        <w:t xml:space="preserve">cenario relative to GEA Efficiency is </w:t>
      </w:r>
      <w:r>
        <w:t>18</w:t>
      </w:r>
      <w:r w:rsidRPr="00C62156">
        <w:t xml:space="preserve">% and </w:t>
      </w:r>
      <w:r>
        <w:t>1</w:t>
      </w:r>
      <w:r w:rsidRPr="00C62156">
        <w:t xml:space="preserve">% lower in </w:t>
      </w:r>
      <w:r>
        <w:t xml:space="preserve">the Global North </w:t>
      </w:r>
      <w:r w:rsidRPr="00C62156">
        <w:t xml:space="preserve">and </w:t>
      </w:r>
      <w:r>
        <w:t>the Global South</w:t>
      </w:r>
      <w:r w:rsidRPr="00C62156">
        <w:t xml:space="preserve"> respectively. The main causes are rapid electrification of </w:t>
      </w:r>
      <w:r>
        <w:t xml:space="preserve">rail and some road-based freight, </w:t>
      </w:r>
      <w:r w:rsidRPr="00C62156">
        <w:t>and falling activity levels due to dematerialisation, localisation of production, and increased utilisation rates of consumer goods and assets.</w:t>
      </w:r>
    </w:p>
    <w:p w14:paraId="4258CF44" w14:textId="77777777" w:rsidR="00B44320" w:rsidRDefault="00B44320" w:rsidP="007D1114">
      <w:pPr>
        <w:rPr>
          <w:b/>
          <w:i/>
        </w:rPr>
      </w:pPr>
    </w:p>
    <w:p w14:paraId="64143586" w14:textId="77777777" w:rsidR="00B44320" w:rsidRPr="00AC01B0" w:rsidRDefault="00B44320" w:rsidP="007D1114">
      <w:pPr>
        <w:outlineLvl w:val="0"/>
        <w:rPr>
          <w:i/>
        </w:rPr>
      </w:pPr>
      <w:r>
        <w:rPr>
          <w:b/>
          <w:i/>
        </w:rPr>
        <w:t>Table SI-4c-2</w:t>
      </w:r>
      <w:r w:rsidRPr="00AC01B0">
        <w:rPr>
          <w:b/>
          <w:i/>
        </w:rPr>
        <w:t xml:space="preserve">. Impact of LED Scenario on Freight </w:t>
      </w:r>
      <w:r>
        <w:rPr>
          <w:b/>
          <w:i/>
        </w:rPr>
        <w:t xml:space="preserve">Transportation </w:t>
      </w:r>
      <w:r w:rsidRPr="00AC01B0">
        <w:rPr>
          <w:b/>
          <w:i/>
        </w:rPr>
        <w:t>(compared to GEA Efficiency).</w:t>
      </w:r>
    </w:p>
    <w:p w14:paraId="76564878" w14:textId="77777777" w:rsidR="00B44320" w:rsidRPr="00C62156" w:rsidRDefault="00B44320" w:rsidP="007D1114">
      <w:r w:rsidRPr="00A17662">
        <w:rPr>
          <w:noProof/>
          <w:lang w:val="en-US"/>
        </w:rPr>
        <w:drawing>
          <wp:inline distT="0" distB="0" distL="0" distR="0" wp14:anchorId="33F81929" wp14:editId="4FE9F683">
            <wp:extent cx="5727700" cy="1977390"/>
            <wp:effectExtent l="0" t="0" r="1270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977390"/>
                    </a:xfrm>
                    <a:prstGeom prst="rect">
                      <a:avLst/>
                    </a:prstGeom>
                  </pic:spPr>
                </pic:pic>
              </a:graphicData>
            </a:graphic>
          </wp:inline>
        </w:drawing>
      </w:r>
    </w:p>
    <w:p w14:paraId="672707EC" w14:textId="77777777" w:rsidR="00B44320" w:rsidRPr="00C62156" w:rsidRDefault="00B44320" w:rsidP="007D1114"/>
    <w:p w14:paraId="5F67CAF7" w14:textId="77777777" w:rsidR="00B44320" w:rsidRPr="00C62156" w:rsidRDefault="00B44320" w:rsidP="007D1114"/>
    <w:p w14:paraId="2BE24497" w14:textId="77777777" w:rsidR="00B44320" w:rsidRDefault="00B44320" w:rsidP="007D1114">
      <w:pPr>
        <w:spacing w:after="160" w:line="259" w:lineRule="auto"/>
      </w:pPr>
    </w:p>
    <w:p w14:paraId="226E2D0C" w14:textId="77777777" w:rsidR="00B44320" w:rsidRPr="003C445D" w:rsidRDefault="00B44320" w:rsidP="007D1114">
      <w:pPr>
        <w:spacing w:line="276" w:lineRule="auto"/>
        <w:rPr>
          <w:b/>
        </w:rPr>
      </w:pPr>
      <w:r w:rsidRPr="003C445D">
        <w:rPr>
          <w:b/>
        </w:rPr>
        <w:br w:type="page"/>
      </w:r>
    </w:p>
    <w:p w14:paraId="77C2F72E" w14:textId="77777777" w:rsidR="00B44320" w:rsidRPr="003C445D" w:rsidRDefault="00B44320" w:rsidP="007D1114">
      <w:pPr>
        <w:spacing w:line="276" w:lineRule="auto"/>
        <w:rPr>
          <w:b/>
        </w:rPr>
      </w:pPr>
      <w:r w:rsidRPr="003C445D">
        <w:rPr>
          <w:b/>
        </w:rPr>
        <w:t>Supplementary Information 5 (SI-5). Summary of Energy Demand in the LED Scenario.</w:t>
      </w:r>
    </w:p>
    <w:p w14:paraId="0D91870A" w14:textId="77777777" w:rsidR="00B44320" w:rsidRPr="009F46CE" w:rsidRDefault="00B44320" w:rsidP="007D1114">
      <w:pPr>
        <w:spacing w:line="276" w:lineRule="auto"/>
        <w:rPr>
          <w:highlight w:val="yellow"/>
        </w:rPr>
      </w:pPr>
    </w:p>
    <w:p w14:paraId="22F650B1" w14:textId="77777777" w:rsidR="00B44320" w:rsidRDefault="00B44320" w:rsidP="007D1114">
      <w:r w:rsidRPr="00B95D20">
        <w:t xml:space="preserve">In this Section we </w:t>
      </w:r>
      <w:r>
        <w:t xml:space="preserve">summarize and </w:t>
      </w:r>
      <w:r w:rsidRPr="00B95D20">
        <w:t>provide additional detail on the LED scenario’s energy demand.</w:t>
      </w:r>
      <w:r>
        <w:t xml:space="preserve"> We begin by presenting detail on the 2020 base year of LED. And then proceed to provide additional information on LED’s energy demand and underlying drivers beyond the material presented in the main text.</w:t>
      </w:r>
    </w:p>
    <w:p w14:paraId="5E8269C5" w14:textId="77777777" w:rsidR="00B44320" w:rsidRDefault="00B44320" w:rsidP="007D1114"/>
    <w:p w14:paraId="4C2091BE" w14:textId="77777777" w:rsidR="00B44320" w:rsidRDefault="00B44320" w:rsidP="007D1114">
      <w:r w:rsidRPr="0024201F">
        <w:rPr>
          <w:b/>
        </w:rPr>
        <w:t>2020 Base Year</w:t>
      </w:r>
      <w:r>
        <w:br/>
        <w:t>As discussed in the main text, we have adopted 2020 as base year for LED for reasons of both salience as well as methodology. Readers should be able to assess the LED scenario not in comparison to a historical base year, but to a year as close as possible to the time of publication of this work. The methodological reason for choosing 2020 as base year is in the intertemporal, forward looking nature of the IAM framework used to assess the upstream implications of LED demands that could produce a modelling artefact of counter-factual rapid short-term (pre-2020) transitions in case an earlier base year (e.g. 2010) would have been chosen. Evidently, our 2020 base year values are affected by uncertainty, but represent our best effort and knowledge integrating most recent scenario studies, sectorial studies, as well as short-term trend extrapolation of available activity and energy statistics. Most recent statistical information available at the time of the writing of this article refer to the year 2014/2015.</w:t>
      </w:r>
    </w:p>
    <w:p w14:paraId="18840470" w14:textId="77777777" w:rsidR="00B44320" w:rsidRDefault="00B44320" w:rsidP="007D1114"/>
    <w:p w14:paraId="1BAAEB12" w14:textId="77777777" w:rsidR="00B44320" w:rsidRPr="00B95D20" w:rsidRDefault="00B44320" w:rsidP="007D1114">
      <w:r>
        <w:t>Table SI-5-1 gives an overview of the LED scenario 2020 base year data. For information we have also added alternative data sources (scenario studies or statistics) to inform readers about the degree of uncertainty surrounding our base year data.</w:t>
      </w:r>
    </w:p>
    <w:p w14:paraId="0708D5BA" w14:textId="77777777" w:rsidR="00B44320" w:rsidRDefault="00B44320" w:rsidP="007D1114">
      <w:pPr>
        <w:rPr>
          <w:highlight w:val="yellow"/>
        </w:rPr>
      </w:pPr>
    </w:p>
    <w:p w14:paraId="78FBFF48" w14:textId="77777777" w:rsidR="00B44320" w:rsidRDefault="00B44320" w:rsidP="007D1114">
      <w:pPr>
        <w:rPr>
          <w:b/>
          <w:i/>
        </w:rPr>
      </w:pPr>
    </w:p>
    <w:p w14:paraId="767D6EA1" w14:textId="77777777" w:rsidR="00B44320" w:rsidRDefault="00B44320" w:rsidP="007D1114">
      <w:pPr>
        <w:rPr>
          <w:b/>
          <w:i/>
        </w:rPr>
      </w:pPr>
    </w:p>
    <w:p w14:paraId="450A11E5" w14:textId="77777777" w:rsidR="00B44320" w:rsidRDefault="00B44320" w:rsidP="007D1114">
      <w:pPr>
        <w:rPr>
          <w:b/>
          <w:i/>
        </w:rPr>
      </w:pPr>
    </w:p>
    <w:p w14:paraId="2E5D5E53" w14:textId="77777777" w:rsidR="00B44320" w:rsidRDefault="00B44320" w:rsidP="007D1114">
      <w:pPr>
        <w:rPr>
          <w:b/>
          <w:i/>
        </w:rPr>
      </w:pPr>
    </w:p>
    <w:p w14:paraId="4EF871B7" w14:textId="77777777" w:rsidR="00B44320" w:rsidRDefault="00B44320" w:rsidP="007D1114">
      <w:pPr>
        <w:rPr>
          <w:b/>
          <w:i/>
        </w:rPr>
      </w:pPr>
    </w:p>
    <w:p w14:paraId="2C2F51F9" w14:textId="77777777" w:rsidR="00B44320" w:rsidRDefault="00B44320" w:rsidP="007D1114">
      <w:pPr>
        <w:rPr>
          <w:b/>
          <w:i/>
        </w:rPr>
      </w:pPr>
    </w:p>
    <w:p w14:paraId="2E6884CA" w14:textId="77777777" w:rsidR="00B44320" w:rsidRDefault="00B44320" w:rsidP="007D1114">
      <w:pPr>
        <w:rPr>
          <w:b/>
          <w:i/>
        </w:rPr>
      </w:pPr>
    </w:p>
    <w:p w14:paraId="7ABB1039" w14:textId="77777777" w:rsidR="00B44320" w:rsidRDefault="00B44320" w:rsidP="007D1114">
      <w:pPr>
        <w:rPr>
          <w:b/>
          <w:i/>
        </w:rPr>
      </w:pPr>
    </w:p>
    <w:p w14:paraId="756A488D" w14:textId="77777777" w:rsidR="00B44320" w:rsidRDefault="00B44320" w:rsidP="007D1114">
      <w:pPr>
        <w:rPr>
          <w:b/>
          <w:i/>
        </w:rPr>
      </w:pPr>
    </w:p>
    <w:p w14:paraId="096E2E28" w14:textId="77777777" w:rsidR="00B44320" w:rsidRDefault="00B44320" w:rsidP="007D1114">
      <w:pPr>
        <w:rPr>
          <w:b/>
          <w:i/>
        </w:rPr>
      </w:pPr>
    </w:p>
    <w:p w14:paraId="62ED5B6B" w14:textId="77777777" w:rsidR="00B44320" w:rsidRDefault="00B44320" w:rsidP="007D1114">
      <w:pPr>
        <w:rPr>
          <w:b/>
          <w:i/>
        </w:rPr>
      </w:pPr>
    </w:p>
    <w:p w14:paraId="46D8FC20" w14:textId="77777777" w:rsidR="00B44320" w:rsidRDefault="00B44320" w:rsidP="007D1114">
      <w:pPr>
        <w:rPr>
          <w:b/>
          <w:i/>
        </w:rPr>
      </w:pPr>
    </w:p>
    <w:p w14:paraId="0D4D32D1" w14:textId="77777777" w:rsidR="00B44320" w:rsidRDefault="00B44320" w:rsidP="007D1114">
      <w:pPr>
        <w:rPr>
          <w:b/>
          <w:i/>
        </w:rPr>
      </w:pPr>
    </w:p>
    <w:p w14:paraId="65A33193" w14:textId="77777777" w:rsidR="00B44320" w:rsidRDefault="00B44320" w:rsidP="007D1114">
      <w:pPr>
        <w:rPr>
          <w:b/>
          <w:i/>
        </w:rPr>
      </w:pPr>
    </w:p>
    <w:p w14:paraId="40B1B057" w14:textId="77777777" w:rsidR="00B44320" w:rsidRDefault="00B44320" w:rsidP="007D1114">
      <w:pPr>
        <w:rPr>
          <w:b/>
          <w:i/>
        </w:rPr>
      </w:pPr>
    </w:p>
    <w:p w14:paraId="7BC6CE92" w14:textId="77777777" w:rsidR="00B44320" w:rsidRDefault="00B44320" w:rsidP="007D1114">
      <w:pPr>
        <w:rPr>
          <w:b/>
          <w:i/>
        </w:rPr>
      </w:pPr>
    </w:p>
    <w:p w14:paraId="14EFB67F" w14:textId="77777777" w:rsidR="00B44320" w:rsidRDefault="00B44320" w:rsidP="007D1114">
      <w:pPr>
        <w:rPr>
          <w:b/>
          <w:i/>
        </w:rPr>
      </w:pPr>
    </w:p>
    <w:p w14:paraId="4B38D890" w14:textId="77777777" w:rsidR="00B44320" w:rsidRDefault="00B44320" w:rsidP="007D1114">
      <w:pPr>
        <w:rPr>
          <w:b/>
          <w:i/>
        </w:rPr>
      </w:pPr>
    </w:p>
    <w:p w14:paraId="5ED8EF84" w14:textId="77777777" w:rsidR="00B44320" w:rsidRDefault="00B44320" w:rsidP="007D1114">
      <w:pPr>
        <w:rPr>
          <w:b/>
          <w:i/>
        </w:rPr>
      </w:pPr>
    </w:p>
    <w:p w14:paraId="436987AD" w14:textId="77777777" w:rsidR="00B44320" w:rsidRDefault="00B44320" w:rsidP="007D1114">
      <w:pPr>
        <w:rPr>
          <w:b/>
          <w:i/>
        </w:rPr>
      </w:pPr>
    </w:p>
    <w:p w14:paraId="4286C0D4" w14:textId="77777777" w:rsidR="00B44320" w:rsidRDefault="00B44320" w:rsidP="007D1114">
      <w:pPr>
        <w:rPr>
          <w:b/>
          <w:i/>
        </w:rPr>
      </w:pPr>
    </w:p>
    <w:p w14:paraId="46A05BB5" w14:textId="77777777" w:rsidR="00B44320" w:rsidRDefault="00B44320" w:rsidP="007D1114">
      <w:pPr>
        <w:rPr>
          <w:b/>
          <w:i/>
        </w:rPr>
      </w:pPr>
    </w:p>
    <w:p w14:paraId="10EB0EAA" w14:textId="77777777" w:rsidR="00B44320" w:rsidRPr="00D304E0" w:rsidRDefault="00B44320" w:rsidP="007D1114">
      <w:pPr>
        <w:rPr>
          <w:b/>
          <w:i/>
        </w:rPr>
      </w:pPr>
      <w:r>
        <w:rPr>
          <w:b/>
          <w:i/>
        </w:rPr>
        <w:t>Table SI-5-</w:t>
      </w:r>
      <w:r w:rsidRPr="00221BC7">
        <w:rPr>
          <w:b/>
          <w:i/>
        </w:rPr>
        <w:t>1.</w:t>
      </w:r>
      <w:r>
        <w:rPr>
          <w:b/>
          <w:i/>
        </w:rPr>
        <w:t xml:space="preserve"> 2020 Base year data for LED and comparison to selected other sources.</w:t>
      </w:r>
    </w:p>
    <w:tbl>
      <w:tblPr>
        <w:tblW w:w="9614" w:type="dxa"/>
        <w:tblInd w:w="70" w:type="dxa"/>
        <w:tblCellMar>
          <w:left w:w="70" w:type="dxa"/>
          <w:right w:w="70" w:type="dxa"/>
        </w:tblCellMar>
        <w:tblLook w:val="04A0" w:firstRow="1" w:lastRow="0" w:firstColumn="1" w:lastColumn="0" w:noHBand="0" w:noVBand="1"/>
      </w:tblPr>
      <w:tblGrid>
        <w:gridCol w:w="397"/>
        <w:gridCol w:w="1133"/>
        <w:gridCol w:w="837"/>
        <w:gridCol w:w="918"/>
        <w:gridCol w:w="1266"/>
        <w:gridCol w:w="729"/>
        <w:gridCol w:w="645"/>
        <w:gridCol w:w="1169"/>
        <w:gridCol w:w="772"/>
        <w:gridCol w:w="744"/>
        <w:gridCol w:w="1004"/>
      </w:tblGrid>
      <w:tr w:rsidR="00B44320" w:rsidRPr="008A1CB8" w14:paraId="388F9FAE" w14:textId="77777777" w:rsidTr="007D1114">
        <w:trPr>
          <w:trHeight w:val="315"/>
        </w:trPr>
        <w:tc>
          <w:tcPr>
            <w:tcW w:w="2360" w:type="dxa"/>
            <w:gridSpan w:val="3"/>
            <w:vMerge w:val="restart"/>
            <w:tcBorders>
              <w:top w:val="nil"/>
              <w:left w:val="nil"/>
              <w:bottom w:val="single" w:sz="8" w:space="0" w:color="000000"/>
              <w:right w:val="nil"/>
            </w:tcBorders>
            <w:shd w:val="clear" w:color="auto" w:fill="auto"/>
            <w:noWrap/>
            <w:vAlign w:val="bottom"/>
            <w:hideMark/>
          </w:tcPr>
          <w:p w14:paraId="249E566B" w14:textId="77777777" w:rsidR="00B44320" w:rsidRPr="008A1CB8" w:rsidRDefault="00B44320" w:rsidP="007D1114">
            <w:pPr>
              <w:jc w:val="center"/>
              <w:rPr>
                <w:rFonts w:ascii="Calibri" w:eastAsia="Times New Roman" w:hAnsi="Calibri" w:cs="Calibri"/>
                <w:color w:val="000000"/>
                <w:sz w:val="20"/>
                <w:szCs w:val="20"/>
                <w:lang w:val="hu-HU" w:eastAsia="hu-HU"/>
              </w:rPr>
            </w:pPr>
          </w:p>
        </w:tc>
        <w:tc>
          <w:tcPr>
            <w:tcW w:w="2182"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6966055C"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activity</w:t>
            </w:r>
            <w:r w:rsidRPr="008A1CB8">
              <w:rPr>
                <w:rFonts w:ascii="Calibri" w:eastAsia="Times New Roman" w:hAnsi="Calibri" w:cs="Calibri"/>
                <w:color w:val="000000"/>
                <w:sz w:val="20"/>
                <w:szCs w:val="20"/>
                <w:vertAlign w:val="superscript"/>
                <w:lang w:val="hu-HU" w:eastAsia="hu-HU"/>
              </w:rPr>
              <w:t>a</w:t>
            </w:r>
          </w:p>
        </w:tc>
        <w:tc>
          <w:tcPr>
            <w:tcW w:w="5072" w:type="dxa"/>
            <w:gridSpan w:val="6"/>
            <w:tcBorders>
              <w:top w:val="single" w:sz="8" w:space="0" w:color="auto"/>
              <w:left w:val="nil"/>
              <w:bottom w:val="single" w:sz="8" w:space="0" w:color="auto"/>
              <w:right w:val="single" w:sz="8" w:space="0" w:color="auto"/>
            </w:tcBorders>
            <w:shd w:val="clear" w:color="auto" w:fill="auto"/>
            <w:vAlign w:val="center"/>
            <w:hideMark/>
          </w:tcPr>
          <w:p w14:paraId="09E886FF"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 xml:space="preserve">final </w:t>
            </w:r>
            <w:r>
              <w:rPr>
                <w:rFonts w:ascii="Calibri" w:eastAsia="Times New Roman" w:hAnsi="Calibri" w:cs="Calibri"/>
                <w:color w:val="000000"/>
                <w:sz w:val="20"/>
                <w:szCs w:val="20"/>
                <w:lang w:val="hu-HU" w:eastAsia="hu-HU"/>
              </w:rPr>
              <w:t>energy demand</w:t>
            </w:r>
          </w:p>
        </w:tc>
      </w:tr>
      <w:tr w:rsidR="00B44320" w:rsidRPr="008A1CB8" w14:paraId="41B94F5D" w14:textId="77777777" w:rsidTr="007D1114">
        <w:trPr>
          <w:trHeight w:val="525"/>
        </w:trPr>
        <w:tc>
          <w:tcPr>
            <w:tcW w:w="2360" w:type="dxa"/>
            <w:gridSpan w:val="3"/>
            <w:vMerge/>
            <w:tcBorders>
              <w:top w:val="nil"/>
              <w:left w:val="nil"/>
              <w:bottom w:val="single" w:sz="8" w:space="0" w:color="000000"/>
              <w:right w:val="nil"/>
            </w:tcBorders>
            <w:vAlign w:val="center"/>
            <w:hideMark/>
          </w:tcPr>
          <w:p w14:paraId="78EDB524" w14:textId="77777777" w:rsidR="00B44320" w:rsidRPr="008A1CB8" w:rsidRDefault="00B44320" w:rsidP="007D1114">
            <w:pPr>
              <w:rPr>
                <w:rFonts w:ascii="Calibri" w:eastAsia="Times New Roman" w:hAnsi="Calibri" w:cs="Calibri"/>
                <w:color w:val="000000"/>
                <w:sz w:val="20"/>
                <w:szCs w:val="20"/>
                <w:lang w:val="hu-HU" w:eastAsia="hu-HU"/>
              </w:rPr>
            </w:pPr>
          </w:p>
        </w:tc>
        <w:tc>
          <w:tcPr>
            <w:tcW w:w="918" w:type="dxa"/>
            <w:tcBorders>
              <w:top w:val="nil"/>
              <w:left w:val="single" w:sz="8" w:space="0" w:color="auto"/>
              <w:bottom w:val="single" w:sz="8" w:space="0" w:color="auto"/>
              <w:right w:val="single" w:sz="8" w:space="0" w:color="auto"/>
            </w:tcBorders>
            <w:shd w:val="clear" w:color="auto" w:fill="auto"/>
            <w:vAlign w:val="center"/>
            <w:hideMark/>
          </w:tcPr>
          <w:p w14:paraId="524B2B99"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LED</w:t>
            </w:r>
          </w:p>
        </w:tc>
        <w:tc>
          <w:tcPr>
            <w:tcW w:w="1264" w:type="dxa"/>
            <w:tcBorders>
              <w:top w:val="nil"/>
              <w:left w:val="nil"/>
              <w:bottom w:val="single" w:sz="8" w:space="0" w:color="auto"/>
              <w:right w:val="nil"/>
            </w:tcBorders>
            <w:shd w:val="clear" w:color="auto" w:fill="auto"/>
            <w:vAlign w:val="center"/>
            <w:hideMark/>
          </w:tcPr>
          <w:p w14:paraId="28D480CC"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comparable data/scenario</w:t>
            </w:r>
          </w:p>
        </w:tc>
        <w:tc>
          <w:tcPr>
            <w:tcW w:w="729" w:type="dxa"/>
            <w:tcBorders>
              <w:top w:val="nil"/>
              <w:left w:val="single" w:sz="8" w:space="0" w:color="auto"/>
              <w:bottom w:val="single" w:sz="8" w:space="0" w:color="auto"/>
              <w:right w:val="single" w:sz="8" w:space="0" w:color="auto"/>
            </w:tcBorders>
            <w:shd w:val="clear" w:color="auto" w:fill="auto"/>
            <w:noWrap/>
            <w:vAlign w:val="center"/>
            <w:hideMark/>
          </w:tcPr>
          <w:p w14:paraId="7B5DE161"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LED</w:t>
            </w:r>
          </w:p>
        </w:tc>
        <w:tc>
          <w:tcPr>
            <w:tcW w:w="640" w:type="dxa"/>
            <w:tcBorders>
              <w:top w:val="nil"/>
              <w:left w:val="nil"/>
              <w:bottom w:val="single" w:sz="8" w:space="0" w:color="auto"/>
              <w:right w:val="nil"/>
            </w:tcBorders>
            <w:shd w:val="clear" w:color="auto" w:fill="auto"/>
            <w:vAlign w:val="center"/>
            <w:hideMark/>
          </w:tcPr>
          <w:p w14:paraId="5B9C4D2F"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LED per sector</w:t>
            </w:r>
          </w:p>
        </w:tc>
        <w:tc>
          <w:tcPr>
            <w:tcW w:w="1173" w:type="dxa"/>
            <w:tcBorders>
              <w:top w:val="nil"/>
              <w:left w:val="single" w:sz="8" w:space="0" w:color="auto"/>
              <w:bottom w:val="single" w:sz="8" w:space="0" w:color="auto"/>
              <w:right w:val="nil"/>
            </w:tcBorders>
            <w:shd w:val="clear" w:color="auto" w:fill="auto"/>
            <w:vAlign w:val="center"/>
            <w:hideMark/>
          </w:tcPr>
          <w:p w14:paraId="1649E329"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GEA Efficiency</w:t>
            </w:r>
          </w:p>
        </w:tc>
        <w:tc>
          <w:tcPr>
            <w:tcW w:w="772" w:type="dxa"/>
            <w:tcBorders>
              <w:top w:val="nil"/>
              <w:left w:val="single" w:sz="8" w:space="0" w:color="auto"/>
              <w:bottom w:val="single" w:sz="8" w:space="0" w:color="auto"/>
              <w:right w:val="single" w:sz="8" w:space="0" w:color="auto"/>
            </w:tcBorders>
            <w:shd w:val="clear" w:color="auto" w:fill="auto"/>
            <w:vAlign w:val="center"/>
            <w:hideMark/>
          </w:tcPr>
          <w:p w14:paraId="2B9C62A1"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IEA data in PFUDB</w:t>
            </w:r>
            <w:r w:rsidRPr="008A1CB8">
              <w:rPr>
                <w:rFonts w:ascii="Calibri" w:eastAsia="Times New Roman" w:hAnsi="Calibri" w:cs="Calibri"/>
                <w:color w:val="000000"/>
                <w:sz w:val="20"/>
                <w:szCs w:val="20"/>
                <w:vertAlign w:val="superscript"/>
                <w:lang w:val="hu-HU" w:eastAsia="hu-HU"/>
              </w:rPr>
              <w:t xml:space="preserve"> b</w:t>
            </w:r>
          </w:p>
        </w:tc>
        <w:tc>
          <w:tcPr>
            <w:tcW w:w="1758" w:type="dxa"/>
            <w:gridSpan w:val="2"/>
            <w:tcBorders>
              <w:top w:val="single" w:sz="8" w:space="0" w:color="auto"/>
              <w:left w:val="nil"/>
              <w:bottom w:val="single" w:sz="8" w:space="0" w:color="auto"/>
              <w:right w:val="single" w:sz="8" w:space="0" w:color="auto"/>
            </w:tcBorders>
            <w:shd w:val="clear" w:color="auto" w:fill="auto"/>
            <w:vAlign w:val="center"/>
            <w:hideMark/>
          </w:tcPr>
          <w:p w14:paraId="29807FF3" w14:textId="77777777" w:rsidR="00B44320" w:rsidRPr="008A1CB8" w:rsidRDefault="00B44320" w:rsidP="007D1114">
            <w:pPr>
              <w:jc w:val="center"/>
              <w:rPr>
                <w:rFonts w:ascii="Calibri" w:eastAsia="Times New Roman" w:hAnsi="Calibri" w:cs="Calibri"/>
                <w:color w:val="000000"/>
                <w:sz w:val="20"/>
                <w:szCs w:val="20"/>
                <w:lang w:val="hu-HU" w:eastAsia="hu-HU"/>
              </w:rPr>
            </w:pPr>
            <w:r w:rsidRPr="00DF2107">
              <w:rPr>
                <w:rFonts w:ascii="Calibri" w:eastAsia="Times New Roman" w:hAnsi="Calibri" w:cs="Calibri"/>
                <w:color w:val="000000"/>
                <w:sz w:val="20"/>
                <w:szCs w:val="20"/>
                <w:lang w:val="hu-HU" w:eastAsia="hu-HU"/>
              </w:rPr>
              <w:t xml:space="preserve">ETP </w:t>
            </w:r>
            <w:r>
              <w:rPr>
                <w:rFonts w:ascii="Calibri" w:eastAsia="Times New Roman" w:hAnsi="Calibri" w:cs="Calibri"/>
                <w:color w:val="000000"/>
                <w:sz w:val="20"/>
                <w:szCs w:val="20"/>
                <w:lang w:val="hu-HU" w:eastAsia="hu-HU"/>
              </w:rPr>
              <w:t>, B2DS</w:t>
            </w:r>
            <w:r>
              <w:rPr>
                <w:rFonts w:ascii="Calibri" w:eastAsia="Times New Roman" w:hAnsi="Calibri" w:cs="Calibri"/>
                <w:color w:val="000000"/>
                <w:sz w:val="20"/>
                <w:szCs w:val="20"/>
                <w:vertAlign w:val="superscript"/>
                <w:lang w:val="hu-HU" w:eastAsia="hu-HU"/>
              </w:rPr>
              <w:t>cx</w:t>
            </w:r>
          </w:p>
        </w:tc>
      </w:tr>
      <w:tr w:rsidR="00B44320" w:rsidRPr="008A1CB8" w14:paraId="79B800D6" w14:textId="77777777" w:rsidTr="007D1114">
        <w:trPr>
          <w:trHeight w:val="315"/>
        </w:trPr>
        <w:tc>
          <w:tcPr>
            <w:tcW w:w="2360" w:type="dxa"/>
            <w:gridSpan w:val="3"/>
            <w:vMerge/>
            <w:tcBorders>
              <w:top w:val="nil"/>
              <w:left w:val="nil"/>
              <w:bottom w:val="single" w:sz="8" w:space="0" w:color="000000"/>
              <w:right w:val="nil"/>
            </w:tcBorders>
            <w:vAlign w:val="center"/>
            <w:hideMark/>
          </w:tcPr>
          <w:p w14:paraId="7D268490" w14:textId="77777777" w:rsidR="00B44320" w:rsidRPr="008A1CB8" w:rsidRDefault="00B44320" w:rsidP="007D1114">
            <w:pPr>
              <w:rPr>
                <w:rFonts w:ascii="Calibri" w:eastAsia="Times New Roman" w:hAnsi="Calibri" w:cs="Calibri"/>
                <w:color w:val="000000"/>
                <w:sz w:val="20"/>
                <w:szCs w:val="20"/>
                <w:lang w:val="hu-HU" w:eastAsia="hu-HU"/>
              </w:rPr>
            </w:pPr>
          </w:p>
        </w:tc>
        <w:tc>
          <w:tcPr>
            <w:tcW w:w="918" w:type="dxa"/>
            <w:tcBorders>
              <w:top w:val="nil"/>
              <w:left w:val="single" w:sz="8" w:space="0" w:color="auto"/>
              <w:bottom w:val="single" w:sz="8" w:space="0" w:color="auto"/>
              <w:right w:val="single" w:sz="8" w:space="0" w:color="auto"/>
            </w:tcBorders>
            <w:shd w:val="clear" w:color="auto" w:fill="auto"/>
            <w:vAlign w:val="center"/>
            <w:hideMark/>
          </w:tcPr>
          <w:p w14:paraId="49B88A17"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2020</w:t>
            </w:r>
          </w:p>
        </w:tc>
        <w:tc>
          <w:tcPr>
            <w:tcW w:w="1264" w:type="dxa"/>
            <w:tcBorders>
              <w:top w:val="nil"/>
              <w:left w:val="nil"/>
              <w:bottom w:val="single" w:sz="8" w:space="0" w:color="auto"/>
              <w:right w:val="nil"/>
            </w:tcBorders>
            <w:shd w:val="clear" w:color="auto" w:fill="auto"/>
            <w:vAlign w:val="center"/>
            <w:hideMark/>
          </w:tcPr>
          <w:p w14:paraId="47965EE9"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2015</w:t>
            </w:r>
            <w:r>
              <w:rPr>
                <w:rFonts w:ascii="Calibri" w:eastAsia="Times New Roman" w:hAnsi="Calibri" w:cs="Calibri"/>
                <w:color w:val="000000"/>
                <w:sz w:val="20"/>
                <w:szCs w:val="20"/>
                <w:vertAlign w:val="superscript"/>
                <w:lang w:val="hu-HU" w:eastAsia="hu-HU"/>
              </w:rPr>
              <w:t>d</w:t>
            </w:r>
          </w:p>
        </w:tc>
        <w:tc>
          <w:tcPr>
            <w:tcW w:w="729" w:type="dxa"/>
            <w:tcBorders>
              <w:top w:val="nil"/>
              <w:left w:val="single" w:sz="8" w:space="0" w:color="auto"/>
              <w:bottom w:val="single" w:sz="8" w:space="0" w:color="auto"/>
              <w:right w:val="single" w:sz="8" w:space="0" w:color="auto"/>
            </w:tcBorders>
            <w:shd w:val="clear" w:color="auto" w:fill="auto"/>
            <w:vAlign w:val="center"/>
            <w:hideMark/>
          </w:tcPr>
          <w:p w14:paraId="6EC3E037"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2020</w:t>
            </w:r>
          </w:p>
        </w:tc>
        <w:tc>
          <w:tcPr>
            <w:tcW w:w="640" w:type="dxa"/>
            <w:tcBorders>
              <w:top w:val="nil"/>
              <w:left w:val="nil"/>
              <w:bottom w:val="single" w:sz="8" w:space="0" w:color="auto"/>
              <w:right w:val="single" w:sz="8" w:space="0" w:color="auto"/>
            </w:tcBorders>
            <w:shd w:val="clear" w:color="auto" w:fill="auto"/>
            <w:vAlign w:val="center"/>
            <w:hideMark/>
          </w:tcPr>
          <w:p w14:paraId="6B7D9A6F"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2020</w:t>
            </w:r>
          </w:p>
        </w:tc>
        <w:tc>
          <w:tcPr>
            <w:tcW w:w="1173" w:type="dxa"/>
            <w:tcBorders>
              <w:top w:val="nil"/>
              <w:left w:val="nil"/>
              <w:bottom w:val="single" w:sz="8" w:space="0" w:color="auto"/>
              <w:right w:val="single" w:sz="8" w:space="0" w:color="auto"/>
            </w:tcBorders>
            <w:shd w:val="clear" w:color="auto" w:fill="auto"/>
            <w:vAlign w:val="center"/>
            <w:hideMark/>
          </w:tcPr>
          <w:p w14:paraId="4C9A8949"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2020</w:t>
            </w:r>
          </w:p>
        </w:tc>
        <w:tc>
          <w:tcPr>
            <w:tcW w:w="772" w:type="dxa"/>
            <w:tcBorders>
              <w:top w:val="nil"/>
              <w:left w:val="nil"/>
              <w:bottom w:val="single" w:sz="8" w:space="0" w:color="auto"/>
              <w:right w:val="single" w:sz="8" w:space="0" w:color="auto"/>
            </w:tcBorders>
            <w:shd w:val="clear" w:color="auto" w:fill="auto"/>
            <w:noWrap/>
            <w:vAlign w:val="center"/>
            <w:hideMark/>
          </w:tcPr>
          <w:p w14:paraId="5F91A430"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2014</w:t>
            </w:r>
          </w:p>
        </w:tc>
        <w:tc>
          <w:tcPr>
            <w:tcW w:w="747" w:type="dxa"/>
            <w:tcBorders>
              <w:top w:val="nil"/>
              <w:left w:val="nil"/>
              <w:bottom w:val="single" w:sz="8" w:space="0" w:color="auto"/>
              <w:right w:val="single" w:sz="8" w:space="0" w:color="auto"/>
            </w:tcBorders>
            <w:shd w:val="clear" w:color="auto" w:fill="auto"/>
            <w:vAlign w:val="center"/>
            <w:hideMark/>
          </w:tcPr>
          <w:p w14:paraId="7154AA23"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2014</w:t>
            </w:r>
          </w:p>
        </w:tc>
        <w:tc>
          <w:tcPr>
            <w:tcW w:w="1011" w:type="dxa"/>
            <w:tcBorders>
              <w:top w:val="nil"/>
              <w:left w:val="nil"/>
              <w:bottom w:val="single" w:sz="8" w:space="0" w:color="auto"/>
              <w:right w:val="single" w:sz="8" w:space="0" w:color="auto"/>
            </w:tcBorders>
            <w:shd w:val="clear" w:color="auto" w:fill="auto"/>
            <w:vAlign w:val="center"/>
            <w:hideMark/>
          </w:tcPr>
          <w:p w14:paraId="581005B6"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2025</w:t>
            </w:r>
          </w:p>
        </w:tc>
      </w:tr>
      <w:tr w:rsidR="00B44320" w:rsidRPr="008A1CB8" w14:paraId="19C7AA40" w14:textId="77777777" w:rsidTr="007D1114">
        <w:trPr>
          <w:trHeight w:val="315"/>
        </w:trPr>
        <w:tc>
          <w:tcPr>
            <w:tcW w:w="390"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14:paraId="23051D43" w14:textId="77777777" w:rsidR="00B44320" w:rsidRPr="008A1CB8" w:rsidRDefault="00B44320" w:rsidP="007D1114">
            <w:pPr>
              <w:jc w:val="center"/>
              <w:rPr>
                <w:rFonts w:ascii="Calibri" w:eastAsia="Times New Roman" w:hAnsi="Calibri" w:cs="Calibri"/>
                <w:b/>
                <w:bCs/>
                <w:color w:val="000000"/>
                <w:sz w:val="20"/>
                <w:szCs w:val="20"/>
                <w:lang w:val="hu-HU" w:eastAsia="hu-HU"/>
              </w:rPr>
            </w:pPr>
            <w:r w:rsidRPr="008A1CB8">
              <w:rPr>
                <w:rFonts w:ascii="Calibri" w:eastAsia="Times New Roman" w:hAnsi="Calibri" w:cs="Calibri"/>
                <w:b/>
                <w:bCs/>
                <w:color w:val="000000"/>
                <w:sz w:val="20"/>
                <w:szCs w:val="20"/>
                <w:lang w:val="hu-HU" w:eastAsia="hu-HU"/>
              </w:rPr>
              <w:t>buildings</w:t>
            </w:r>
          </w:p>
        </w:tc>
        <w:tc>
          <w:tcPr>
            <w:tcW w:w="1133" w:type="dxa"/>
            <w:tcBorders>
              <w:top w:val="nil"/>
              <w:left w:val="nil"/>
              <w:bottom w:val="single" w:sz="8" w:space="0" w:color="auto"/>
              <w:right w:val="single" w:sz="8" w:space="0" w:color="auto"/>
            </w:tcBorders>
            <w:shd w:val="clear" w:color="auto" w:fill="auto"/>
            <w:noWrap/>
            <w:vAlign w:val="bottom"/>
            <w:hideMark/>
          </w:tcPr>
          <w:p w14:paraId="16404F36" w14:textId="77777777" w:rsidR="00B44320" w:rsidRPr="008A1CB8" w:rsidRDefault="00B44320" w:rsidP="007D1114">
            <w:pP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thermal comfort</w:t>
            </w:r>
          </w:p>
        </w:tc>
        <w:tc>
          <w:tcPr>
            <w:tcW w:w="83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C2B831D"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North</w:t>
            </w:r>
          </w:p>
        </w:tc>
        <w:tc>
          <w:tcPr>
            <w:tcW w:w="918" w:type="dxa"/>
            <w:tcBorders>
              <w:top w:val="nil"/>
              <w:left w:val="nil"/>
              <w:bottom w:val="single" w:sz="8" w:space="0" w:color="auto"/>
              <w:right w:val="single" w:sz="8" w:space="0" w:color="auto"/>
            </w:tcBorders>
            <w:shd w:val="clear" w:color="auto" w:fill="auto"/>
            <w:vAlign w:val="center"/>
            <w:hideMark/>
          </w:tcPr>
          <w:p w14:paraId="6C51C7B9"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44</w:t>
            </w:r>
            <w:r w:rsidRPr="00E571B7">
              <w:rPr>
                <w:sz w:val="20"/>
                <w:szCs w:val="20"/>
              </w:rPr>
              <w:t xml:space="preserve"> </w:t>
            </w:r>
            <w:r w:rsidRPr="00381F65">
              <w:rPr>
                <w:sz w:val="20"/>
                <w:szCs w:val="20"/>
              </w:rPr>
              <w:t>x 10</w:t>
            </w:r>
            <w:r w:rsidRPr="00381F65">
              <w:rPr>
                <w:sz w:val="20"/>
                <w:szCs w:val="20"/>
                <w:vertAlign w:val="superscript"/>
              </w:rPr>
              <w:t>9</w:t>
            </w:r>
            <w:r w:rsidRPr="00381F65">
              <w:rPr>
                <w:sz w:val="20"/>
                <w:szCs w:val="20"/>
              </w:rPr>
              <w:t>m</w:t>
            </w:r>
            <w:r w:rsidRPr="00381F65">
              <w:rPr>
                <w:sz w:val="20"/>
                <w:szCs w:val="20"/>
                <w:vertAlign w:val="superscript"/>
              </w:rPr>
              <w:t>2</w:t>
            </w:r>
            <w:r>
              <w:rPr>
                <w:sz w:val="20"/>
                <w:szCs w:val="20"/>
                <w:vertAlign w:val="superscript"/>
              </w:rPr>
              <w:t xml:space="preserve"> </w:t>
            </w:r>
            <w:r w:rsidRPr="008A1CB8">
              <w:rPr>
                <w:rFonts w:ascii="Calibri" w:eastAsia="Times New Roman" w:hAnsi="Calibri" w:cs="Calibri"/>
                <w:color w:val="000000"/>
                <w:sz w:val="20"/>
                <w:szCs w:val="20"/>
                <w:vertAlign w:val="superscript"/>
                <w:lang w:val="hu-HU" w:eastAsia="hu-HU"/>
              </w:rPr>
              <w:t>e</w:t>
            </w:r>
          </w:p>
        </w:tc>
        <w:tc>
          <w:tcPr>
            <w:tcW w:w="1264" w:type="dxa"/>
            <w:vMerge w:val="restart"/>
            <w:tcBorders>
              <w:top w:val="nil"/>
              <w:left w:val="single" w:sz="8" w:space="0" w:color="auto"/>
              <w:bottom w:val="single" w:sz="8" w:space="0" w:color="000000"/>
              <w:right w:val="single" w:sz="8" w:space="0" w:color="auto"/>
            </w:tcBorders>
            <w:shd w:val="clear" w:color="auto" w:fill="auto"/>
            <w:vAlign w:val="center"/>
            <w:hideMark/>
          </w:tcPr>
          <w:p w14:paraId="1867FC65"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47-48</w:t>
            </w:r>
            <w:r w:rsidRPr="00E571B7">
              <w:rPr>
                <w:sz w:val="20"/>
                <w:szCs w:val="20"/>
              </w:rPr>
              <w:t xml:space="preserve"> </w:t>
            </w:r>
            <w:r w:rsidRPr="00381F65">
              <w:rPr>
                <w:sz w:val="20"/>
                <w:szCs w:val="20"/>
              </w:rPr>
              <w:t>x 10</w:t>
            </w:r>
            <w:r w:rsidRPr="00381F65">
              <w:rPr>
                <w:sz w:val="20"/>
                <w:szCs w:val="20"/>
                <w:vertAlign w:val="superscript"/>
              </w:rPr>
              <w:t>9</w:t>
            </w:r>
            <w:r w:rsidRPr="00381F65">
              <w:rPr>
                <w:sz w:val="20"/>
                <w:szCs w:val="20"/>
              </w:rPr>
              <w:t>m</w:t>
            </w:r>
            <w:r w:rsidRPr="00381F65">
              <w:rPr>
                <w:sz w:val="20"/>
                <w:szCs w:val="20"/>
                <w:vertAlign w:val="superscript"/>
              </w:rPr>
              <w:t>2</w:t>
            </w:r>
            <w:r w:rsidRPr="00381F65">
              <w:rPr>
                <w:sz w:val="20"/>
                <w:szCs w:val="20"/>
              </w:rPr>
              <w:t xml:space="preserve"> </w:t>
            </w:r>
            <w:r w:rsidRPr="008A1CB8">
              <w:rPr>
                <w:rFonts w:ascii="Calibri" w:eastAsia="Times New Roman" w:hAnsi="Calibri" w:cs="Calibri"/>
                <w:color w:val="000000"/>
                <w:sz w:val="20"/>
                <w:szCs w:val="20"/>
                <w:vertAlign w:val="superscript"/>
                <w:lang w:val="hu-HU" w:eastAsia="hu-HU"/>
              </w:rPr>
              <w:t>e</w:t>
            </w:r>
            <w:r>
              <w:rPr>
                <w:rFonts w:ascii="Calibri" w:eastAsia="Times New Roman" w:hAnsi="Calibri" w:cs="Calibri"/>
                <w:color w:val="000000"/>
                <w:sz w:val="20"/>
                <w:szCs w:val="20"/>
                <w:vertAlign w:val="superscript"/>
                <w:lang w:val="hu-HU" w:eastAsia="hu-HU"/>
              </w:rPr>
              <w:t>,f</w:t>
            </w:r>
          </w:p>
        </w:tc>
        <w:tc>
          <w:tcPr>
            <w:tcW w:w="729" w:type="dxa"/>
            <w:tcBorders>
              <w:top w:val="nil"/>
              <w:left w:val="nil"/>
              <w:bottom w:val="single" w:sz="8" w:space="0" w:color="auto"/>
              <w:right w:val="single" w:sz="8" w:space="0" w:color="auto"/>
            </w:tcBorders>
            <w:shd w:val="clear" w:color="auto" w:fill="auto"/>
            <w:vAlign w:val="center"/>
            <w:hideMark/>
          </w:tcPr>
          <w:p w14:paraId="684A6FA7"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30</w:t>
            </w:r>
            <w:r>
              <w:rPr>
                <w:rFonts w:ascii="Calibri" w:eastAsia="Times New Roman" w:hAnsi="Calibri" w:cs="Calibri"/>
                <w:color w:val="000000"/>
                <w:sz w:val="20"/>
                <w:szCs w:val="20"/>
                <w:lang w:val="hu-HU" w:eastAsia="hu-HU"/>
              </w:rPr>
              <w:t xml:space="preserve"> EJ</w:t>
            </w:r>
          </w:p>
        </w:tc>
        <w:tc>
          <w:tcPr>
            <w:tcW w:w="640" w:type="dxa"/>
            <w:vMerge w:val="restart"/>
            <w:tcBorders>
              <w:top w:val="nil"/>
              <w:left w:val="single" w:sz="8" w:space="0" w:color="auto"/>
              <w:bottom w:val="single" w:sz="8" w:space="0" w:color="000000"/>
              <w:right w:val="single" w:sz="8" w:space="0" w:color="auto"/>
            </w:tcBorders>
            <w:shd w:val="clear" w:color="auto" w:fill="auto"/>
            <w:vAlign w:val="center"/>
            <w:hideMark/>
          </w:tcPr>
          <w:p w14:paraId="0AAA4605"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61</w:t>
            </w:r>
          </w:p>
        </w:tc>
        <w:tc>
          <w:tcPr>
            <w:tcW w:w="1173" w:type="dxa"/>
            <w:vMerge w:val="restart"/>
            <w:tcBorders>
              <w:top w:val="nil"/>
              <w:left w:val="single" w:sz="8" w:space="0" w:color="auto"/>
              <w:bottom w:val="single" w:sz="8" w:space="0" w:color="000000"/>
              <w:right w:val="single" w:sz="8" w:space="0" w:color="auto"/>
            </w:tcBorders>
            <w:shd w:val="clear" w:color="auto" w:fill="auto"/>
            <w:vAlign w:val="center"/>
            <w:hideMark/>
          </w:tcPr>
          <w:p w14:paraId="414CD3F5"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52</w:t>
            </w:r>
          </w:p>
        </w:tc>
        <w:tc>
          <w:tcPr>
            <w:tcW w:w="772" w:type="dxa"/>
            <w:vMerge w:val="restart"/>
            <w:tcBorders>
              <w:top w:val="nil"/>
              <w:left w:val="single" w:sz="8" w:space="0" w:color="auto"/>
              <w:bottom w:val="single" w:sz="8" w:space="0" w:color="000000"/>
              <w:right w:val="single" w:sz="8" w:space="0" w:color="auto"/>
            </w:tcBorders>
            <w:shd w:val="clear" w:color="auto" w:fill="auto"/>
            <w:vAlign w:val="center"/>
            <w:hideMark/>
          </w:tcPr>
          <w:p w14:paraId="3B6C22F0"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61</w:t>
            </w:r>
          </w:p>
        </w:tc>
        <w:tc>
          <w:tcPr>
            <w:tcW w:w="747" w:type="dxa"/>
            <w:vMerge w:val="restart"/>
            <w:tcBorders>
              <w:top w:val="nil"/>
              <w:left w:val="single" w:sz="8" w:space="0" w:color="auto"/>
              <w:bottom w:val="single" w:sz="8" w:space="0" w:color="000000"/>
              <w:right w:val="single" w:sz="8" w:space="0" w:color="auto"/>
            </w:tcBorders>
            <w:shd w:val="clear" w:color="auto" w:fill="auto"/>
            <w:vAlign w:val="center"/>
            <w:hideMark/>
          </w:tcPr>
          <w:p w14:paraId="3E852F39"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60</w:t>
            </w:r>
          </w:p>
        </w:tc>
        <w:tc>
          <w:tcPr>
            <w:tcW w:w="1011" w:type="dxa"/>
            <w:vMerge w:val="restart"/>
            <w:tcBorders>
              <w:top w:val="nil"/>
              <w:left w:val="single" w:sz="8" w:space="0" w:color="auto"/>
              <w:bottom w:val="single" w:sz="8" w:space="0" w:color="000000"/>
              <w:right w:val="single" w:sz="8" w:space="0" w:color="auto"/>
            </w:tcBorders>
            <w:shd w:val="clear" w:color="auto" w:fill="auto"/>
            <w:vAlign w:val="center"/>
            <w:hideMark/>
          </w:tcPr>
          <w:p w14:paraId="167175FA"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49</w:t>
            </w:r>
          </w:p>
        </w:tc>
      </w:tr>
      <w:tr w:rsidR="00B44320" w:rsidRPr="008A1CB8" w14:paraId="64CDCCE4" w14:textId="77777777" w:rsidTr="007D1114">
        <w:trPr>
          <w:trHeight w:val="315"/>
        </w:trPr>
        <w:tc>
          <w:tcPr>
            <w:tcW w:w="390" w:type="dxa"/>
            <w:vMerge/>
            <w:tcBorders>
              <w:top w:val="nil"/>
              <w:left w:val="single" w:sz="8" w:space="0" w:color="auto"/>
              <w:bottom w:val="single" w:sz="8" w:space="0" w:color="000000"/>
              <w:right w:val="single" w:sz="8" w:space="0" w:color="auto"/>
            </w:tcBorders>
            <w:vAlign w:val="center"/>
            <w:hideMark/>
          </w:tcPr>
          <w:p w14:paraId="1BDB1618" w14:textId="77777777" w:rsidR="00B44320" w:rsidRPr="008A1CB8" w:rsidRDefault="00B44320" w:rsidP="007D1114">
            <w:pPr>
              <w:rPr>
                <w:rFonts w:ascii="Calibri" w:eastAsia="Times New Roman" w:hAnsi="Calibri" w:cs="Calibri"/>
                <w:b/>
                <w:bCs/>
                <w:color w:val="000000"/>
                <w:sz w:val="20"/>
                <w:szCs w:val="20"/>
                <w:lang w:val="hu-HU" w:eastAsia="hu-HU"/>
              </w:rPr>
            </w:pPr>
          </w:p>
        </w:tc>
        <w:tc>
          <w:tcPr>
            <w:tcW w:w="1133" w:type="dxa"/>
            <w:tcBorders>
              <w:top w:val="nil"/>
              <w:left w:val="nil"/>
              <w:bottom w:val="single" w:sz="8" w:space="0" w:color="auto"/>
              <w:right w:val="single" w:sz="8" w:space="0" w:color="auto"/>
            </w:tcBorders>
            <w:shd w:val="clear" w:color="auto" w:fill="auto"/>
            <w:noWrap/>
            <w:vAlign w:val="bottom"/>
            <w:hideMark/>
          </w:tcPr>
          <w:p w14:paraId="3EEB5D14" w14:textId="77777777" w:rsidR="00B44320" w:rsidRPr="008A1CB8" w:rsidRDefault="00B44320" w:rsidP="007D1114">
            <w:pPr>
              <w:rPr>
                <w:rFonts w:ascii="Calibri" w:eastAsia="Times New Roman" w:hAnsi="Calibri" w:cs="Calibri"/>
                <w:color w:val="000000"/>
                <w:sz w:val="20"/>
                <w:szCs w:val="20"/>
                <w:lang w:val="hu-HU" w:eastAsia="hu-HU"/>
              </w:rPr>
            </w:pPr>
            <w:r w:rsidRPr="00E571B7">
              <w:rPr>
                <w:rFonts w:ascii="Calibri" w:eastAsia="Times New Roman" w:hAnsi="Calibri" w:cs="Calibri"/>
                <w:color w:val="000000"/>
                <w:sz w:val="20"/>
                <w:szCs w:val="20"/>
                <w:lang w:eastAsia="hu-HU"/>
              </w:rPr>
              <w:t>public &amp; commercial</w:t>
            </w:r>
          </w:p>
        </w:tc>
        <w:tc>
          <w:tcPr>
            <w:tcW w:w="837" w:type="dxa"/>
            <w:vMerge/>
            <w:tcBorders>
              <w:top w:val="nil"/>
              <w:left w:val="single" w:sz="8" w:space="0" w:color="auto"/>
              <w:bottom w:val="single" w:sz="8" w:space="0" w:color="000000"/>
              <w:right w:val="single" w:sz="8" w:space="0" w:color="auto"/>
            </w:tcBorders>
            <w:vAlign w:val="center"/>
            <w:hideMark/>
          </w:tcPr>
          <w:p w14:paraId="665E913E" w14:textId="77777777" w:rsidR="00B44320" w:rsidRPr="008A1CB8" w:rsidRDefault="00B44320" w:rsidP="007D1114">
            <w:pPr>
              <w:jc w:val="center"/>
              <w:rPr>
                <w:rFonts w:ascii="Calibri" w:eastAsia="Times New Roman" w:hAnsi="Calibri" w:cs="Calibri"/>
                <w:color w:val="000000"/>
                <w:sz w:val="20"/>
                <w:szCs w:val="20"/>
                <w:lang w:val="hu-HU" w:eastAsia="hu-HU"/>
              </w:rPr>
            </w:pPr>
          </w:p>
        </w:tc>
        <w:tc>
          <w:tcPr>
            <w:tcW w:w="918" w:type="dxa"/>
            <w:tcBorders>
              <w:top w:val="nil"/>
              <w:left w:val="nil"/>
              <w:bottom w:val="single" w:sz="8" w:space="0" w:color="auto"/>
              <w:right w:val="single" w:sz="8" w:space="0" w:color="auto"/>
            </w:tcBorders>
            <w:shd w:val="clear" w:color="auto" w:fill="auto"/>
            <w:vAlign w:val="center"/>
            <w:hideMark/>
          </w:tcPr>
          <w:p w14:paraId="54F6F494"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24</w:t>
            </w:r>
            <w:r w:rsidRPr="00E571B7">
              <w:rPr>
                <w:sz w:val="20"/>
                <w:szCs w:val="20"/>
              </w:rPr>
              <w:t xml:space="preserve"> </w:t>
            </w:r>
            <w:r w:rsidRPr="00381F65">
              <w:rPr>
                <w:sz w:val="20"/>
                <w:szCs w:val="20"/>
              </w:rPr>
              <w:t>x 10</w:t>
            </w:r>
            <w:r w:rsidRPr="00381F65">
              <w:rPr>
                <w:sz w:val="20"/>
                <w:szCs w:val="20"/>
                <w:vertAlign w:val="superscript"/>
              </w:rPr>
              <w:t>9</w:t>
            </w:r>
            <w:r w:rsidRPr="00381F65">
              <w:rPr>
                <w:sz w:val="20"/>
                <w:szCs w:val="20"/>
              </w:rPr>
              <w:t>m</w:t>
            </w:r>
            <w:r w:rsidRPr="00381F65">
              <w:rPr>
                <w:sz w:val="20"/>
                <w:szCs w:val="20"/>
                <w:vertAlign w:val="superscript"/>
              </w:rPr>
              <w:t>2</w:t>
            </w:r>
            <w:r>
              <w:rPr>
                <w:sz w:val="20"/>
                <w:szCs w:val="20"/>
                <w:vertAlign w:val="superscript"/>
              </w:rPr>
              <w:t xml:space="preserve"> </w:t>
            </w:r>
            <w:r w:rsidRPr="008A1CB8">
              <w:rPr>
                <w:rFonts w:ascii="Calibri" w:eastAsia="Times New Roman" w:hAnsi="Calibri" w:cs="Calibri"/>
                <w:color w:val="000000"/>
                <w:sz w:val="20"/>
                <w:szCs w:val="20"/>
                <w:vertAlign w:val="superscript"/>
                <w:lang w:val="hu-HU" w:eastAsia="hu-HU"/>
              </w:rPr>
              <w:t>e</w:t>
            </w:r>
          </w:p>
        </w:tc>
        <w:tc>
          <w:tcPr>
            <w:tcW w:w="1264" w:type="dxa"/>
            <w:vMerge/>
            <w:tcBorders>
              <w:top w:val="nil"/>
              <w:left w:val="single" w:sz="8" w:space="0" w:color="auto"/>
              <w:bottom w:val="single" w:sz="8" w:space="0" w:color="000000"/>
              <w:right w:val="single" w:sz="8" w:space="0" w:color="auto"/>
            </w:tcBorders>
            <w:vAlign w:val="center"/>
            <w:hideMark/>
          </w:tcPr>
          <w:p w14:paraId="2111B1AD" w14:textId="77777777" w:rsidR="00B44320" w:rsidRPr="008A1CB8" w:rsidRDefault="00B44320" w:rsidP="007D1114">
            <w:pPr>
              <w:rPr>
                <w:rFonts w:ascii="Calibri" w:eastAsia="Times New Roman" w:hAnsi="Calibri" w:cs="Calibri"/>
                <w:color w:val="000000"/>
                <w:sz w:val="20"/>
                <w:szCs w:val="20"/>
                <w:lang w:val="hu-HU" w:eastAsia="hu-HU"/>
              </w:rPr>
            </w:pPr>
          </w:p>
        </w:tc>
        <w:tc>
          <w:tcPr>
            <w:tcW w:w="729" w:type="dxa"/>
            <w:tcBorders>
              <w:top w:val="nil"/>
              <w:left w:val="nil"/>
              <w:bottom w:val="single" w:sz="8" w:space="0" w:color="auto"/>
              <w:right w:val="single" w:sz="8" w:space="0" w:color="auto"/>
            </w:tcBorders>
            <w:shd w:val="clear" w:color="auto" w:fill="auto"/>
            <w:vAlign w:val="center"/>
            <w:hideMark/>
          </w:tcPr>
          <w:p w14:paraId="3EDA0081"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13</w:t>
            </w:r>
            <w:r>
              <w:rPr>
                <w:rFonts w:ascii="Calibri" w:eastAsia="Times New Roman" w:hAnsi="Calibri" w:cs="Calibri"/>
                <w:color w:val="000000"/>
                <w:sz w:val="20"/>
                <w:szCs w:val="20"/>
                <w:lang w:val="hu-HU" w:eastAsia="hu-HU"/>
              </w:rPr>
              <w:t xml:space="preserve"> EJ</w:t>
            </w:r>
          </w:p>
        </w:tc>
        <w:tc>
          <w:tcPr>
            <w:tcW w:w="640" w:type="dxa"/>
            <w:vMerge/>
            <w:tcBorders>
              <w:top w:val="nil"/>
              <w:left w:val="single" w:sz="8" w:space="0" w:color="auto"/>
              <w:bottom w:val="single" w:sz="8" w:space="0" w:color="000000"/>
              <w:right w:val="single" w:sz="8" w:space="0" w:color="auto"/>
            </w:tcBorders>
            <w:vAlign w:val="center"/>
            <w:hideMark/>
          </w:tcPr>
          <w:p w14:paraId="4C5239B7" w14:textId="77777777" w:rsidR="00B44320" w:rsidRPr="008A1CB8" w:rsidRDefault="00B44320" w:rsidP="007D1114">
            <w:pPr>
              <w:rPr>
                <w:rFonts w:ascii="Calibri" w:eastAsia="Times New Roman" w:hAnsi="Calibri" w:cs="Calibri"/>
                <w:color w:val="000000"/>
                <w:sz w:val="20"/>
                <w:szCs w:val="20"/>
                <w:lang w:val="hu-HU" w:eastAsia="hu-HU"/>
              </w:rPr>
            </w:pPr>
          </w:p>
        </w:tc>
        <w:tc>
          <w:tcPr>
            <w:tcW w:w="1173" w:type="dxa"/>
            <w:vMerge/>
            <w:tcBorders>
              <w:top w:val="nil"/>
              <w:left w:val="single" w:sz="8" w:space="0" w:color="auto"/>
              <w:bottom w:val="single" w:sz="8" w:space="0" w:color="000000"/>
              <w:right w:val="single" w:sz="8" w:space="0" w:color="auto"/>
            </w:tcBorders>
            <w:vAlign w:val="center"/>
            <w:hideMark/>
          </w:tcPr>
          <w:p w14:paraId="097D0E0E" w14:textId="77777777" w:rsidR="00B44320" w:rsidRPr="008A1CB8" w:rsidRDefault="00B44320" w:rsidP="007D1114">
            <w:pPr>
              <w:rPr>
                <w:rFonts w:ascii="Calibri" w:eastAsia="Times New Roman" w:hAnsi="Calibri" w:cs="Calibri"/>
                <w:color w:val="000000"/>
                <w:sz w:val="20"/>
                <w:szCs w:val="20"/>
                <w:lang w:val="hu-HU" w:eastAsia="hu-HU"/>
              </w:rPr>
            </w:pPr>
          </w:p>
        </w:tc>
        <w:tc>
          <w:tcPr>
            <w:tcW w:w="772" w:type="dxa"/>
            <w:vMerge/>
            <w:tcBorders>
              <w:top w:val="nil"/>
              <w:left w:val="single" w:sz="8" w:space="0" w:color="auto"/>
              <w:bottom w:val="single" w:sz="8" w:space="0" w:color="000000"/>
              <w:right w:val="single" w:sz="8" w:space="0" w:color="auto"/>
            </w:tcBorders>
            <w:vAlign w:val="center"/>
            <w:hideMark/>
          </w:tcPr>
          <w:p w14:paraId="1D90EA22" w14:textId="77777777" w:rsidR="00B44320" w:rsidRPr="008A1CB8" w:rsidRDefault="00B44320" w:rsidP="007D1114">
            <w:pPr>
              <w:rPr>
                <w:rFonts w:ascii="Calibri" w:eastAsia="Times New Roman" w:hAnsi="Calibri" w:cs="Calibri"/>
                <w:color w:val="000000"/>
                <w:sz w:val="20"/>
                <w:szCs w:val="20"/>
                <w:lang w:val="hu-HU" w:eastAsia="hu-HU"/>
              </w:rPr>
            </w:pPr>
          </w:p>
        </w:tc>
        <w:tc>
          <w:tcPr>
            <w:tcW w:w="747" w:type="dxa"/>
            <w:vMerge/>
            <w:tcBorders>
              <w:top w:val="nil"/>
              <w:left w:val="single" w:sz="8" w:space="0" w:color="auto"/>
              <w:bottom w:val="single" w:sz="8" w:space="0" w:color="000000"/>
              <w:right w:val="single" w:sz="8" w:space="0" w:color="auto"/>
            </w:tcBorders>
            <w:vAlign w:val="center"/>
            <w:hideMark/>
          </w:tcPr>
          <w:p w14:paraId="5B72D2EC" w14:textId="77777777" w:rsidR="00B44320" w:rsidRPr="008A1CB8" w:rsidRDefault="00B44320" w:rsidP="007D1114">
            <w:pPr>
              <w:rPr>
                <w:rFonts w:ascii="Calibri" w:eastAsia="Times New Roman" w:hAnsi="Calibri" w:cs="Calibri"/>
                <w:color w:val="000000"/>
                <w:sz w:val="20"/>
                <w:szCs w:val="20"/>
                <w:lang w:val="hu-HU" w:eastAsia="hu-HU"/>
              </w:rPr>
            </w:pPr>
          </w:p>
        </w:tc>
        <w:tc>
          <w:tcPr>
            <w:tcW w:w="1011" w:type="dxa"/>
            <w:vMerge/>
            <w:tcBorders>
              <w:top w:val="nil"/>
              <w:left w:val="single" w:sz="8" w:space="0" w:color="auto"/>
              <w:bottom w:val="single" w:sz="8" w:space="0" w:color="000000"/>
              <w:right w:val="single" w:sz="8" w:space="0" w:color="auto"/>
            </w:tcBorders>
            <w:vAlign w:val="center"/>
            <w:hideMark/>
          </w:tcPr>
          <w:p w14:paraId="5F1286E4" w14:textId="77777777" w:rsidR="00B44320" w:rsidRPr="008A1CB8" w:rsidRDefault="00B44320" w:rsidP="007D1114">
            <w:pPr>
              <w:rPr>
                <w:rFonts w:ascii="Calibri" w:eastAsia="Times New Roman" w:hAnsi="Calibri" w:cs="Calibri"/>
                <w:color w:val="000000"/>
                <w:sz w:val="20"/>
                <w:szCs w:val="20"/>
                <w:lang w:val="hu-HU" w:eastAsia="hu-HU"/>
              </w:rPr>
            </w:pPr>
          </w:p>
        </w:tc>
      </w:tr>
      <w:tr w:rsidR="00B44320" w:rsidRPr="008A1CB8" w14:paraId="3DCBBF03" w14:textId="77777777" w:rsidTr="007D1114">
        <w:trPr>
          <w:trHeight w:val="540"/>
        </w:trPr>
        <w:tc>
          <w:tcPr>
            <w:tcW w:w="390" w:type="dxa"/>
            <w:vMerge/>
            <w:tcBorders>
              <w:top w:val="nil"/>
              <w:left w:val="single" w:sz="8" w:space="0" w:color="auto"/>
              <w:bottom w:val="single" w:sz="8" w:space="0" w:color="000000"/>
              <w:right w:val="single" w:sz="8" w:space="0" w:color="auto"/>
            </w:tcBorders>
            <w:vAlign w:val="center"/>
            <w:hideMark/>
          </w:tcPr>
          <w:p w14:paraId="463A2E87" w14:textId="77777777" w:rsidR="00B44320" w:rsidRPr="008A1CB8" w:rsidRDefault="00B44320" w:rsidP="007D1114">
            <w:pPr>
              <w:rPr>
                <w:rFonts w:ascii="Calibri" w:eastAsia="Times New Roman" w:hAnsi="Calibri" w:cs="Calibri"/>
                <w:b/>
                <w:bCs/>
                <w:color w:val="000000"/>
                <w:sz w:val="20"/>
                <w:szCs w:val="20"/>
                <w:lang w:val="hu-HU" w:eastAsia="hu-HU"/>
              </w:rPr>
            </w:pPr>
          </w:p>
        </w:tc>
        <w:tc>
          <w:tcPr>
            <w:tcW w:w="1133" w:type="dxa"/>
            <w:tcBorders>
              <w:top w:val="nil"/>
              <w:left w:val="nil"/>
              <w:bottom w:val="single" w:sz="8" w:space="0" w:color="auto"/>
              <w:right w:val="single" w:sz="8" w:space="0" w:color="auto"/>
            </w:tcBorders>
            <w:shd w:val="clear" w:color="auto" w:fill="auto"/>
            <w:vAlign w:val="bottom"/>
            <w:hideMark/>
          </w:tcPr>
          <w:p w14:paraId="4117D9DE" w14:textId="77777777" w:rsidR="00B44320" w:rsidRPr="008A1CB8" w:rsidRDefault="00B44320" w:rsidP="007D1114">
            <w:pP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consumer goods</w:t>
            </w:r>
          </w:p>
        </w:tc>
        <w:tc>
          <w:tcPr>
            <w:tcW w:w="837" w:type="dxa"/>
            <w:vMerge/>
            <w:tcBorders>
              <w:top w:val="nil"/>
              <w:left w:val="single" w:sz="8" w:space="0" w:color="auto"/>
              <w:bottom w:val="single" w:sz="8" w:space="0" w:color="000000"/>
              <w:right w:val="single" w:sz="8" w:space="0" w:color="auto"/>
            </w:tcBorders>
            <w:vAlign w:val="center"/>
            <w:hideMark/>
          </w:tcPr>
          <w:p w14:paraId="4B0DF7E8" w14:textId="77777777" w:rsidR="00B44320" w:rsidRPr="008A1CB8" w:rsidRDefault="00B44320" w:rsidP="007D1114">
            <w:pPr>
              <w:jc w:val="center"/>
              <w:rPr>
                <w:rFonts w:ascii="Calibri" w:eastAsia="Times New Roman" w:hAnsi="Calibri" w:cs="Calibri"/>
                <w:color w:val="000000"/>
                <w:sz w:val="20"/>
                <w:szCs w:val="20"/>
                <w:lang w:val="hu-HU" w:eastAsia="hu-HU"/>
              </w:rPr>
            </w:pPr>
          </w:p>
        </w:tc>
        <w:tc>
          <w:tcPr>
            <w:tcW w:w="918" w:type="dxa"/>
            <w:tcBorders>
              <w:top w:val="nil"/>
              <w:left w:val="nil"/>
              <w:bottom w:val="single" w:sz="8" w:space="0" w:color="auto"/>
              <w:right w:val="single" w:sz="8" w:space="0" w:color="auto"/>
            </w:tcBorders>
            <w:shd w:val="clear" w:color="auto" w:fill="auto"/>
            <w:vAlign w:val="center"/>
            <w:hideMark/>
          </w:tcPr>
          <w:p w14:paraId="71EC6C73"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38</w:t>
            </w:r>
            <w:r w:rsidRPr="00381F65">
              <w:rPr>
                <w:rFonts w:cs="Times New Roman"/>
                <w:sz w:val="20"/>
                <w:szCs w:val="20"/>
              </w:rPr>
              <w:t xml:space="preserve"> x 10</w:t>
            </w:r>
            <w:r w:rsidRPr="00381F65">
              <w:rPr>
                <w:rFonts w:cs="Times New Roman"/>
                <w:sz w:val="20"/>
                <w:szCs w:val="20"/>
                <w:vertAlign w:val="superscript"/>
              </w:rPr>
              <w:t>9</w:t>
            </w:r>
            <w:r w:rsidRPr="00381F65">
              <w:rPr>
                <w:rFonts w:cs="Times New Roman"/>
                <w:sz w:val="20"/>
                <w:szCs w:val="20"/>
              </w:rPr>
              <w:t xml:space="preserve"> units</w:t>
            </w:r>
          </w:p>
        </w:tc>
        <w:tc>
          <w:tcPr>
            <w:tcW w:w="1264" w:type="dxa"/>
            <w:tcBorders>
              <w:top w:val="nil"/>
              <w:left w:val="nil"/>
              <w:bottom w:val="single" w:sz="8" w:space="0" w:color="auto"/>
              <w:right w:val="single" w:sz="8" w:space="0" w:color="auto"/>
            </w:tcBorders>
            <w:shd w:val="clear" w:color="auto" w:fill="auto"/>
            <w:vAlign w:val="center"/>
            <w:hideMark/>
          </w:tcPr>
          <w:p w14:paraId="16096A92"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38</w:t>
            </w:r>
            <w:r w:rsidRPr="00381F65">
              <w:rPr>
                <w:rFonts w:cs="Times New Roman"/>
                <w:sz w:val="20"/>
                <w:szCs w:val="20"/>
              </w:rPr>
              <w:t xml:space="preserve"> x 10</w:t>
            </w:r>
            <w:r w:rsidRPr="00381F65">
              <w:rPr>
                <w:rFonts w:cs="Times New Roman"/>
                <w:sz w:val="20"/>
                <w:szCs w:val="20"/>
                <w:vertAlign w:val="superscript"/>
              </w:rPr>
              <w:t>9</w:t>
            </w:r>
            <w:r w:rsidRPr="00381F65">
              <w:rPr>
                <w:rFonts w:cs="Times New Roman"/>
                <w:sz w:val="20"/>
                <w:szCs w:val="20"/>
              </w:rPr>
              <w:t xml:space="preserve"> units</w:t>
            </w:r>
            <w:r w:rsidRPr="008A1CB8">
              <w:rPr>
                <w:rFonts w:ascii="Calibri" w:eastAsia="Times New Roman" w:hAnsi="Calibri" w:cs="Calibri"/>
                <w:color w:val="000000"/>
                <w:sz w:val="20"/>
                <w:szCs w:val="20"/>
                <w:vertAlign w:val="superscript"/>
                <w:lang w:val="hu-HU" w:eastAsia="hu-HU"/>
              </w:rPr>
              <w:t xml:space="preserve"> g</w:t>
            </w:r>
          </w:p>
        </w:tc>
        <w:tc>
          <w:tcPr>
            <w:tcW w:w="729" w:type="dxa"/>
            <w:tcBorders>
              <w:top w:val="nil"/>
              <w:left w:val="nil"/>
              <w:bottom w:val="single" w:sz="8" w:space="0" w:color="auto"/>
              <w:right w:val="single" w:sz="8" w:space="0" w:color="auto"/>
            </w:tcBorders>
            <w:shd w:val="clear" w:color="auto" w:fill="auto"/>
            <w:vAlign w:val="center"/>
            <w:hideMark/>
          </w:tcPr>
          <w:p w14:paraId="024A2102"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18</w:t>
            </w:r>
            <w:r>
              <w:rPr>
                <w:rFonts w:ascii="Calibri" w:eastAsia="Times New Roman" w:hAnsi="Calibri" w:cs="Calibri"/>
                <w:color w:val="000000"/>
                <w:sz w:val="20"/>
                <w:szCs w:val="20"/>
                <w:lang w:val="hu-HU" w:eastAsia="hu-HU"/>
              </w:rPr>
              <w:t xml:space="preserve"> EJ</w:t>
            </w:r>
          </w:p>
        </w:tc>
        <w:tc>
          <w:tcPr>
            <w:tcW w:w="640" w:type="dxa"/>
            <w:vMerge/>
            <w:tcBorders>
              <w:top w:val="nil"/>
              <w:left w:val="single" w:sz="8" w:space="0" w:color="auto"/>
              <w:bottom w:val="single" w:sz="8" w:space="0" w:color="000000"/>
              <w:right w:val="single" w:sz="8" w:space="0" w:color="auto"/>
            </w:tcBorders>
            <w:vAlign w:val="center"/>
            <w:hideMark/>
          </w:tcPr>
          <w:p w14:paraId="70E10584" w14:textId="77777777" w:rsidR="00B44320" w:rsidRPr="008A1CB8" w:rsidRDefault="00B44320" w:rsidP="007D1114">
            <w:pPr>
              <w:rPr>
                <w:rFonts w:ascii="Calibri" w:eastAsia="Times New Roman" w:hAnsi="Calibri" w:cs="Calibri"/>
                <w:color w:val="000000"/>
                <w:sz w:val="20"/>
                <w:szCs w:val="20"/>
                <w:lang w:val="hu-HU" w:eastAsia="hu-HU"/>
              </w:rPr>
            </w:pPr>
          </w:p>
        </w:tc>
        <w:tc>
          <w:tcPr>
            <w:tcW w:w="1173" w:type="dxa"/>
            <w:vMerge/>
            <w:tcBorders>
              <w:top w:val="nil"/>
              <w:left w:val="single" w:sz="8" w:space="0" w:color="auto"/>
              <w:bottom w:val="single" w:sz="8" w:space="0" w:color="000000"/>
              <w:right w:val="single" w:sz="8" w:space="0" w:color="auto"/>
            </w:tcBorders>
            <w:vAlign w:val="center"/>
            <w:hideMark/>
          </w:tcPr>
          <w:p w14:paraId="039D9737" w14:textId="77777777" w:rsidR="00B44320" w:rsidRPr="008A1CB8" w:rsidRDefault="00B44320" w:rsidP="007D1114">
            <w:pPr>
              <w:rPr>
                <w:rFonts w:ascii="Calibri" w:eastAsia="Times New Roman" w:hAnsi="Calibri" w:cs="Calibri"/>
                <w:color w:val="000000"/>
                <w:sz w:val="20"/>
                <w:szCs w:val="20"/>
                <w:lang w:val="hu-HU" w:eastAsia="hu-HU"/>
              </w:rPr>
            </w:pPr>
          </w:p>
        </w:tc>
        <w:tc>
          <w:tcPr>
            <w:tcW w:w="772" w:type="dxa"/>
            <w:vMerge/>
            <w:tcBorders>
              <w:top w:val="nil"/>
              <w:left w:val="single" w:sz="8" w:space="0" w:color="auto"/>
              <w:bottom w:val="single" w:sz="8" w:space="0" w:color="000000"/>
              <w:right w:val="single" w:sz="8" w:space="0" w:color="auto"/>
            </w:tcBorders>
            <w:vAlign w:val="center"/>
            <w:hideMark/>
          </w:tcPr>
          <w:p w14:paraId="4FBEBF91" w14:textId="77777777" w:rsidR="00B44320" w:rsidRPr="008A1CB8" w:rsidRDefault="00B44320" w:rsidP="007D1114">
            <w:pPr>
              <w:rPr>
                <w:rFonts w:ascii="Calibri" w:eastAsia="Times New Roman" w:hAnsi="Calibri" w:cs="Calibri"/>
                <w:color w:val="000000"/>
                <w:sz w:val="20"/>
                <w:szCs w:val="20"/>
                <w:lang w:val="hu-HU" w:eastAsia="hu-HU"/>
              </w:rPr>
            </w:pPr>
          </w:p>
        </w:tc>
        <w:tc>
          <w:tcPr>
            <w:tcW w:w="747" w:type="dxa"/>
            <w:vMerge/>
            <w:tcBorders>
              <w:top w:val="nil"/>
              <w:left w:val="single" w:sz="8" w:space="0" w:color="auto"/>
              <w:bottom w:val="single" w:sz="8" w:space="0" w:color="000000"/>
              <w:right w:val="single" w:sz="8" w:space="0" w:color="auto"/>
            </w:tcBorders>
            <w:vAlign w:val="center"/>
            <w:hideMark/>
          </w:tcPr>
          <w:p w14:paraId="63C80C6B" w14:textId="77777777" w:rsidR="00B44320" w:rsidRPr="008A1CB8" w:rsidRDefault="00B44320" w:rsidP="007D1114">
            <w:pPr>
              <w:rPr>
                <w:rFonts w:ascii="Calibri" w:eastAsia="Times New Roman" w:hAnsi="Calibri" w:cs="Calibri"/>
                <w:color w:val="000000"/>
                <w:sz w:val="20"/>
                <w:szCs w:val="20"/>
                <w:lang w:val="hu-HU" w:eastAsia="hu-HU"/>
              </w:rPr>
            </w:pPr>
          </w:p>
        </w:tc>
        <w:tc>
          <w:tcPr>
            <w:tcW w:w="1011" w:type="dxa"/>
            <w:vMerge/>
            <w:tcBorders>
              <w:top w:val="nil"/>
              <w:left w:val="single" w:sz="8" w:space="0" w:color="auto"/>
              <w:bottom w:val="single" w:sz="8" w:space="0" w:color="000000"/>
              <w:right w:val="single" w:sz="8" w:space="0" w:color="auto"/>
            </w:tcBorders>
            <w:vAlign w:val="center"/>
            <w:hideMark/>
          </w:tcPr>
          <w:p w14:paraId="0C91508C" w14:textId="77777777" w:rsidR="00B44320" w:rsidRPr="008A1CB8" w:rsidRDefault="00B44320" w:rsidP="007D1114">
            <w:pPr>
              <w:rPr>
                <w:rFonts w:ascii="Calibri" w:eastAsia="Times New Roman" w:hAnsi="Calibri" w:cs="Calibri"/>
                <w:color w:val="000000"/>
                <w:sz w:val="20"/>
                <w:szCs w:val="20"/>
                <w:lang w:val="hu-HU" w:eastAsia="hu-HU"/>
              </w:rPr>
            </w:pPr>
          </w:p>
        </w:tc>
      </w:tr>
      <w:tr w:rsidR="00B44320" w:rsidRPr="008A1CB8" w14:paraId="2CD46205" w14:textId="77777777" w:rsidTr="007D1114">
        <w:trPr>
          <w:trHeight w:val="315"/>
        </w:trPr>
        <w:tc>
          <w:tcPr>
            <w:tcW w:w="390" w:type="dxa"/>
            <w:vMerge/>
            <w:tcBorders>
              <w:top w:val="nil"/>
              <w:left w:val="single" w:sz="8" w:space="0" w:color="auto"/>
              <w:bottom w:val="single" w:sz="8" w:space="0" w:color="000000"/>
              <w:right w:val="single" w:sz="8" w:space="0" w:color="auto"/>
            </w:tcBorders>
            <w:vAlign w:val="center"/>
            <w:hideMark/>
          </w:tcPr>
          <w:p w14:paraId="4C6B99C0" w14:textId="77777777" w:rsidR="00B44320" w:rsidRPr="008A1CB8" w:rsidRDefault="00B44320" w:rsidP="007D1114">
            <w:pPr>
              <w:rPr>
                <w:rFonts w:ascii="Calibri" w:eastAsia="Times New Roman" w:hAnsi="Calibri" w:cs="Calibri"/>
                <w:b/>
                <w:bCs/>
                <w:color w:val="000000"/>
                <w:sz w:val="20"/>
                <w:szCs w:val="20"/>
                <w:lang w:val="hu-HU" w:eastAsia="hu-HU"/>
              </w:rPr>
            </w:pPr>
          </w:p>
        </w:tc>
        <w:tc>
          <w:tcPr>
            <w:tcW w:w="1133" w:type="dxa"/>
            <w:tcBorders>
              <w:top w:val="nil"/>
              <w:left w:val="nil"/>
              <w:bottom w:val="single" w:sz="8" w:space="0" w:color="auto"/>
              <w:right w:val="single" w:sz="8" w:space="0" w:color="auto"/>
            </w:tcBorders>
            <w:shd w:val="clear" w:color="auto" w:fill="auto"/>
            <w:noWrap/>
            <w:vAlign w:val="bottom"/>
            <w:hideMark/>
          </w:tcPr>
          <w:p w14:paraId="56F6356A" w14:textId="77777777" w:rsidR="00B44320" w:rsidRPr="008A1CB8" w:rsidRDefault="00B44320" w:rsidP="007D1114">
            <w:pP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thermal comfort</w:t>
            </w:r>
          </w:p>
        </w:tc>
        <w:tc>
          <w:tcPr>
            <w:tcW w:w="83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E6BF51B"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South</w:t>
            </w:r>
          </w:p>
        </w:tc>
        <w:tc>
          <w:tcPr>
            <w:tcW w:w="918" w:type="dxa"/>
            <w:tcBorders>
              <w:top w:val="nil"/>
              <w:left w:val="nil"/>
              <w:bottom w:val="single" w:sz="8" w:space="0" w:color="auto"/>
              <w:right w:val="single" w:sz="8" w:space="0" w:color="auto"/>
            </w:tcBorders>
            <w:shd w:val="clear" w:color="000000" w:fill="D9D9D9"/>
            <w:vAlign w:val="center"/>
            <w:hideMark/>
          </w:tcPr>
          <w:p w14:paraId="4EA6DF3B"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134</w:t>
            </w:r>
            <w:r w:rsidRPr="00E571B7">
              <w:rPr>
                <w:sz w:val="20"/>
                <w:szCs w:val="20"/>
              </w:rPr>
              <w:t xml:space="preserve"> </w:t>
            </w:r>
            <w:r w:rsidRPr="00381F65">
              <w:rPr>
                <w:sz w:val="20"/>
                <w:szCs w:val="20"/>
              </w:rPr>
              <w:t>x 10</w:t>
            </w:r>
            <w:r w:rsidRPr="00381F65">
              <w:rPr>
                <w:sz w:val="20"/>
                <w:szCs w:val="20"/>
                <w:vertAlign w:val="superscript"/>
              </w:rPr>
              <w:t>9</w:t>
            </w:r>
            <w:r w:rsidRPr="00381F65">
              <w:rPr>
                <w:sz w:val="20"/>
                <w:szCs w:val="20"/>
              </w:rPr>
              <w:t>m</w:t>
            </w:r>
            <w:r w:rsidRPr="00381F65">
              <w:rPr>
                <w:sz w:val="20"/>
                <w:szCs w:val="20"/>
                <w:vertAlign w:val="superscript"/>
              </w:rPr>
              <w:t>2</w:t>
            </w:r>
            <w:r>
              <w:rPr>
                <w:sz w:val="20"/>
                <w:szCs w:val="20"/>
                <w:vertAlign w:val="superscript"/>
              </w:rPr>
              <w:t xml:space="preserve"> </w:t>
            </w:r>
            <w:r w:rsidRPr="008A1CB8">
              <w:rPr>
                <w:rFonts w:ascii="Calibri" w:eastAsia="Times New Roman" w:hAnsi="Calibri" w:cs="Calibri"/>
                <w:color w:val="000000"/>
                <w:sz w:val="20"/>
                <w:szCs w:val="20"/>
                <w:vertAlign w:val="superscript"/>
                <w:lang w:val="hu-HU" w:eastAsia="hu-HU"/>
              </w:rPr>
              <w:t>e</w:t>
            </w:r>
          </w:p>
        </w:tc>
        <w:tc>
          <w:tcPr>
            <w:tcW w:w="1264"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72CEACC7"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160-163</w:t>
            </w:r>
            <w:r w:rsidRPr="00E571B7">
              <w:rPr>
                <w:sz w:val="20"/>
                <w:szCs w:val="20"/>
              </w:rPr>
              <w:t xml:space="preserve"> </w:t>
            </w:r>
            <w:r w:rsidRPr="00381F65">
              <w:rPr>
                <w:sz w:val="20"/>
                <w:szCs w:val="20"/>
              </w:rPr>
              <w:t>x 10</w:t>
            </w:r>
            <w:r w:rsidRPr="00381F65">
              <w:rPr>
                <w:sz w:val="20"/>
                <w:szCs w:val="20"/>
                <w:vertAlign w:val="superscript"/>
              </w:rPr>
              <w:t>9</w:t>
            </w:r>
            <w:r w:rsidRPr="00381F65">
              <w:rPr>
                <w:sz w:val="20"/>
                <w:szCs w:val="20"/>
              </w:rPr>
              <w:t>m</w:t>
            </w:r>
            <w:r w:rsidRPr="00381F65">
              <w:rPr>
                <w:sz w:val="20"/>
                <w:szCs w:val="20"/>
                <w:vertAlign w:val="superscript"/>
              </w:rPr>
              <w:t>2</w:t>
            </w:r>
            <w:r w:rsidRPr="00381F65">
              <w:rPr>
                <w:sz w:val="20"/>
                <w:szCs w:val="20"/>
              </w:rPr>
              <w:t xml:space="preserve"> </w:t>
            </w:r>
            <w:r w:rsidRPr="008A1CB8">
              <w:rPr>
                <w:rFonts w:ascii="Calibri" w:eastAsia="Times New Roman" w:hAnsi="Calibri" w:cs="Calibri"/>
                <w:color w:val="000000"/>
                <w:sz w:val="20"/>
                <w:szCs w:val="20"/>
                <w:vertAlign w:val="superscript"/>
                <w:lang w:val="hu-HU" w:eastAsia="hu-HU"/>
              </w:rPr>
              <w:t>e</w:t>
            </w:r>
            <w:r>
              <w:rPr>
                <w:rFonts w:ascii="Calibri" w:eastAsia="Times New Roman" w:hAnsi="Calibri" w:cs="Calibri"/>
                <w:color w:val="000000"/>
                <w:sz w:val="20"/>
                <w:szCs w:val="20"/>
                <w:vertAlign w:val="superscript"/>
                <w:lang w:val="hu-HU" w:eastAsia="hu-HU"/>
              </w:rPr>
              <w:t>,f</w:t>
            </w:r>
          </w:p>
        </w:tc>
        <w:tc>
          <w:tcPr>
            <w:tcW w:w="729" w:type="dxa"/>
            <w:tcBorders>
              <w:top w:val="nil"/>
              <w:left w:val="nil"/>
              <w:bottom w:val="single" w:sz="8" w:space="0" w:color="auto"/>
              <w:right w:val="single" w:sz="8" w:space="0" w:color="auto"/>
            </w:tcBorders>
            <w:shd w:val="clear" w:color="000000" w:fill="D9D9D9"/>
            <w:vAlign w:val="center"/>
            <w:hideMark/>
          </w:tcPr>
          <w:p w14:paraId="7DC74008"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39</w:t>
            </w:r>
            <w:r>
              <w:rPr>
                <w:rFonts w:ascii="Calibri" w:eastAsia="Times New Roman" w:hAnsi="Calibri" w:cs="Calibri"/>
                <w:color w:val="000000"/>
                <w:sz w:val="20"/>
                <w:szCs w:val="20"/>
                <w:lang w:val="hu-HU" w:eastAsia="hu-HU"/>
              </w:rPr>
              <w:t xml:space="preserve"> EJ</w:t>
            </w:r>
          </w:p>
        </w:tc>
        <w:tc>
          <w:tcPr>
            <w:tcW w:w="640"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5FF068EB"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75</w:t>
            </w:r>
          </w:p>
        </w:tc>
        <w:tc>
          <w:tcPr>
            <w:tcW w:w="1173"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24F5DC82"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59</w:t>
            </w:r>
          </w:p>
        </w:tc>
        <w:tc>
          <w:tcPr>
            <w:tcW w:w="772"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0719389A"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73</w:t>
            </w:r>
          </w:p>
        </w:tc>
        <w:tc>
          <w:tcPr>
            <w:tcW w:w="747"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6D9D2976"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71</w:t>
            </w:r>
          </w:p>
        </w:tc>
        <w:tc>
          <w:tcPr>
            <w:tcW w:w="1011"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414C7294"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78</w:t>
            </w:r>
          </w:p>
        </w:tc>
      </w:tr>
      <w:tr w:rsidR="00B44320" w:rsidRPr="008A1CB8" w14:paraId="226AF696" w14:textId="77777777" w:rsidTr="007D1114">
        <w:trPr>
          <w:trHeight w:val="315"/>
        </w:trPr>
        <w:tc>
          <w:tcPr>
            <w:tcW w:w="390" w:type="dxa"/>
            <w:vMerge/>
            <w:tcBorders>
              <w:top w:val="nil"/>
              <w:left w:val="single" w:sz="8" w:space="0" w:color="auto"/>
              <w:bottom w:val="single" w:sz="8" w:space="0" w:color="000000"/>
              <w:right w:val="single" w:sz="8" w:space="0" w:color="auto"/>
            </w:tcBorders>
            <w:vAlign w:val="center"/>
            <w:hideMark/>
          </w:tcPr>
          <w:p w14:paraId="6AC133E1" w14:textId="77777777" w:rsidR="00B44320" w:rsidRPr="008A1CB8" w:rsidRDefault="00B44320" w:rsidP="007D1114">
            <w:pPr>
              <w:rPr>
                <w:rFonts w:ascii="Calibri" w:eastAsia="Times New Roman" w:hAnsi="Calibri" w:cs="Calibri"/>
                <w:b/>
                <w:bCs/>
                <w:color w:val="000000"/>
                <w:sz w:val="20"/>
                <w:szCs w:val="20"/>
                <w:lang w:val="hu-HU" w:eastAsia="hu-HU"/>
              </w:rPr>
            </w:pPr>
          </w:p>
        </w:tc>
        <w:tc>
          <w:tcPr>
            <w:tcW w:w="1133" w:type="dxa"/>
            <w:tcBorders>
              <w:top w:val="nil"/>
              <w:left w:val="nil"/>
              <w:bottom w:val="single" w:sz="8" w:space="0" w:color="auto"/>
              <w:right w:val="single" w:sz="8" w:space="0" w:color="auto"/>
            </w:tcBorders>
            <w:shd w:val="clear" w:color="auto" w:fill="auto"/>
            <w:noWrap/>
            <w:vAlign w:val="bottom"/>
            <w:hideMark/>
          </w:tcPr>
          <w:p w14:paraId="10F02551" w14:textId="77777777" w:rsidR="00B44320" w:rsidRPr="008A1CB8" w:rsidRDefault="00B44320" w:rsidP="007D1114">
            <w:pPr>
              <w:rPr>
                <w:rFonts w:ascii="Calibri" w:eastAsia="Times New Roman" w:hAnsi="Calibri" w:cs="Calibri"/>
                <w:color w:val="000000"/>
                <w:sz w:val="20"/>
                <w:szCs w:val="20"/>
                <w:lang w:val="hu-HU" w:eastAsia="hu-HU"/>
              </w:rPr>
            </w:pPr>
            <w:r w:rsidRPr="00E571B7">
              <w:rPr>
                <w:rFonts w:ascii="Calibri" w:eastAsia="Times New Roman" w:hAnsi="Calibri" w:cs="Calibri"/>
                <w:color w:val="000000"/>
                <w:sz w:val="20"/>
                <w:szCs w:val="20"/>
                <w:lang w:eastAsia="hu-HU"/>
              </w:rPr>
              <w:t>public &amp; commercial</w:t>
            </w:r>
          </w:p>
        </w:tc>
        <w:tc>
          <w:tcPr>
            <w:tcW w:w="837" w:type="dxa"/>
            <w:vMerge/>
            <w:tcBorders>
              <w:top w:val="nil"/>
              <w:left w:val="single" w:sz="8" w:space="0" w:color="auto"/>
              <w:bottom w:val="single" w:sz="8" w:space="0" w:color="000000"/>
              <w:right w:val="single" w:sz="8" w:space="0" w:color="auto"/>
            </w:tcBorders>
            <w:vAlign w:val="center"/>
            <w:hideMark/>
          </w:tcPr>
          <w:p w14:paraId="67D46173" w14:textId="77777777" w:rsidR="00B44320" w:rsidRPr="008A1CB8" w:rsidRDefault="00B44320" w:rsidP="007D1114">
            <w:pPr>
              <w:jc w:val="center"/>
              <w:rPr>
                <w:rFonts w:ascii="Calibri" w:eastAsia="Times New Roman" w:hAnsi="Calibri" w:cs="Calibri"/>
                <w:color w:val="000000"/>
                <w:sz w:val="20"/>
                <w:szCs w:val="20"/>
                <w:lang w:val="hu-HU" w:eastAsia="hu-HU"/>
              </w:rPr>
            </w:pPr>
          </w:p>
        </w:tc>
        <w:tc>
          <w:tcPr>
            <w:tcW w:w="918" w:type="dxa"/>
            <w:tcBorders>
              <w:top w:val="nil"/>
              <w:left w:val="nil"/>
              <w:bottom w:val="single" w:sz="8" w:space="0" w:color="auto"/>
              <w:right w:val="single" w:sz="8" w:space="0" w:color="auto"/>
            </w:tcBorders>
            <w:shd w:val="clear" w:color="000000" w:fill="D9D9D9"/>
            <w:vAlign w:val="center"/>
            <w:hideMark/>
          </w:tcPr>
          <w:p w14:paraId="59AB6E7D"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39</w:t>
            </w:r>
            <w:r w:rsidRPr="00E571B7">
              <w:rPr>
                <w:sz w:val="20"/>
                <w:szCs w:val="20"/>
              </w:rPr>
              <w:t xml:space="preserve"> </w:t>
            </w:r>
            <w:r w:rsidRPr="00381F65">
              <w:rPr>
                <w:sz w:val="20"/>
                <w:szCs w:val="20"/>
              </w:rPr>
              <w:t>x 10</w:t>
            </w:r>
            <w:r w:rsidRPr="00381F65">
              <w:rPr>
                <w:sz w:val="20"/>
                <w:szCs w:val="20"/>
                <w:vertAlign w:val="superscript"/>
              </w:rPr>
              <w:t>9</w:t>
            </w:r>
            <w:r w:rsidRPr="00381F65">
              <w:rPr>
                <w:sz w:val="20"/>
                <w:szCs w:val="20"/>
              </w:rPr>
              <w:t>m</w:t>
            </w:r>
            <w:r w:rsidRPr="00381F65">
              <w:rPr>
                <w:sz w:val="20"/>
                <w:szCs w:val="20"/>
                <w:vertAlign w:val="superscript"/>
              </w:rPr>
              <w:t>2</w:t>
            </w:r>
            <w:r>
              <w:rPr>
                <w:sz w:val="20"/>
                <w:szCs w:val="20"/>
                <w:vertAlign w:val="superscript"/>
              </w:rPr>
              <w:t xml:space="preserve"> </w:t>
            </w:r>
            <w:r w:rsidRPr="008A1CB8">
              <w:rPr>
                <w:rFonts w:ascii="Calibri" w:eastAsia="Times New Roman" w:hAnsi="Calibri" w:cs="Calibri"/>
                <w:color w:val="000000"/>
                <w:sz w:val="20"/>
                <w:szCs w:val="20"/>
                <w:vertAlign w:val="superscript"/>
                <w:lang w:val="hu-HU" w:eastAsia="hu-HU"/>
              </w:rPr>
              <w:t>e</w:t>
            </w:r>
          </w:p>
        </w:tc>
        <w:tc>
          <w:tcPr>
            <w:tcW w:w="1264" w:type="dxa"/>
            <w:vMerge/>
            <w:tcBorders>
              <w:top w:val="nil"/>
              <w:left w:val="single" w:sz="8" w:space="0" w:color="auto"/>
              <w:bottom w:val="single" w:sz="8" w:space="0" w:color="000000"/>
              <w:right w:val="single" w:sz="8" w:space="0" w:color="auto"/>
            </w:tcBorders>
            <w:vAlign w:val="center"/>
            <w:hideMark/>
          </w:tcPr>
          <w:p w14:paraId="20BA98F7" w14:textId="77777777" w:rsidR="00B44320" w:rsidRPr="008A1CB8" w:rsidRDefault="00B44320" w:rsidP="007D1114">
            <w:pPr>
              <w:rPr>
                <w:rFonts w:ascii="Calibri" w:eastAsia="Times New Roman" w:hAnsi="Calibri" w:cs="Calibri"/>
                <w:color w:val="000000"/>
                <w:sz w:val="20"/>
                <w:szCs w:val="20"/>
                <w:lang w:val="hu-HU" w:eastAsia="hu-HU"/>
              </w:rPr>
            </w:pPr>
          </w:p>
        </w:tc>
        <w:tc>
          <w:tcPr>
            <w:tcW w:w="729" w:type="dxa"/>
            <w:tcBorders>
              <w:top w:val="nil"/>
              <w:left w:val="nil"/>
              <w:bottom w:val="single" w:sz="8" w:space="0" w:color="auto"/>
              <w:right w:val="single" w:sz="8" w:space="0" w:color="auto"/>
            </w:tcBorders>
            <w:shd w:val="clear" w:color="000000" w:fill="D9D9D9"/>
            <w:vAlign w:val="center"/>
            <w:hideMark/>
          </w:tcPr>
          <w:p w14:paraId="318AF042"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17</w:t>
            </w:r>
            <w:r>
              <w:rPr>
                <w:rFonts w:ascii="Calibri" w:eastAsia="Times New Roman" w:hAnsi="Calibri" w:cs="Calibri"/>
                <w:color w:val="000000"/>
                <w:sz w:val="20"/>
                <w:szCs w:val="20"/>
                <w:lang w:val="hu-HU" w:eastAsia="hu-HU"/>
              </w:rPr>
              <w:t xml:space="preserve"> EJ</w:t>
            </w:r>
          </w:p>
        </w:tc>
        <w:tc>
          <w:tcPr>
            <w:tcW w:w="640" w:type="dxa"/>
            <w:vMerge/>
            <w:tcBorders>
              <w:top w:val="nil"/>
              <w:left w:val="single" w:sz="8" w:space="0" w:color="auto"/>
              <w:bottom w:val="single" w:sz="8" w:space="0" w:color="000000"/>
              <w:right w:val="single" w:sz="8" w:space="0" w:color="auto"/>
            </w:tcBorders>
            <w:vAlign w:val="center"/>
            <w:hideMark/>
          </w:tcPr>
          <w:p w14:paraId="3A2FD41E" w14:textId="77777777" w:rsidR="00B44320" w:rsidRPr="008A1CB8" w:rsidRDefault="00B44320" w:rsidP="007D1114">
            <w:pPr>
              <w:rPr>
                <w:rFonts w:ascii="Calibri" w:eastAsia="Times New Roman" w:hAnsi="Calibri" w:cs="Calibri"/>
                <w:color w:val="000000"/>
                <w:sz w:val="20"/>
                <w:szCs w:val="20"/>
                <w:lang w:val="hu-HU" w:eastAsia="hu-HU"/>
              </w:rPr>
            </w:pPr>
          </w:p>
        </w:tc>
        <w:tc>
          <w:tcPr>
            <w:tcW w:w="1173" w:type="dxa"/>
            <w:vMerge/>
            <w:tcBorders>
              <w:top w:val="nil"/>
              <w:left w:val="single" w:sz="8" w:space="0" w:color="auto"/>
              <w:bottom w:val="single" w:sz="8" w:space="0" w:color="000000"/>
              <w:right w:val="single" w:sz="8" w:space="0" w:color="auto"/>
            </w:tcBorders>
            <w:vAlign w:val="center"/>
            <w:hideMark/>
          </w:tcPr>
          <w:p w14:paraId="57E948F5" w14:textId="77777777" w:rsidR="00B44320" w:rsidRPr="008A1CB8" w:rsidRDefault="00B44320" w:rsidP="007D1114">
            <w:pPr>
              <w:rPr>
                <w:rFonts w:ascii="Calibri" w:eastAsia="Times New Roman" w:hAnsi="Calibri" w:cs="Calibri"/>
                <w:color w:val="000000"/>
                <w:sz w:val="20"/>
                <w:szCs w:val="20"/>
                <w:lang w:val="hu-HU" w:eastAsia="hu-HU"/>
              </w:rPr>
            </w:pPr>
          </w:p>
        </w:tc>
        <w:tc>
          <w:tcPr>
            <w:tcW w:w="772" w:type="dxa"/>
            <w:vMerge/>
            <w:tcBorders>
              <w:top w:val="nil"/>
              <w:left w:val="single" w:sz="8" w:space="0" w:color="auto"/>
              <w:bottom w:val="single" w:sz="8" w:space="0" w:color="000000"/>
              <w:right w:val="single" w:sz="8" w:space="0" w:color="auto"/>
            </w:tcBorders>
            <w:vAlign w:val="center"/>
            <w:hideMark/>
          </w:tcPr>
          <w:p w14:paraId="2BA0B27A" w14:textId="77777777" w:rsidR="00B44320" w:rsidRPr="008A1CB8" w:rsidRDefault="00B44320" w:rsidP="007D1114">
            <w:pPr>
              <w:rPr>
                <w:rFonts w:ascii="Calibri" w:eastAsia="Times New Roman" w:hAnsi="Calibri" w:cs="Calibri"/>
                <w:color w:val="000000"/>
                <w:sz w:val="20"/>
                <w:szCs w:val="20"/>
                <w:lang w:val="hu-HU" w:eastAsia="hu-HU"/>
              </w:rPr>
            </w:pPr>
          </w:p>
        </w:tc>
        <w:tc>
          <w:tcPr>
            <w:tcW w:w="747" w:type="dxa"/>
            <w:vMerge/>
            <w:tcBorders>
              <w:top w:val="nil"/>
              <w:left w:val="single" w:sz="8" w:space="0" w:color="auto"/>
              <w:bottom w:val="single" w:sz="8" w:space="0" w:color="000000"/>
              <w:right w:val="single" w:sz="8" w:space="0" w:color="auto"/>
            </w:tcBorders>
            <w:vAlign w:val="center"/>
            <w:hideMark/>
          </w:tcPr>
          <w:p w14:paraId="4EEBB322" w14:textId="77777777" w:rsidR="00B44320" w:rsidRPr="008A1CB8" w:rsidRDefault="00B44320" w:rsidP="007D1114">
            <w:pPr>
              <w:rPr>
                <w:rFonts w:ascii="Calibri" w:eastAsia="Times New Roman" w:hAnsi="Calibri" w:cs="Calibri"/>
                <w:color w:val="000000"/>
                <w:sz w:val="20"/>
                <w:szCs w:val="20"/>
                <w:lang w:val="hu-HU" w:eastAsia="hu-HU"/>
              </w:rPr>
            </w:pPr>
          </w:p>
        </w:tc>
        <w:tc>
          <w:tcPr>
            <w:tcW w:w="1011" w:type="dxa"/>
            <w:vMerge/>
            <w:tcBorders>
              <w:top w:val="nil"/>
              <w:left w:val="single" w:sz="8" w:space="0" w:color="auto"/>
              <w:bottom w:val="single" w:sz="8" w:space="0" w:color="000000"/>
              <w:right w:val="single" w:sz="8" w:space="0" w:color="auto"/>
            </w:tcBorders>
            <w:vAlign w:val="center"/>
            <w:hideMark/>
          </w:tcPr>
          <w:p w14:paraId="4343FDC3" w14:textId="77777777" w:rsidR="00B44320" w:rsidRPr="008A1CB8" w:rsidRDefault="00B44320" w:rsidP="007D1114">
            <w:pPr>
              <w:rPr>
                <w:rFonts w:ascii="Calibri" w:eastAsia="Times New Roman" w:hAnsi="Calibri" w:cs="Calibri"/>
                <w:color w:val="000000"/>
                <w:sz w:val="20"/>
                <w:szCs w:val="20"/>
                <w:lang w:val="hu-HU" w:eastAsia="hu-HU"/>
              </w:rPr>
            </w:pPr>
          </w:p>
        </w:tc>
      </w:tr>
      <w:tr w:rsidR="00B44320" w:rsidRPr="008A1CB8" w14:paraId="314A586C" w14:textId="77777777" w:rsidTr="007D1114">
        <w:trPr>
          <w:trHeight w:val="540"/>
        </w:trPr>
        <w:tc>
          <w:tcPr>
            <w:tcW w:w="390" w:type="dxa"/>
            <w:vMerge/>
            <w:tcBorders>
              <w:top w:val="nil"/>
              <w:left w:val="single" w:sz="8" w:space="0" w:color="auto"/>
              <w:bottom w:val="single" w:sz="8" w:space="0" w:color="000000"/>
              <w:right w:val="single" w:sz="8" w:space="0" w:color="auto"/>
            </w:tcBorders>
            <w:vAlign w:val="center"/>
            <w:hideMark/>
          </w:tcPr>
          <w:p w14:paraId="7C829CAC" w14:textId="77777777" w:rsidR="00B44320" w:rsidRPr="008A1CB8" w:rsidRDefault="00B44320" w:rsidP="007D1114">
            <w:pPr>
              <w:rPr>
                <w:rFonts w:ascii="Calibri" w:eastAsia="Times New Roman" w:hAnsi="Calibri" w:cs="Calibri"/>
                <w:b/>
                <w:bCs/>
                <w:color w:val="000000"/>
                <w:sz w:val="20"/>
                <w:szCs w:val="20"/>
                <w:lang w:val="hu-HU" w:eastAsia="hu-HU"/>
              </w:rPr>
            </w:pPr>
          </w:p>
        </w:tc>
        <w:tc>
          <w:tcPr>
            <w:tcW w:w="1133" w:type="dxa"/>
            <w:tcBorders>
              <w:top w:val="nil"/>
              <w:left w:val="nil"/>
              <w:bottom w:val="single" w:sz="8" w:space="0" w:color="auto"/>
              <w:right w:val="single" w:sz="8" w:space="0" w:color="auto"/>
            </w:tcBorders>
            <w:shd w:val="clear" w:color="auto" w:fill="auto"/>
            <w:vAlign w:val="bottom"/>
            <w:hideMark/>
          </w:tcPr>
          <w:p w14:paraId="39C17DED" w14:textId="77777777" w:rsidR="00B44320" w:rsidRPr="008A1CB8" w:rsidRDefault="00B44320" w:rsidP="007D1114">
            <w:pP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consumer goods</w:t>
            </w:r>
          </w:p>
        </w:tc>
        <w:tc>
          <w:tcPr>
            <w:tcW w:w="837" w:type="dxa"/>
            <w:vMerge/>
            <w:tcBorders>
              <w:top w:val="nil"/>
              <w:left w:val="single" w:sz="8" w:space="0" w:color="auto"/>
              <w:bottom w:val="single" w:sz="8" w:space="0" w:color="000000"/>
              <w:right w:val="single" w:sz="8" w:space="0" w:color="auto"/>
            </w:tcBorders>
            <w:vAlign w:val="center"/>
            <w:hideMark/>
          </w:tcPr>
          <w:p w14:paraId="4F08C849" w14:textId="77777777" w:rsidR="00B44320" w:rsidRPr="008A1CB8" w:rsidRDefault="00B44320" w:rsidP="007D1114">
            <w:pPr>
              <w:jc w:val="center"/>
              <w:rPr>
                <w:rFonts w:ascii="Calibri" w:eastAsia="Times New Roman" w:hAnsi="Calibri" w:cs="Calibri"/>
                <w:color w:val="000000"/>
                <w:sz w:val="20"/>
                <w:szCs w:val="20"/>
                <w:lang w:val="hu-HU" w:eastAsia="hu-HU"/>
              </w:rPr>
            </w:pPr>
          </w:p>
        </w:tc>
        <w:tc>
          <w:tcPr>
            <w:tcW w:w="918" w:type="dxa"/>
            <w:tcBorders>
              <w:top w:val="nil"/>
              <w:left w:val="nil"/>
              <w:bottom w:val="single" w:sz="8" w:space="0" w:color="auto"/>
              <w:right w:val="single" w:sz="8" w:space="0" w:color="auto"/>
            </w:tcBorders>
            <w:shd w:val="clear" w:color="000000" w:fill="D9D9D9"/>
            <w:vAlign w:val="center"/>
            <w:hideMark/>
          </w:tcPr>
          <w:p w14:paraId="1EF87489"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67</w:t>
            </w:r>
            <w:r w:rsidRPr="00381F65">
              <w:rPr>
                <w:rFonts w:cs="Times New Roman"/>
                <w:sz w:val="20"/>
                <w:szCs w:val="20"/>
              </w:rPr>
              <w:t xml:space="preserve"> x 10</w:t>
            </w:r>
            <w:r w:rsidRPr="00381F65">
              <w:rPr>
                <w:rFonts w:cs="Times New Roman"/>
                <w:sz w:val="20"/>
                <w:szCs w:val="20"/>
                <w:vertAlign w:val="superscript"/>
              </w:rPr>
              <w:t>9</w:t>
            </w:r>
            <w:r w:rsidRPr="00381F65">
              <w:rPr>
                <w:rFonts w:cs="Times New Roman"/>
                <w:sz w:val="20"/>
                <w:szCs w:val="20"/>
              </w:rPr>
              <w:t xml:space="preserve"> units</w:t>
            </w:r>
          </w:p>
        </w:tc>
        <w:tc>
          <w:tcPr>
            <w:tcW w:w="1264" w:type="dxa"/>
            <w:tcBorders>
              <w:top w:val="nil"/>
              <w:left w:val="nil"/>
              <w:bottom w:val="single" w:sz="8" w:space="0" w:color="auto"/>
              <w:right w:val="single" w:sz="8" w:space="0" w:color="auto"/>
            </w:tcBorders>
            <w:shd w:val="clear" w:color="auto" w:fill="D9D9D9" w:themeFill="background1" w:themeFillShade="D9"/>
            <w:vAlign w:val="center"/>
            <w:hideMark/>
          </w:tcPr>
          <w:p w14:paraId="3C9B6158"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67</w:t>
            </w:r>
            <w:r w:rsidRPr="00381F65">
              <w:rPr>
                <w:rFonts w:cs="Times New Roman"/>
                <w:sz w:val="20"/>
                <w:szCs w:val="20"/>
              </w:rPr>
              <w:t xml:space="preserve"> x 10</w:t>
            </w:r>
            <w:r w:rsidRPr="00381F65">
              <w:rPr>
                <w:rFonts w:cs="Times New Roman"/>
                <w:sz w:val="20"/>
                <w:szCs w:val="20"/>
                <w:vertAlign w:val="superscript"/>
              </w:rPr>
              <w:t>9</w:t>
            </w:r>
            <w:r w:rsidRPr="00381F65">
              <w:rPr>
                <w:rFonts w:cs="Times New Roman"/>
                <w:sz w:val="20"/>
                <w:szCs w:val="20"/>
              </w:rPr>
              <w:t xml:space="preserve"> units</w:t>
            </w:r>
            <w:r w:rsidRPr="008A1CB8">
              <w:rPr>
                <w:rFonts w:ascii="Calibri" w:eastAsia="Times New Roman" w:hAnsi="Calibri" w:cs="Calibri"/>
                <w:color w:val="000000"/>
                <w:sz w:val="20"/>
                <w:szCs w:val="20"/>
                <w:vertAlign w:val="superscript"/>
                <w:lang w:val="hu-HU" w:eastAsia="hu-HU"/>
              </w:rPr>
              <w:t xml:space="preserve"> g</w:t>
            </w:r>
          </w:p>
        </w:tc>
        <w:tc>
          <w:tcPr>
            <w:tcW w:w="729" w:type="dxa"/>
            <w:tcBorders>
              <w:top w:val="nil"/>
              <w:left w:val="nil"/>
              <w:bottom w:val="single" w:sz="8" w:space="0" w:color="auto"/>
              <w:right w:val="single" w:sz="8" w:space="0" w:color="auto"/>
            </w:tcBorders>
            <w:shd w:val="clear" w:color="000000" w:fill="D9D9D9"/>
            <w:vAlign w:val="center"/>
            <w:hideMark/>
          </w:tcPr>
          <w:p w14:paraId="2FF241F0"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18</w:t>
            </w:r>
            <w:r>
              <w:rPr>
                <w:rFonts w:ascii="Calibri" w:eastAsia="Times New Roman" w:hAnsi="Calibri" w:cs="Calibri"/>
                <w:color w:val="000000"/>
                <w:sz w:val="20"/>
                <w:szCs w:val="20"/>
                <w:lang w:val="hu-HU" w:eastAsia="hu-HU"/>
              </w:rPr>
              <w:t xml:space="preserve"> EJ</w:t>
            </w:r>
          </w:p>
        </w:tc>
        <w:tc>
          <w:tcPr>
            <w:tcW w:w="640" w:type="dxa"/>
            <w:vMerge/>
            <w:tcBorders>
              <w:top w:val="nil"/>
              <w:left w:val="single" w:sz="8" w:space="0" w:color="auto"/>
              <w:bottom w:val="single" w:sz="8" w:space="0" w:color="000000"/>
              <w:right w:val="single" w:sz="8" w:space="0" w:color="auto"/>
            </w:tcBorders>
            <w:vAlign w:val="center"/>
            <w:hideMark/>
          </w:tcPr>
          <w:p w14:paraId="7BD86D46" w14:textId="77777777" w:rsidR="00B44320" w:rsidRPr="008A1CB8" w:rsidRDefault="00B44320" w:rsidP="007D1114">
            <w:pPr>
              <w:rPr>
                <w:rFonts w:ascii="Calibri" w:eastAsia="Times New Roman" w:hAnsi="Calibri" w:cs="Calibri"/>
                <w:color w:val="000000"/>
                <w:sz w:val="20"/>
                <w:szCs w:val="20"/>
                <w:lang w:val="hu-HU" w:eastAsia="hu-HU"/>
              </w:rPr>
            </w:pPr>
          </w:p>
        </w:tc>
        <w:tc>
          <w:tcPr>
            <w:tcW w:w="1173" w:type="dxa"/>
            <w:vMerge/>
            <w:tcBorders>
              <w:top w:val="nil"/>
              <w:left w:val="single" w:sz="8" w:space="0" w:color="auto"/>
              <w:bottom w:val="single" w:sz="8" w:space="0" w:color="000000"/>
              <w:right w:val="single" w:sz="8" w:space="0" w:color="auto"/>
            </w:tcBorders>
            <w:vAlign w:val="center"/>
            <w:hideMark/>
          </w:tcPr>
          <w:p w14:paraId="38E51582" w14:textId="77777777" w:rsidR="00B44320" w:rsidRPr="008A1CB8" w:rsidRDefault="00B44320" w:rsidP="007D1114">
            <w:pPr>
              <w:rPr>
                <w:rFonts w:ascii="Calibri" w:eastAsia="Times New Roman" w:hAnsi="Calibri" w:cs="Calibri"/>
                <w:color w:val="000000"/>
                <w:sz w:val="20"/>
                <w:szCs w:val="20"/>
                <w:lang w:val="hu-HU" w:eastAsia="hu-HU"/>
              </w:rPr>
            </w:pPr>
          </w:p>
        </w:tc>
        <w:tc>
          <w:tcPr>
            <w:tcW w:w="772" w:type="dxa"/>
            <w:vMerge/>
            <w:tcBorders>
              <w:top w:val="nil"/>
              <w:left w:val="single" w:sz="8" w:space="0" w:color="auto"/>
              <w:bottom w:val="single" w:sz="8" w:space="0" w:color="000000"/>
              <w:right w:val="single" w:sz="8" w:space="0" w:color="auto"/>
            </w:tcBorders>
            <w:vAlign w:val="center"/>
            <w:hideMark/>
          </w:tcPr>
          <w:p w14:paraId="4776F877" w14:textId="77777777" w:rsidR="00B44320" w:rsidRPr="008A1CB8" w:rsidRDefault="00B44320" w:rsidP="007D1114">
            <w:pPr>
              <w:rPr>
                <w:rFonts w:ascii="Calibri" w:eastAsia="Times New Roman" w:hAnsi="Calibri" w:cs="Calibri"/>
                <w:color w:val="000000"/>
                <w:sz w:val="20"/>
                <w:szCs w:val="20"/>
                <w:lang w:val="hu-HU" w:eastAsia="hu-HU"/>
              </w:rPr>
            </w:pPr>
          </w:p>
        </w:tc>
        <w:tc>
          <w:tcPr>
            <w:tcW w:w="747" w:type="dxa"/>
            <w:vMerge/>
            <w:tcBorders>
              <w:top w:val="nil"/>
              <w:left w:val="single" w:sz="8" w:space="0" w:color="auto"/>
              <w:bottom w:val="single" w:sz="8" w:space="0" w:color="000000"/>
              <w:right w:val="single" w:sz="8" w:space="0" w:color="auto"/>
            </w:tcBorders>
            <w:vAlign w:val="center"/>
            <w:hideMark/>
          </w:tcPr>
          <w:p w14:paraId="3A26B7B6" w14:textId="77777777" w:rsidR="00B44320" w:rsidRPr="008A1CB8" w:rsidRDefault="00B44320" w:rsidP="007D1114">
            <w:pPr>
              <w:rPr>
                <w:rFonts w:ascii="Calibri" w:eastAsia="Times New Roman" w:hAnsi="Calibri" w:cs="Calibri"/>
                <w:color w:val="000000"/>
                <w:sz w:val="20"/>
                <w:szCs w:val="20"/>
                <w:lang w:val="hu-HU" w:eastAsia="hu-HU"/>
              </w:rPr>
            </w:pPr>
          </w:p>
        </w:tc>
        <w:tc>
          <w:tcPr>
            <w:tcW w:w="1011" w:type="dxa"/>
            <w:vMerge/>
            <w:tcBorders>
              <w:top w:val="nil"/>
              <w:left w:val="single" w:sz="8" w:space="0" w:color="auto"/>
              <w:bottom w:val="single" w:sz="8" w:space="0" w:color="000000"/>
              <w:right w:val="single" w:sz="8" w:space="0" w:color="auto"/>
            </w:tcBorders>
            <w:vAlign w:val="center"/>
            <w:hideMark/>
          </w:tcPr>
          <w:p w14:paraId="7A6289B8" w14:textId="77777777" w:rsidR="00B44320" w:rsidRPr="008A1CB8" w:rsidRDefault="00B44320" w:rsidP="007D1114">
            <w:pPr>
              <w:rPr>
                <w:rFonts w:ascii="Calibri" w:eastAsia="Times New Roman" w:hAnsi="Calibri" w:cs="Calibri"/>
                <w:color w:val="000000"/>
                <w:sz w:val="20"/>
                <w:szCs w:val="20"/>
                <w:lang w:val="hu-HU" w:eastAsia="hu-HU"/>
              </w:rPr>
            </w:pPr>
          </w:p>
        </w:tc>
      </w:tr>
      <w:tr w:rsidR="00B44320" w:rsidRPr="008A1CB8" w14:paraId="188E53B3" w14:textId="77777777" w:rsidTr="007D1114">
        <w:trPr>
          <w:trHeight w:val="315"/>
        </w:trPr>
        <w:tc>
          <w:tcPr>
            <w:tcW w:w="1523"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C2EF563" w14:textId="77777777" w:rsidR="00B44320" w:rsidRPr="008A1CB8" w:rsidRDefault="00B44320" w:rsidP="007D1114">
            <w:pPr>
              <w:jc w:val="right"/>
              <w:rPr>
                <w:rFonts w:ascii="Calibri" w:eastAsia="Times New Roman" w:hAnsi="Calibri" w:cs="Calibri"/>
                <w:b/>
                <w:bCs/>
                <w:color w:val="000000"/>
                <w:sz w:val="20"/>
                <w:szCs w:val="20"/>
                <w:lang w:val="hu-HU" w:eastAsia="hu-HU"/>
              </w:rPr>
            </w:pPr>
            <w:r w:rsidRPr="008A1CB8">
              <w:rPr>
                <w:rFonts w:ascii="Calibri" w:eastAsia="Times New Roman" w:hAnsi="Calibri" w:cs="Calibri"/>
                <w:b/>
                <w:bCs/>
                <w:color w:val="000000"/>
                <w:sz w:val="20"/>
                <w:szCs w:val="20"/>
                <w:lang w:val="hu-HU" w:eastAsia="hu-HU"/>
              </w:rPr>
              <w:t>industry</w:t>
            </w:r>
          </w:p>
        </w:tc>
        <w:tc>
          <w:tcPr>
            <w:tcW w:w="837" w:type="dxa"/>
            <w:tcBorders>
              <w:top w:val="nil"/>
              <w:left w:val="nil"/>
              <w:bottom w:val="single" w:sz="8" w:space="0" w:color="auto"/>
              <w:right w:val="single" w:sz="8" w:space="0" w:color="auto"/>
            </w:tcBorders>
            <w:shd w:val="clear" w:color="auto" w:fill="auto"/>
            <w:noWrap/>
            <w:vAlign w:val="center"/>
            <w:hideMark/>
          </w:tcPr>
          <w:p w14:paraId="00889BC1"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North</w:t>
            </w:r>
          </w:p>
        </w:tc>
        <w:tc>
          <w:tcPr>
            <w:tcW w:w="918" w:type="dxa"/>
            <w:tcBorders>
              <w:top w:val="nil"/>
              <w:left w:val="nil"/>
              <w:bottom w:val="single" w:sz="8" w:space="0" w:color="auto"/>
              <w:right w:val="single" w:sz="8" w:space="0" w:color="auto"/>
            </w:tcBorders>
            <w:shd w:val="clear" w:color="auto" w:fill="auto"/>
            <w:vAlign w:val="center"/>
            <w:hideMark/>
          </w:tcPr>
          <w:p w14:paraId="13CBE4DA" w14:textId="77777777" w:rsidR="00B44320" w:rsidRPr="008A1CB8" w:rsidRDefault="00B44320" w:rsidP="007D1114">
            <w:pPr>
              <w:jc w:val="center"/>
              <w:rPr>
                <w:rFonts w:ascii="Calibri" w:eastAsia="Times New Roman" w:hAnsi="Calibri" w:cs="Calibri"/>
                <w:color w:val="000000"/>
                <w:sz w:val="20"/>
                <w:szCs w:val="20"/>
                <w:lang w:val="hu-HU" w:eastAsia="hu-HU"/>
              </w:rPr>
            </w:pPr>
            <w:r>
              <w:rPr>
                <w:rFonts w:ascii="Calibri" w:eastAsia="Times New Roman" w:hAnsi="Calibri" w:cs="Calibri"/>
                <w:color w:val="000000"/>
                <w:sz w:val="20"/>
                <w:szCs w:val="20"/>
                <w:lang w:val="hu-HU" w:eastAsia="hu-HU"/>
              </w:rPr>
              <w:t>1.</w:t>
            </w:r>
            <w:r w:rsidRPr="008A1CB8">
              <w:rPr>
                <w:rFonts w:ascii="Calibri" w:eastAsia="Times New Roman" w:hAnsi="Calibri" w:cs="Calibri"/>
                <w:color w:val="000000"/>
                <w:sz w:val="20"/>
                <w:szCs w:val="20"/>
                <w:lang w:val="hu-HU" w:eastAsia="hu-HU"/>
              </w:rPr>
              <w:t>7</w:t>
            </w:r>
            <w:r w:rsidRPr="00381F65">
              <w:rPr>
                <w:sz w:val="20"/>
                <w:szCs w:val="20"/>
              </w:rPr>
              <w:t xml:space="preserve"> Gt</w:t>
            </w:r>
            <w:r w:rsidRPr="008A1CB8">
              <w:rPr>
                <w:rFonts w:ascii="Calibri" w:eastAsia="Times New Roman" w:hAnsi="Calibri" w:cs="Calibri"/>
                <w:color w:val="000000"/>
                <w:sz w:val="20"/>
                <w:szCs w:val="20"/>
                <w:vertAlign w:val="superscript"/>
                <w:lang w:val="hu-HU" w:eastAsia="hu-HU"/>
              </w:rPr>
              <w:t xml:space="preserve"> h</w:t>
            </w:r>
          </w:p>
        </w:tc>
        <w:tc>
          <w:tcPr>
            <w:tcW w:w="1264" w:type="dxa"/>
            <w:tcBorders>
              <w:top w:val="nil"/>
              <w:left w:val="nil"/>
              <w:bottom w:val="single" w:sz="8" w:space="0" w:color="auto"/>
              <w:right w:val="single" w:sz="8" w:space="0" w:color="auto"/>
            </w:tcBorders>
            <w:shd w:val="clear" w:color="auto" w:fill="auto"/>
            <w:vAlign w:val="center"/>
            <w:hideMark/>
          </w:tcPr>
          <w:p w14:paraId="10173958"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1.5</w:t>
            </w:r>
            <w:r w:rsidRPr="00381F65">
              <w:rPr>
                <w:sz w:val="20"/>
                <w:szCs w:val="20"/>
              </w:rPr>
              <w:t xml:space="preserve"> Gt </w:t>
            </w:r>
            <w:r w:rsidRPr="008A1CB8">
              <w:rPr>
                <w:rFonts w:ascii="Calibri" w:eastAsia="Times New Roman" w:hAnsi="Calibri" w:cs="Calibri"/>
                <w:color w:val="000000"/>
                <w:sz w:val="20"/>
                <w:szCs w:val="20"/>
                <w:vertAlign w:val="superscript"/>
                <w:lang w:val="hu-HU" w:eastAsia="hu-HU"/>
              </w:rPr>
              <w:t>h,i</w:t>
            </w:r>
          </w:p>
        </w:tc>
        <w:tc>
          <w:tcPr>
            <w:tcW w:w="729" w:type="dxa"/>
            <w:tcBorders>
              <w:top w:val="nil"/>
              <w:left w:val="nil"/>
              <w:bottom w:val="single" w:sz="8" w:space="0" w:color="auto"/>
              <w:right w:val="single" w:sz="8" w:space="0" w:color="auto"/>
            </w:tcBorders>
            <w:shd w:val="clear" w:color="auto" w:fill="auto"/>
            <w:vAlign w:val="center"/>
            <w:hideMark/>
          </w:tcPr>
          <w:p w14:paraId="65FFA225"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60</w:t>
            </w:r>
            <w:r>
              <w:rPr>
                <w:rFonts w:ascii="Calibri" w:eastAsia="Times New Roman" w:hAnsi="Calibri" w:cs="Calibri"/>
                <w:color w:val="000000"/>
                <w:sz w:val="20"/>
                <w:szCs w:val="20"/>
                <w:lang w:val="hu-HU" w:eastAsia="hu-HU"/>
              </w:rPr>
              <w:t xml:space="preserve"> EJ</w:t>
            </w:r>
          </w:p>
        </w:tc>
        <w:tc>
          <w:tcPr>
            <w:tcW w:w="640" w:type="dxa"/>
            <w:tcBorders>
              <w:top w:val="nil"/>
              <w:left w:val="nil"/>
              <w:bottom w:val="single" w:sz="8" w:space="0" w:color="auto"/>
              <w:right w:val="single" w:sz="8" w:space="0" w:color="auto"/>
            </w:tcBorders>
            <w:shd w:val="clear" w:color="auto" w:fill="auto"/>
            <w:vAlign w:val="center"/>
            <w:hideMark/>
          </w:tcPr>
          <w:p w14:paraId="1AFC5E57"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60</w:t>
            </w:r>
          </w:p>
        </w:tc>
        <w:tc>
          <w:tcPr>
            <w:tcW w:w="1173" w:type="dxa"/>
            <w:tcBorders>
              <w:top w:val="nil"/>
              <w:left w:val="nil"/>
              <w:bottom w:val="single" w:sz="8" w:space="0" w:color="auto"/>
              <w:right w:val="single" w:sz="8" w:space="0" w:color="auto"/>
            </w:tcBorders>
            <w:shd w:val="clear" w:color="auto" w:fill="auto"/>
            <w:vAlign w:val="center"/>
            <w:hideMark/>
          </w:tcPr>
          <w:p w14:paraId="5EBBF92F"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61</w:t>
            </w:r>
          </w:p>
        </w:tc>
        <w:tc>
          <w:tcPr>
            <w:tcW w:w="772" w:type="dxa"/>
            <w:tcBorders>
              <w:top w:val="nil"/>
              <w:left w:val="nil"/>
              <w:bottom w:val="single" w:sz="8" w:space="0" w:color="auto"/>
              <w:right w:val="single" w:sz="8" w:space="0" w:color="auto"/>
            </w:tcBorders>
            <w:shd w:val="clear" w:color="auto" w:fill="auto"/>
            <w:noWrap/>
            <w:vAlign w:val="center"/>
            <w:hideMark/>
          </w:tcPr>
          <w:p w14:paraId="6C536826"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54</w:t>
            </w:r>
          </w:p>
        </w:tc>
        <w:tc>
          <w:tcPr>
            <w:tcW w:w="747" w:type="dxa"/>
            <w:tcBorders>
              <w:top w:val="nil"/>
              <w:left w:val="nil"/>
              <w:bottom w:val="single" w:sz="8" w:space="0" w:color="auto"/>
              <w:right w:val="single" w:sz="8" w:space="0" w:color="auto"/>
            </w:tcBorders>
            <w:shd w:val="clear" w:color="auto" w:fill="auto"/>
            <w:vAlign w:val="center"/>
            <w:hideMark/>
          </w:tcPr>
          <w:p w14:paraId="56CF5F1B"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61</w:t>
            </w:r>
          </w:p>
        </w:tc>
        <w:tc>
          <w:tcPr>
            <w:tcW w:w="1011" w:type="dxa"/>
            <w:tcBorders>
              <w:top w:val="nil"/>
              <w:left w:val="nil"/>
              <w:bottom w:val="single" w:sz="8" w:space="0" w:color="auto"/>
              <w:right w:val="single" w:sz="8" w:space="0" w:color="auto"/>
            </w:tcBorders>
            <w:shd w:val="clear" w:color="auto" w:fill="auto"/>
            <w:vAlign w:val="center"/>
            <w:hideMark/>
          </w:tcPr>
          <w:p w14:paraId="6C807ED3"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57</w:t>
            </w:r>
          </w:p>
        </w:tc>
      </w:tr>
      <w:tr w:rsidR="00B44320" w:rsidRPr="008A1CB8" w14:paraId="55B7AC5C" w14:textId="77777777" w:rsidTr="007D1114">
        <w:trPr>
          <w:trHeight w:val="315"/>
        </w:trPr>
        <w:tc>
          <w:tcPr>
            <w:tcW w:w="1523" w:type="dxa"/>
            <w:gridSpan w:val="2"/>
            <w:vMerge/>
            <w:tcBorders>
              <w:top w:val="single" w:sz="8" w:space="0" w:color="auto"/>
              <w:left w:val="single" w:sz="8" w:space="0" w:color="auto"/>
              <w:bottom w:val="single" w:sz="8" w:space="0" w:color="000000"/>
              <w:right w:val="single" w:sz="8" w:space="0" w:color="000000"/>
            </w:tcBorders>
            <w:vAlign w:val="center"/>
            <w:hideMark/>
          </w:tcPr>
          <w:p w14:paraId="272DB4FF" w14:textId="77777777" w:rsidR="00B44320" w:rsidRPr="008A1CB8" w:rsidRDefault="00B44320" w:rsidP="007D1114">
            <w:pPr>
              <w:rPr>
                <w:rFonts w:ascii="Calibri" w:eastAsia="Times New Roman" w:hAnsi="Calibri" w:cs="Calibri"/>
                <w:b/>
                <w:bCs/>
                <w:color w:val="000000"/>
                <w:sz w:val="20"/>
                <w:szCs w:val="20"/>
                <w:lang w:val="hu-HU" w:eastAsia="hu-HU"/>
              </w:rPr>
            </w:pPr>
          </w:p>
        </w:tc>
        <w:tc>
          <w:tcPr>
            <w:tcW w:w="837" w:type="dxa"/>
            <w:tcBorders>
              <w:top w:val="nil"/>
              <w:left w:val="nil"/>
              <w:bottom w:val="single" w:sz="8" w:space="0" w:color="auto"/>
              <w:right w:val="single" w:sz="8" w:space="0" w:color="auto"/>
            </w:tcBorders>
            <w:shd w:val="clear" w:color="auto" w:fill="auto"/>
            <w:noWrap/>
            <w:vAlign w:val="center"/>
            <w:hideMark/>
          </w:tcPr>
          <w:p w14:paraId="1F85729B"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South</w:t>
            </w:r>
          </w:p>
        </w:tc>
        <w:tc>
          <w:tcPr>
            <w:tcW w:w="918" w:type="dxa"/>
            <w:tcBorders>
              <w:top w:val="nil"/>
              <w:left w:val="nil"/>
              <w:bottom w:val="single" w:sz="8" w:space="0" w:color="auto"/>
              <w:right w:val="single" w:sz="8" w:space="0" w:color="auto"/>
            </w:tcBorders>
            <w:shd w:val="clear" w:color="000000" w:fill="D9D9D9"/>
            <w:vAlign w:val="center"/>
            <w:hideMark/>
          </w:tcPr>
          <w:p w14:paraId="5D8A6139" w14:textId="77777777" w:rsidR="00B44320" w:rsidRPr="008A1CB8" w:rsidRDefault="00B44320" w:rsidP="007D1114">
            <w:pPr>
              <w:jc w:val="center"/>
              <w:rPr>
                <w:rFonts w:ascii="Calibri" w:eastAsia="Times New Roman" w:hAnsi="Calibri" w:cs="Calibri"/>
                <w:color w:val="000000"/>
                <w:sz w:val="20"/>
                <w:szCs w:val="20"/>
                <w:lang w:val="hu-HU" w:eastAsia="hu-HU"/>
              </w:rPr>
            </w:pPr>
            <w:r>
              <w:rPr>
                <w:rFonts w:ascii="Calibri" w:eastAsia="Times New Roman" w:hAnsi="Calibri" w:cs="Calibri"/>
                <w:color w:val="000000"/>
                <w:sz w:val="20"/>
                <w:szCs w:val="20"/>
                <w:lang w:val="hu-HU" w:eastAsia="hu-HU"/>
              </w:rPr>
              <w:t>6.</w:t>
            </w:r>
            <w:r w:rsidRPr="008A1CB8">
              <w:rPr>
                <w:rFonts w:ascii="Calibri" w:eastAsia="Times New Roman" w:hAnsi="Calibri" w:cs="Calibri"/>
                <w:color w:val="000000"/>
                <w:sz w:val="20"/>
                <w:szCs w:val="20"/>
                <w:lang w:val="hu-HU" w:eastAsia="hu-HU"/>
              </w:rPr>
              <w:t>2</w:t>
            </w:r>
            <w:r w:rsidRPr="00381F65">
              <w:rPr>
                <w:sz w:val="20"/>
                <w:szCs w:val="20"/>
              </w:rPr>
              <w:t xml:space="preserve"> Gt</w:t>
            </w:r>
            <w:r w:rsidRPr="008A1CB8">
              <w:rPr>
                <w:rFonts w:ascii="Calibri" w:eastAsia="Times New Roman" w:hAnsi="Calibri" w:cs="Calibri"/>
                <w:color w:val="000000"/>
                <w:sz w:val="20"/>
                <w:szCs w:val="20"/>
                <w:vertAlign w:val="superscript"/>
                <w:lang w:val="hu-HU" w:eastAsia="hu-HU"/>
              </w:rPr>
              <w:t xml:space="preserve"> h</w:t>
            </w:r>
          </w:p>
        </w:tc>
        <w:tc>
          <w:tcPr>
            <w:tcW w:w="1264" w:type="dxa"/>
            <w:tcBorders>
              <w:top w:val="nil"/>
              <w:left w:val="nil"/>
              <w:bottom w:val="single" w:sz="8" w:space="0" w:color="auto"/>
              <w:right w:val="single" w:sz="8" w:space="0" w:color="auto"/>
            </w:tcBorders>
            <w:shd w:val="clear" w:color="000000" w:fill="D9D9D9"/>
            <w:vAlign w:val="center"/>
            <w:hideMark/>
          </w:tcPr>
          <w:p w14:paraId="20C0BB66"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5.5</w:t>
            </w:r>
            <w:r w:rsidRPr="00381F65">
              <w:rPr>
                <w:sz w:val="20"/>
                <w:szCs w:val="20"/>
              </w:rPr>
              <w:t xml:space="preserve"> Gt </w:t>
            </w:r>
            <w:r w:rsidRPr="008A1CB8">
              <w:rPr>
                <w:rFonts w:ascii="Calibri" w:eastAsia="Times New Roman" w:hAnsi="Calibri" w:cs="Calibri"/>
                <w:color w:val="000000"/>
                <w:sz w:val="20"/>
                <w:szCs w:val="20"/>
                <w:vertAlign w:val="superscript"/>
                <w:lang w:val="hu-HU" w:eastAsia="hu-HU"/>
              </w:rPr>
              <w:t>h,i</w:t>
            </w:r>
          </w:p>
        </w:tc>
        <w:tc>
          <w:tcPr>
            <w:tcW w:w="729" w:type="dxa"/>
            <w:tcBorders>
              <w:top w:val="nil"/>
              <w:left w:val="nil"/>
              <w:bottom w:val="single" w:sz="8" w:space="0" w:color="auto"/>
              <w:right w:val="single" w:sz="8" w:space="0" w:color="auto"/>
            </w:tcBorders>
            <w:shd w:val="clear" w:color="000000" w:fill="D9D9D9"/>
            <w:vAlign w:val="center"/>
            <w:hideMark/>
          </w:tcPr>
          <w:p w14:paraId="1CE1FCEB"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105</w:t>
            </w:r>
          </w:p>
        </w:tc>
        <w:tc>
          <w:tcPr>
            <w:tcW w:w="640" w:type="dxa"/>
            <w:tcBorders>
              <w:top w:val="nil"/>
              <w:left w:val="nil"/>
              <w:bottom w:val="single" w:sz="8" w:space="0" w:color="auto"/>
              <w:right w:val="single" w:sz="8" w:space="0" w:color="auto"/>
            </w:tcBorders>
            <w:shd w:val="clear" w:color="000000" w:fill="D9D9D9"/>
            <w:vAlign w:val="center"/>
            <w:hideMark/>
          </w:tcPr>
          <w:p w14:paraId="24B07414"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105</w:t>
            </w:r>
          </w:p>
        </w:tc>
        <w:tc>
          <w:tcPr>
            <w:tcW w:w="1173" w:type="dxa"/>
            <w:tcBorders>
              <w:top w:val="nil"/>
              <w:left w:val="nil"/>
              <w:bottom w:val="single" w:sz="8" w:space="0" w:color="auto"/>
              <w:right w:val="single" w:sz="8" w:space="0" w:color="auto"/>
            </w:tcBorders>
            <w:shd w:val="clear" w:color="000000" w:fill="D9D9D9"/>
            <w:vAlign w:val="center"/>
            <w:hideMark/>
          </w:tcPr>
          <w:p w14:paraId="2061D94B"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92</w:t>
            </w:r>
          </w:p>
        </w:tc>
        <w:tc>
          <w:tcPr>
            <w:tcW w:w="772" w:type="dxa"/>
            <w:tcBorders>
              <w:top w:val="nil"/>
              <w:left w:val="nil"/>
              <w:bottom w:val="single" w:sz="8" w:space="0" w:color="auto"/>
              <w:right w:val="single" w:sz="8" w:space="0" w:color="auto"/>
            </w:tcBorders>
            <w:shd w:val="clear" w:color="000000" w:fill="D9D9D9"/>
            <w:noWrap/>
            <w:vAlign w:val="center"/>
            <w:hideMark/>
          </w:tcPr>
          <w:p w14:paraId="64D9C44C"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96</w:t>
            </w:r>
          </w:p>
        </w:tc>
        <w:tc>
          <w:tcPr>
            <w:tcW w:w="747" w:type="dxa"/>
            <w:tcBorders>
              <w:top w:val="nil"/>
              <w:left w:val="nil"/>
              <w:bottom w:val="single" w:sz="8" w:space="0" w:color="auto"/>
              <w:right w:val="single" w:sz="8" w:space="0" w:color="auto"/>
            </w:tcBorders>
            <w:shd w:val="clear" w:color="000000" w:fill="D9D9D9"/>
            <w:vAlign w:val="center"/>
            <w:hideMark/>
          </w:tcPr>
          <w:p w14:paraId="114C7E57"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103</w:t>
            </w:r>
          </w:p>
        </w:tc>
        <w:tc>
          <w:tcPr>
            <w:tcW w:w="1011" w:type="dxa"/>
            <w:tcBorders>
              <w:top w:val="nil"/>
              <w:left w:val="nil"/>
              <w:bottom w:val="single" w:sz="8" w:space="0" w:color="auto"/>
              <w:right w:val="single" w:sz="8" w:space="0" w:color="auto"/>
            </w:tcBorders>
            <w:shd w:val="clear" w:color="000000" w:fill="D9D9D9"/>
            <w:vAlign w:val="center"/>
            <w:hideMark/>
          </w:tcPr>
          <w:p w14:paraId="3E978435"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113</w:t>
            </w:r>
          </w:p>
        </w:tc>
      </w:tr>
      <w:tr w:rsidR="00B44320" w:rsidRPr="008A1CB8" w14:paraId="24FDC904" w14:textId="77777777" w:rsidTr="007D1114">
        <w:trPr>
          <w:trHeight w:val="315"/>
        </w:trPr>
        <w:tc>
          <w:tcPr>
            <w:tcW w:w="390"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14:paraId="025C2DBA" w14:textId="77777777" w:rsidR="00B44320" w:rsidRPr="008A1CB8" w:rsidRDefault="00B44320" w:rsidP="007D1114">
            <w:pPr>
              <w:jc w:val="center"/>
              <w:rPr>
                <w:rFonts w:ascii="Calibri" w:eastAsia="Times New Roman" w:hAnsi="Calibri" w:cs="Calibri"/>
                <w:b/>
                <w:bCs/>
                <w:color w:val="000000"/>
                <w:sz w:val="20"/>
                <w:szCs w:val="20"/>
                <w:lang w:val="hu-HU" w:eastAsia="hu-HU"/>
              </w:rPr>
            </w:pPr>
            <w:r w:rsidRPr="008A1CB8">
              <w:rPr>
                <w:rFonts w:ascii="Calibri" w:eastAsia="Times New Roman" w:hAnsi="Calibri" w:cs="Calibri"/>
                <w:b/>
                <w:bCs/>
                <w:color w:val="000000"/>
                <w:sz w:val="20"/>
                <w:szCs w:val="20"/>
                <w:lang w:val="hu-HU" w:eastAsia="hu-HU"/>
              </w:rPr>
              <w:t>transport</w:t>
            </w:r>
          </w:p>
        </w:tc>
        <w:tc>
          <w:tcPr>
            <w:tcW w:w="1133" w:type="dxa"/>
            <w:tcBorders>
              <w:top w:val="nil"/>
              <w:left w:val="nil"/>
              <w:bottom w:val="single" w:sz="8" w:space="0" w:color="auto"/>
              <w:right w:val="single" w:sz="8" w:space="0" w:color="auto"/>
            </w:tcBorders>
            <w:shd w:val="clear" w:color="auto" w:fill="auto"/>
            <w:noWrap/>
            <w:vAlign w:val="bottom"/>
            <w:hideMark/>
          </w:tcPr>
          <w:p w14:paraId="2552E60E" w14:textId="77777777" w:rsidR="00B44320" w:rsidRPr="008A1CB8" w:rsidRDefault="00B44320" w:rsidP="007D1114">
            <w:pP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passenger</w:t>
            </w:r>
          </w:p>
        </w:tc>
        <w:tc>
          <w:tcPr>
            <w:tcW w:w="837" w:type="dxa"/>
            <w:vMerge w:val="restart"/>
            <w:tcBorders>
              <w:top w:val="nil"/>
              <w:left w:val="single" w:sz="8" w:space="0" w:color="auto"/>
              <w:bottom w:val="single" w:sz="8" w:space="0" w:color="auto"/>
              <w:right w:val="single" w:sz="8" w:space="0" w:color="auto"/>
            </w:tcBorders>
            <w:shd w:val="clear" w:color="auto" w:fill="auto"/>
            <w:noWrap/>
            <w:vAlign w:val="center"/>
            <w:hideMark/>
          </w:tcPr>
          <w:p w14:paraId="78506460"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North</w:t>
            </w:r>
          </w:p>
        </w:tc>
        <w:tc>
          <w:tcPr>
            <w:tcW w:w="918" w:type="dxa"/>
            <w:tcBorders>
              <w:top w:val="nil"/>
              <w:left w:val="nil"/>
              <w:bottom w:val="single" w:sz="8" w:space="0" w:color="auto"/>
              <w:right w:val="single" w:sz="8" w:space="0" w:color="auto"/>
            </w:tcBorders>
            <w:shd w:val="clear" w:color="auto" w:fill="auto"/>
            <w:vAlign w:val="center"/>
            <w:hideMark/>
          </w:tcPr>
          <w:p w14:paraId="3F27BE0C"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20</w:t>
            </w:r>
            <w:r w:rsidRPr="00381F65">
              <w:rPr>
                <w:sz w:val="20"/>
                <w:szCs w:val="20"/>
              </w:rPr>
              <w:t xml:space="preserve"> x 10</w:t>
            </w:r>
            <w:r w:rsidRPr="00381F65">
              <w:rPr>
                <w:sz w:val="20"/>
                <w:szCs w:val="20"/>
                <w:vertAlign w:val="superscript"/>
              </w:rPr>
              <w:t>12</w:t>
            </w:r>
            <w:r w:rsidRPr="00381F65">
              <w:rPr>
                <w:sz w:val="20"/>
                <w:szCs w:val="20"/>
              </w:rPr>
              <w:t>p.km</w:t>
            </w:r>
            <w:r w:rsidRPr="008A1CB8">
              <w:rPr>
                <w:rFonts w:ascii="Calibri" w:eastAsia="Times New Roman" w:hAnsi="Calibri" w:cs="Calibri"/>
                <w:color w:val="000000"/>
                <w:sz w:val="20"/>
                <w:szCs w:val="20"/>
                <w:vertAlign w:val="superscript"/>
                <w:lang w:val="hu-HU" w:eastAsia="hu-HU"/>
              </w:rPr>
              <w:t xml:space="preserve"> j</w:t>
            </w:r>
          </w:p>
        </w:tc>
        <w:tc>
          <w:tcPr>
            <w:tcW w:w="1264" w:type="dxa"/>
            <w:tcBorders>
              <w:top w:val="nil"/>
              <w:left w:val="nil"/>
              <w:bottom w:val="single" w:sz="8" w:space="0" w:color="auto"/>
              <w:right w:val="single" w:sz="8" w:space="0" w:color="auto"/>
            </w:tcBorders>
            <w:shd w:val="clear" w:color="auto" w:fill="auto"/>
            <w:vAlign w:val="center"/>
            <w:hideMark/>
          </w:tcPr>
          <w:p w14:paraId="72B29FE8"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18-22</w:t>
            </w:r>
            <w:r w:rsidRPr="00381F65">
              <w:rPr>
                <w:sz w:val="20"/>
                <w:szCs w:val="20"/>
              </w:rPr>
              <w:t xml:space="preserve"> x 10</w:t>
            </w:r>
            <w:r w:rsidRPr="00381F65">
              <w:rPr>
                <w:sz w:val="20"/>
                <w:szCs w:val="20"/>
                <w:vertAlign w:val="superscript"/>
              </w:rPr>
              <w:t>12</w:t>
            </w:r>
            <w:r w:rsidRPr="00381F65">
              <w:rPr>
                <w:sz w:val="20"/>
                <w:szCs w:val="20"/>
              </w:rPr>
              <w:t xml:space="preserve">p.km </w:t>
            </w:r>
            <w:r w:rsidRPr="008A1CB8">
              <w:rPr>
                <w:rFonts w:ascii="Calibri" w:eastAsia="Times New Roman" w:hAnsi="Calibri" w:cs="Calibri"/>
                <w:color w:val="000000"/>
                <w:sz w:val="20"/>
                <w:szCs w:val="20"/>
                <w:vertAlign w:val="superscript"/>
                <w:lang w:val="hu-HU" w:eastAsia="hu-HU"/>
              </w:rPr>
              <w:t>j,</w:t>
            </w:r>
            <w:r>
              <w:rPr>
                <w:rFonts w:ascii="Calibri" w:eastAsia="Times New Roman" w:hAnsi="Calibri" w:cs="Calibri"/>
                <w:color w:val="000000"/>
                <w:sz w:val="20"/>
                <w:szCs w:val="20"/>
                <w:vertAlign w:val="superscript"/>
                <w:lang w:val="hu-HU" w:eastAsia="hu-HU"/>
              </w:rPr>
              <w:t>x</w:t>
            </w:r>
          </w:p>
        </w:tc>
        <w:tc>
          <w:tcPr>
            <w:tcW w:w="729" w:type="dxa"/>
            <w:tcBorders>
              <w:top w:val="nil"/>
              <w:left w:val="nil"/>
              <w:bottom w:val="single" w:sz="8" w:space="0" w:color="auto"/>
              <w:right w:val="single" w:sz="8" w:space="0" w:color="auto"/>
            </w:tcBorders>
            <w:shd w:val="clear" w:color="auto" w:fill="auto"/>
            <w:vAlign w:val="center"/>
            <w:hideMark/>
          </w:tcPr>
          <w:p w14:paraId="49AD8769"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39</w:t>
            </w:r>
          </w:p>
        </w:tc>
        <w:tc>
          <w:tcPr>
            <w:tcW w:w="640" w:type="dxa"/>
            <w:vMerge w:val="restart"/>
            <w:tcBorders>
              <w:top w:val="nil"/>
              <w:left w:val="single" w:sz="8" w:space="0" w:color="auto"/>
              <w:bottom w:val="single" w:sz="8" w:space="0" w:color="000000"/>
              <w:right w:val="single" w:sz="8" w:space="0" w:color="auto"/>
            </w:tcBorders>
            <w:shd w:val="clear" w:color="auto" w:fill="auto"/>
            <w:vAlign w:val="center"/>
            <w:hideMark/>
          </w:tcPr>
          <w:p w14:paraId="21309200"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54</w:t>
            </w:r>
          </w:p>
        </w:tc>
        <w:tc>
          <w:tcPr>
            <w:tcW w:w="1173" w:type="dxa"/>
            <w:vMerge w:val="restart"/>
            <w:tcBorders>
              <w:top w:val="nil"/>
              <w:left w:val="single" w:sz="8" w:space="0" w:color="auto"/>
              <w:bottom w:val="single" w:sz="8" w:space="0" w:color="000000"/>
              <w:right w:val="single" w:sz="8" w:space="0" w:color="auto"/>
            </w:tcBorders>
            <w:shd w:val="clear" w:color="auto" w:fill="auto"/>
            <w:vAlign w:val="center"/>
            <w:hideMark/>
          </w:tcPr>
          <w:p w14:paraId="5F5DCF15"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52</w:t>
            </w:r>
          </w:p>
        </w:tc>
        <w:tc>
          <w:tcPr>
            <w:tcW w:w="77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CDE449A" w14:textId="77777777" w:rsidR="00B44320" w:rsidRPr="008A1CB8" w:rsidRDefault="00B44320" w:rsidP="007D1114">
            <w:pPr>
              <w:jc w:val="center"/>
              <w:rPr>
                <w:rFonts w:ascii="Calibri" w:eastAsia="Times New Roman" w:hAnsi="Calibri" w:cs="Calibri"/>
                <w:color w:val="000000"/>
                <w:sz w:val="20"/>
                <w:szCs w:val="20"/>
                <w:lang w:val="hu-HU" w:eastAsia="hu-HU"/>
              </w:rPr>
            </w:pPr>
            <w:r>
              <w:rPr>
                <w:rFonts w:ascii="Calibri" w:eastAsia="Times New Roman" w:hAnsi="Calibri" w:cs="Calibri"/>
                <w:color w:val="000000"/>
                <w:sz w:val="20"/>
                <w:szCs w:val="20"/>
                <w:lang w:val="hu-HU" w:eastAsia="hu-HU"/>
              </w:rPr>
              <w:t>53</w:t>
            </w:r>
          </w:p>
        </w:tc>
        <w:tc>
          <w:tcPr>
            <w:tcW w:w="747" w:type="dxa"/>
            <w:vMerge w:val="restart"/>
            <w:tcBorders>
              <w:top w:val="nil"/>
              <w:left w:val="single" w:sz="8" w:space="0" w:color="auto"/>
              <w:bottom w:val="single" w:sz="8" w:space="0" w:color="auto"/>
              <w:right w:val="single" w:sz="8" w:space="0" w:color="auto"/>
            </w:tcBorders>
            <w:shd w:val="clear" w:color="auto" w:fill="auto"/>
            <w:vAlign w:val="center"/>
            <w:hideMark/>
          </w:tcPr>
          <w:p w14:paraId="65FA97F7"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56</w:t>
            </w:r>
          </w:p>
        </w:tc>
        <w:tc>
          <w:tcPr>
            <w:tcW w:w="1011" w:type="dxa"/>
            <w:vMerge w:val="restart"/>
            <w:tcBorders>
              <w:top w:val="nil"/>
              <w:left w:val="single" w:sz="8" w:space="0" w:color="auto"/>
              <w:bottom w:val="single" w:sz="8" w:space="0" w:color="auto"/>
              <w:right w:val="single" w:sz="8" w:space="0" w:color="auto"/>
            </w:tcBorders>
            <w:shd w:val="clear" w:color="auto" w:fill="auto"/>
            <w:vAlign w:val="center"/>
            <w:hideMark/>
          </w:tcPr>
          <w:p w14:paraId="59A4DEA2" w14:textId="77777777" w:rsidR="00B44320" w:rsidRPr="008A1CB8" w:rsidRDefault="00B44320" w:rsidP="007D1114">
            <w:pPr>
              <w:jc w:val="center"/>
              <w:rPr>
                <w:rFonts w:ascii="Calibri" w:eastAsia="Times New Roman" w:hAnsi="Calibri" w:cs="Calibri"/>
                <w:color w:val="000000"/>
                <w:sz w:val="20"/>
                <w:szCs w:val="20"/>
                <w:lang w:val="hu-HU" w:eastAsia="hu-HU"/>
              </w:rPr>
            </w:pPr>
            <w:r>
              <w:rPr>
                <w:rFonts w:ascii="Calibri" w:eastAsia="Times New Roman" w:hAnsi="Calibri" w:cs="Calibri"/>
                <w:color w:val="000000"/>
                <w:sz w:val="20"/>
                <w:szCs w:val="20"/>
                <w:lang w:val="hu-HU" w:eastAsia="hu-HU"/>
              </w:rPr>
              <w:t>44</w:t>
            </w:r>
          </w:p>
        </w:tc>
      </w:tr>
      <w:tr w:rsidR="00B44320" w:rsidRPr="008A1CB8" w14:paraId="78277B1F" w14:textId="77777777" w:rsidTr="007D1114">
        <w:trPr>
          <w:trHeight w:val="315"/>
        </w:trPr>
        <w:tc>
          <w:tcPr>
            <w:tcW w:w="390" w:type="dxa"/>
            <w:vMerge/>
            <w:tcBorders>
              <w:top w:val="nil"/>
              <w:left w:val="single" w:sz="8" w:space="0" w:color="auto"/>
              <w:bottom w:val="single" w:sz="8" w:space="0" w:color="000000"/>
              <w:right w:val="single" w:sz="8" w:space="0" w:color="auto"/>
            </w:tcBorders>
            <w:vAlign w:val="center"/>
            <w:hideMark/>
          </w:tcPr>
          <w:p w14:paraId="371561F7" w14:textId="77777777" w:rsidR="00B44320" w:rsidRPr="008A1CB8" w:rsidRDefault="00B44320" w:rsidP="007D1114">
            <w:pPr>
              <w:rPr>
                <w:rFonts w:ascii="Calibri" w:eastAsia="Times New Roman" w:hAnsi="Calibri" w:cs="Calibri"/>
                <w:b/>
                <w:bCs/>
                <w:color w:val="000000"/>
                <w:sz w:val="20"/>
                <w:szCs w:val="20"/>
                <w:lang w:val="hu-HU" w:eastAsia="hu-HU"/>
              </w:rPr>
            </w:pPr>
          </w:p>
        </w:tc>
        <w:tc>
          <w:tcPr>
            <w:tcW w:w="1133" w:type="dxa"/>
            <w:tcBorders>
              <w:top w:val="nil"/>
              <w:left w:val="nil"/>
              <w:bottom w:val="single" w:sz="8" w:space="0" w:color="auto"/>
              <w:right w:val="single" w:sz="8" w:space="0" w:color="auto"/>
            </w:tcBorders>
            <w:shd w:val="clear" w:color="auto" w:fill="auto"/>
            <w:noWrap/>
            <w:vAlign w:val="bottom"/>
            <w:hideMark/>
          </w:tcPr>
          <w:p w14:paraId="4A5C0D75" w14:textId="77777777" w:rsidR="00B44320" w:rsidRPr="008A1CB8" w:rsidRDefault="00B44320" w:rsidP="007D1114">
            <w:pP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freight</w:t>
            </w:r>
            <w:r>
              <w:rPr>
                <w:rFonts w:ascii="Calibri" w:eastAsia="Times New Roman" w:hAnsi="Calibri" w:cs="Calibri"/>
                <w:color w:val="000000"/>
                <w:sz w:val="20"/>
                <w:szCs w:val="20"/>
                <w:vertAlign w:val="superscript"/>
                <w:lang w:val="hu-HU" w:eastAsia="hu-HU"/>
              </w:rPr>
              <w:t>l</w:t>
            </w:r>
          </w:p>
        </w:tc>
        <w:tc>
          <w:tcPr>
            <w:tcW w:w="837" w:type="dxa"/>
            <w:vMerge/>
            <w:tcBorders>
              <w:top w:val="nil"/>
              <w:left w:val="single" w:sz="8" w:space="0" w:color="auto"/>
              <w:bottom w:val="single" w:sz="8" w:space="0" w:color="auto"/>
              <w:right w:val="single" w:sz="8" w:space="0" w:color="auto"/>
            </w:tcBorders>
            <w:vAlign w:val="center"/>
            <w:hideMark/>
          </w:tcPr>
          <w:p w14:paraId="487D1B58" w14:textId="77777777" w:rsidR="00B44320" w:rsidRPr="008A1CB8" w:rsidRDefault="00B44320" w:rsidP="007D1114">
            <w:pPr>
              <w:jc w:val="center"/>
              <w:rPr>
                <w:rFonts w:ascii="Calibri" w:eastAsia="Times New Roman" w:hAnsi="Calibri" w:cs="Calibri"/>
                <w:color w:val="000000"/>
                <w:sz w:val="20"/>
                <w:szCs w:val="20"/>
                <w:lang w:val="hu-HU" w:eastAsia="hu-HU"/>
              </w:rPr>
            </w:pPr>
          </w:p>
        </w:tc>
        <w:tc>
          <w:tcPr>
            <w:tcW w:w="918" w:type="dxa"/>
            <w:tcBorders>
              <w:top w:val="nil"/>
              <w:left w:val="nil"/>
              <w:bottom w:val="single" w:sz="8" w:space="0" w:color="auto"/>
              <w:right w:val="single" w:sz="8" w:space="0" w:color="auto"/>
            </w:tcBorders>
            <w:shd w:val="clear" w:color="auto" w:fill="auto"/>
            <w:vAlign w:val="center"/>
            <w:hideMark/>
          </w:tcPr>
          <w:p w14:paraId="028ED0A5"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15</w:t>
            </w:r>
            <w:r w:rsidRPr="00381F65">
              <w:rPr>
                <w:sz w:val="20"/>
                <w:szCs w:val="20"/>
              </w:rPr>
              <w:t xml:space="preserve"> x 10</w:t>
            </w:r>
            <w:r w:rsidRPr="00381F65">
              <w:rPr>
                <w:sz w:val="20"/>
                <w:szCs w:val="20"/>
                <w:vertAlign w:val="superscript"/>
              </w:rPr>
              <w:t>12</w:t>
            </w:r>
            <w:r w:rsidRPr="00381F65">
              <w:rPr>
                <w:sz w:val="20"/>
                <w:szCs w:val="20"/>
              </w:rPr>
              <w:t>t.km</w:t>
            </w:r>
            <w:r w:rsidRPr="008A1CB8">
              <w:rPr>
                <w:rFonts w:ascii="Calibri" w:eastAsia="Times New Roman" w:hAnsi="Calibri" w:cs="Calibri"/>
                <w:color w:val="000000"/>
                <w:sz w:val="20"/>
                <w:szCs w:val="20"/>
                <w:vertAlign w:val="superscript"/>
                <w:lang w:val="hu-HU" w:eastAsia="hu-HU"/>
              </w:rPr>
              <w:t xml:space="preserve"> </w:t>
            </w:r>
            <w:r>
              <w:rPr>
                <w:rFonts w:ascii="Calibri" w:eastAsia="Times New Roman" w:hAnsi="Calibri" w:cs="Calibri"/>
                <w:color w:val="000000"/>
                <w:sz w:val="20"/>
                <w:szCs w:val="20"/>
                <w:vertAlign w:val="superscript"/>
                <w:lang w:val="hu-HU" w:eastAsia="hu-HU"/>
              </w:rPr>
              <w:t>k</w:t>
            </w:r>
          </w:p>
        </w:tc>
        <w:tc>
          <w:tcPr>
            <w:tcW w:w="1264" w:type="dxa"/>
            <w:tcBorders>
              <w:top w:val="nil"/>
              <w:left w:val="nil"/>
              <w:bottom w:val="single" w:sz="8" w:space="0" w:color="auto"/>
              <w:right w:val="single" w:sz="8" w:space="0" w:color="auto"/>
            </w:tcBorders>
            <w:shd w:val="clear" w:color="auto" w:fill="auto"/>
            <w:vAlign w:val="center"/>
            <w:hideMark/>
          </w:tcPr>
          <w:p w14:paraId="3BE6FCF8"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12-19</w:t>
            </w:r>
            <w:r w:rsidRPr="00381F65">
              <w:rPr>
                <w:sz w:val="20"/>
                <w:szCs w:val="20"/>
              </w:rPr>
              <w:t xml:space="preserve"> x 10</w:t>
            </w:r>
            <w:r w:rsidRPr="00381F65">
              <w:rPr>
                <w:sz w:val="20"/>
                <w:szCs w:val="20"/>
                <w:vertAlign w:val="superscript"/>
              </w:rPr>
              <w:t>12</w:t>
            </w:r>
            <w:r w:rsidRPr="00381F65">
              <w:rPr>
                <w:sz w:val="20"/>
                <w:szCs w:val="20"/>
              </w:rPr>
              <w:t xml:space="preserve">t.km </w:t>
            </w:r>
            <w:r>
              <w:rPr>
                <w:rFonts w:ascii="Calibri" w:eastAsia="Times New Roman" w:hAnsi="Calibri" w:cs="Calibri"/>
                <w:color w:val="000000"/>
                <w:sz w:val="20"/>
                <w:szCs w:val="20"/>
                <w:vertAlign w:val="superscript"/>
                <w:lang w:val="hu-HU" w:eastAsia="hu-HU"/>
              </w:rPr>
              <w:t>k</w:t>
            </w:r>
            <w:r w:rsidRPr="008A1CB8">
              <w:rPr>
                <w:rFonts w:ascii="Calibri" w:eastAsia="Times New Roman" w:hAnsi="Calibri" w:cs="Calibri"/>
                <w:color w:val="000000"/>
                <w:sz w:val="20"/>
                <w:szCs w:val="20"/>
                <w:vertAlign w:val="superscript"/>
                <w:lang w:val="hu-HU" w:eastAsia="hu-HU"/>
              </w:rPr>
              <w:t>,</w:t>
            </w:r>
            <w:r>
              <w:rPr>
                <w:rFonts w:ascii="Calibri" w:eastAsia="Times New Roman" w:hAnsi="Calibri" w:cs="Calibri"/>
                <w:color w:val="000000"/>
                <w:sz w:val="20"/>
                <w:szCs w:val="20"/>
                <w:vertAlign w:val="superscript"/>
                <w:lang w:val="hu-HU" w:eastAsia="hu-HU"/>
              </w:rPr>
              <w:t>x</w:t>
            </w:r>
          </w:p>
        </w:tc>
        <w:tc>
          <w:tcPr>
            <w:tcW w:w="729" w:type="dxa"/>
            <w:tcBorders>
              <w:top w:val="nil"/>
              <w:left w:val="nil"/>
              <w:bottom w:val="single" w:sz="8" w:space="0" w:color="auto"/>
              <w:right w:val="single" w:sz="8" w:space="0" w:color="auto"/>
            </w:tcBorders>
            <w:shd w:val="clear" w:color="auto" w:fill="auto"/>
            <w:vAlign w:val="center"/>
            <w:hideMark/>
          </w:tcPr>
          <w:p w14:paraId="27838453"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15</w:t>
            </w:r>
          </w:p>
        </w:tc>
        <w:tc>
          <w:tcPr>
            <w:tcW w:w="640" w:type="dxa"/>
            <w:vMerge/>
            <w:tcBorders>
              <w:top w:val="nil"/>
              <w:left w:val="single" w:sz="8" w:space="0" w:color="auto"/>
              <w:bottom w:val="single" w:sz="8" w:space="0" w:color="000000"/>
              <w:right w:val="single" w:sz="8" w:space="0" w:color="auto"/>
            </w:tcBorders>
            <w:vAlign w:val="center"/>
            <w:hideMark/>
          </w:tcPr>
          <w:p w14:paraId="7B78208B" w14:textId="77777777" w:rsidR="00B44320" w:rsidRPr="008A1CB8" w:rsidRDefault="00B44320" w:rsidP="007D1114">
            <w:pPr>
              <w:rPr>
                <w:rFonts w:ascii="Calibri" w:eastAsia="Times New Roman" w:hAnsi="Calibri" w:cs="Calibri"/>
                <w:color w:val="000000"/>
                <w:sz w:val="20"/>
                <w:szCs w:val="20"/>
                <w:lang w:val="hu-HU" w:eastAsia="hu-HU"/>
              </w:rPr>
            </w:pPr>
          </w:p>
        </w:tc>
        <w:tc>
          <w:tcPr>
            <w:tcW w:w="1173" w:type="dxa"/>
            <w:vMerge/>
            <w:tcBorders>
              <w:top w:val="nil"/>
              <w:left w:val="single" w:sz="8" w:space="0" w:color="auto"/>
              <w:bottom w:val="single" w:sz="8" w:space="0" w:color="000000"/>
              <w:right w:val="single" w:sz="8" w:space="0" w:color="auto"/>
            </w:tcBorders>
            <w:vAlign w:val="center"/>
            <w:hideMark/>
          </w:tcPr>
          <w:p w14:paraId="4A855DC5" w14:textId="77777777" w:rsidR="00B44320" w:rsidRPr="008A1CB8" w:rsidRDefault="00B44320" w:rsidP="007D1114">
            <w:pPr>
              <w:rPr>
                <w:rFonts w:ascii="Calibri" w:eastAsia="Times New Roman" w:hAnsi="Calibri" w:cs="Calibri"/>
                <w:color w:val="000000"/>
                <w:sz w:val="20"/>
                <w:szCs w:val="20"/>
                <w:lang w:val="hu-HU" w:eastAsia="hu-HU"/>
              </w:rPr>
            </w:pPr>
          </w:p>
        </w:tc>
        <w:tc>
          <w:tcPr>
            <w:tcW w:w="772" w:type="dxa"/>
            <w:vMerge/>
            <w:tcBorders>
              <w:top w:val="nil"/>
              <w:left w:val="single" w:sz="8" w:space="0" w:color="auto"/>
              <w:bottom w:val="single" w:sz="8" w:space="0" w:color="000000"/>
              <w:right w:val="single" w:sz="8" w:space="0" w:color="auto"/>
            </w:tcBorders>
            <w:vAlign w:val="center"/>
            <w:hideMark/>
          </w:tcPr>
          <w:p w14:paraId="796B3058" w14:textId="77777777" w:rsidR="00B44320" w:rsidRPr="008A1CB8" w:rsidRDefault="00B44320" w:rsidP="007D1114">
            <w:pPr>
              <w:rPr>
                <w:rFonts w:ascii="Calibri" w:eastAsia="Times New Roman" w:hAnsi="Calibri" w:cs="Calibri"/>
                <w:color w:val="000000"/>
                <w:sz w:val="20"/>
                <w:szCs w:val="20"/>
                <w:lang w:val="hu-HU" w:eastAsia="hu-HU"/>
              </w:rPr>
            </w:pPr>
          </w:p>
        </w:tc>
        <w:tc>
          <w:tcPr>
            <w:tcW w:w="747" w:type="dxa"/>
            <w:vMerge/>
            <w:tcBorders>
              <w:top w:val="nil"/>
              <w:left w:val="single" w:sz="8" w:space="0" w:color="auto"/>
              <w:bottom w:val="single" w:sz="8" w:space="0" w:color="auto"/>
              <w:right w:val="single" w:sz="8" w:space="0" w:color="auto"/>
            </w:tcBorders>
            <w:vAlign w:val="center"/>
            <w:hideMark/>
          </w:tcPr>
          <w:p w14:paraId="202AA1BF" w14:textId="77777777" w:rsidR="00B44320" w:rsidRPr="008A1CB8" w:rsidRDefault="00B44320" w:rsidP="007D1114">
            <w:pPr>
              <w:rPr>
                <w:rFonts w:ascii="Calibri" w:eastAsia="Times New Roman" w:hAnsi="Calibri" w:cs="Calibri"/>
                <w:color w:val="000000"/>
                <w:sz w:val="20"/>
                <w:szCs w:val="20"/>
                <w:lang w:val="hu-HU" w:eastAsia="hu-HU"/>
              </w:rPr>
            </w:pPr>
          </w:p>
        </w:tc>
        <w:tc>
          <w:tcPr>
            <w:tcW w:w="1011" w:type="dxa"/>
            <w:vMerge/>
            <w:tcBorders>
              <w:top w:val="nil"/>
              <w:left w:val="single" w:sz="8" w:space="0" w:color="auto"/>
              <w:bottom w:val="single" w:sz="8" w:space="0" w:color="auto"/>
              <w:right w:val="single" w:sz="8" w:space="0" w:color="auto"/>
            </w:tcBorders>
            <w:vAlign w:val="center"/>
            <w:hideMark/>
          </w:tcPr>
          <w:p w14:paraId="1E8BE6F1" w14:textId="77777777" w:rsidR="00B44320" w:rsidRPr="008A1CB8" w:rsidRDefault="00B44320" w:rsidP="007D1114">
            <w:pPr>
              <w:rPr>
                <w:rFonts w:ascii="Calibri" w:eastAsia="Times New Roman" w:hAnsi="Calibri" w:cs="Calibri"/>
                <w:color w:val="000000"/>
                <w:sz w:val="20"/>
                <w:szCs w:val="20"/>
                <w:lang w:val="hu-HU" w:eastAsia="hu-HU"/>
              </w:rPr>
            </w:pPr>
          </w:p>
        </w:tc>
      </w:tr>
      <w:tr w:rsidR="00B44320" w:rsidRPr="008A1CB8" w14:paraId="4FC2976E" w14:textId="77777777" w:rsidTr="007D1114">
        <w:trPr>
          <w:trHeight w:val="315"/>
        </w:trPr>
        <w:tc>
          <w:tcPr>
            <w:tcW w:w="390" w:type="dxa"/>
            <w:vMerge/>
            <w:tcBorders>
              <w:top w:val="nil"/>
              <w:left w:val="single" w:sz="8" w:space="0" w:color="auto"/>
              <w:bottom w:val="single" w:sz="8" w:space="0" w:color="000000"/>
              <w:right w:val="single" w:sz="8" w:space="0" w:color="auto"/>
            </w:tcBorders>
            <w:vAlign w:val="center"/>
            <w:hideMark/>
          </w:tcPr>
          <w:p w14:paraId="1DAB50B8" w14:textId="77777777" w:rsidR="00B44320" w:rsidRPr="008A1CB8" w:rsidRDefault="00B44320" w:rsidP="007D1114">
            <w:pPr>
              <w:rPr>
                <w:rFonts w:ascii="Calibri" w:eastAsia="Times New Roman" w:hAnsi="Calibri" w:cs="Calibri"/>
                <w:b/>
                <w:bCs/>
                <w:color w:val="000000"/>
                <w:sz w:val="20"/>
                <w:szCs w:val="20"/>
                <w:lang w:val="hu-HU" w:eastAsia="hu-HU"/>
              </w:rPr>
            </w:pPr>
          </w:p>
        </w:tc>
        <w:tc>
          <w:tcPr>
            <w:tcW w:w="1133" w:type="dxa"/>
            <w:tcBorders>
              <w:top w:val="nil"/>
              <w:left w:val="nil"/>
              <w:bottom w:val="single" w:sz="8" w:space="0" w:color="auto"/>
              <w:right w:val="single" w:sz="8" w:space="0" w:color="auto"/>
            </w:tcBorders>
            <w:shd w:val="clear" w:color="auto" w:fill="auto"/>
            <w:noWrap/>
            <w:vAlign w:val="bottom"/>
            <w:hideMark/>
          </w:tcPr>
          <w:p w14:paraId="50447171" w14:textId="77777777" w:rsidR="00B44320" w:rsidRPr="008A1CB8" w:rsidRDefault="00B44320" w:rsidP="007D1114">
            <w:pP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passenger</w:t>
            </w:r>
          </w:p>
        </w:tc>
        <w:tc>
          <w:tcPr>
            <w:tcW w:w="837" w:type="dxa"/>
            <w:vMerge w:val="restart"/>
            <w:tcBorders>
              <w:top w:val="nil"/>
              <w:left w:val="single" w:sz="8" w:space="0" w:color="auto"/>
              <w:bottom w:val="single" w:sz="8" w:space="0" w:color="auto"/>
              <w:right w:val="single" w:sz="8" w:space="0" w:color="auto"/>
            </w:tcBorders>
            <w:shd w:val="clear" w:color="auto" w:fill="auto"/>
            <w:noWrap/>
            <w:vAlign w:val="center"/>
            <w:hideMark/>
          </w:tcPr>
          <w:p w14:paraId="6CC0EAA4"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South</w:t>
            </w:r>
          </w:p>
        </w:tc>
        <w:tc>
          <w:tcPr>
            <w:tcW w:w="918" w:type="dxa"/>
            <w:tcBorders>
              <w:top w:val="nil"/>
              <w:left w:val="nil"/>
              <w:bottom w:val="single" w:sz="8" w:space="0" w:color="auto"/>
              <w:right w:val="single" w:sz="8" w:space="0" w:color="auto"/>
            </w:tcBorders>
            <w:shd w:val="clear" w:color="000000" w:fill="D9D9D9"/>
            <w:vAlign w:val="center"/>
            <w:hideMark/>
          </w:tcPr>
          <w:p w14:paraId="3FF699AD"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33</w:t>
            </w:r>
            <w:r w:rsidRPr="00381F65">
              <w:rPr>
                <w:sz w:val="20"/>
                <w:szCs w:val="20"/>
              </w:rPr>
              <w:t xml:space="preserve"> x 10</w:t>
            </w:r>
            <w:r w:rsidRPr="00381F65">
              <w:rPr>
                <w:sz w:val="20"/>
                <w:szCs w:val="20"/>
                <w:vertAlign w:val="superscript"/>
              </w:rPr>
              <w:t>12</w:t>
            </w:r>
            <w:r w:rsidRPr="00381F65">
              <w:rPr>
                <w:sz w:val="20"/>
                <w:szCs w:val="20"/>
              </w:rPr>
              <w:t>p.km</w:t>
            </w:r>
            <w:r w:rsidRPr="008A1CB8">
              <w:rPr>
                <w:rFonts w:ascii="Calibri" w:eastAsia="Times New Roman" w:hAnsi="Calibri" w:cs="Calibri"/>
                <w:color w:val="000000"/>
                <w:sz w:val="20"/>
                <w:szCs w:val="20"/>
                <w:vertAlign w:val="superscript"/>
                <w:lang w:val="hu-HU" w:eastAsia="hu-HU"/>
              </w:rPr>
              <w:t xml:space="preserve"> j</w:t>
            </w:r>
          </w:p>
        </w:tc>
        <w:tc>
          <w:tcPr>
            <w:tcW w:w="1264" w:type="dxa"/>
            <w:tcBorders>
              <w:top w:val="nil"/>
              <w:left w:val="nil"/>
              <w:bottom w:val="single" w:sz="8" w:space="0" w:color="auto"/>
              <w:right w:val="single" w:sz="8" w:space="0" w:color="auto"/>
            </w:tcBorders>
            <w:shd w:val="clear" w:color="000000" w:fill="D9D9D9"/>
            <w:vAlign w:val="center"/>
            <w:hideMark/>
          </w:tcPr>
          <w:p w14:paraId="727264AD"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17-40</w:t>
            </w:r>
            <w:r w:rsidRPr="00381F65">
              <w:rPr>
                <w:sz w:val="20"/>
                <w:szCs w:val="20"/>
              </w:rPr>
              <w:t xml:space="preserve"> x 10</w:t>
            </w:r>
            <w:r w:rsidRPr="00381F65">
              <w:rPr>
                <w:sz w:val="20"/>
                <w:szCs w:val="20"/>
                <w:vertAlign w:val="superscript"/>
              </w:rPr>
              <w:t>12</w:t>
            </w:r>
            <w:r w:rsidRPr="00381F65">
              <w:rPr>
                <w:sz w:val="20"/>
                <w:szCs w:val="20"/>
              </w:rPr>
              <w:t xml:space="preserve">p.km </w:t>
            </w:r>
            <w:r w:rsidRPr="008A1CB8">
              <w:rPr>
                <w:rFonts w:ascii="Calibri" w:eastAsia="Times New Roman" w:hAnsi="Calibri" w:cs="Calibri"/>
                <w:color w:val="000000"/>
                <w:sz w:val="20"/>
                <w:szCs w:val="20"/>
                <w:vertAlign w:val="superscript"/>
                <w:lang w:val="hu-HU" w:eastAsia="hu-HU"/>
              </w:rPr>
              <w:t>j,</w:t>
            </w:r>
            <w:r>
              <w:rPr>
                <w:rFonts w:ascii="Calibri" w:eastAsia="Times New Roman" w:hAnsi="Calibri" w:cs="Calibri"/>
                <w:color w:val="000000"/>
                <w:sz w:val="20"/>
                <w:szCs w:val="20"/>
                <w:vertAlign w:val="superscript"/>
                <w:lang w:val="hu-HU" w:eastAsia="hu-HU"/>
              </w:rPr>
              <w:t>x</w:t>
            </w:r>
          </w:p>
        </w:tc>
        <w:tc>
          <w:tcPr>
            <w:tcW w:w="729" w:type="dxa"/>
            <w:tcBorders>
              <w:top w:val="nil"/>
              <w:left w:val="nil"/>
              <w:bottom w:val="single" w:sz="8" w:space="0" w:color="auto"/>
              <w:right w:val="single" w:sz="8" w:space="0" w:color="auto"/>
            </w:tcBorders>
            <w:shd w:val="clear" w:color="000000" w:fill="D9D9D9"/>
            <w:vAlign w:val="center"/>
            <w:hideMark/>
          </w:tcPr>
          <w:p w14:paraId="298D3118"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28</w:t>
            </w:r>
          </w:p>
        </w:tc>
        <w:tc>
          <w:tcPr>
            <w:tcW w:w="640"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28A11D18"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47</w:t>
            </w:r>
          </w:p>
        </w:tc>
        <w:tc>
          <w:tcPr>
            <w:tcW w:w="1173"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47E5DE1C"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43</w:t>
            </w:r>
          </w:p>
        </w:tc>
        <w:tc>
          <w:tcPr>
            <w:tcW w:w="772"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5886C172" w14:textId="77777777" w:rsidR="00B44320" w:rsidRPr="008A1CB8" w:rsidRDefault="00B44320" w:rsidP="007D1114">
            <w:pPr>
              <w:jc w:val="center"/>
              <w:rPr>
                <w:rFonts w:ascii="Calibri" w:eastAsia="Times New Roman" w:hAnsi="Calibri" w:cs="Calibri"/>
                <w:color w:val="000000"/>
                <w:sz w:val="20"/>
                <w:szCs w:val="20"/>
                <w:lang w:val="hu-HU" w:eastAsia="hu-HU"/>
              </w:rPr>
            </w:pPr>
            <w:r>
              <w:rPr>
                <w:rFonts w:ascii="Calibri" w:eastAsia="Times New Roman" w:hAnsi="Calibri" w:cs="Calibri"/>
                <w:color w:val="000000"/>
                <w:sz w:val="20"/>
                <w:szCs w:val="20"/>
                <w:lang w:val="hu-HU" w:eastAsia="hu-HU"/>
              </w:rPr>
              <w:t>42</w:t>
            </w:r>
          </w:p>
        </w:tc>
        <w:tc>
          <w:tcPr>
            <w:tcW w:w="747" w:type="dxa"/>
            <w:vMerge w:val="restart"/>
            <w:tcBorders>
              <w:top w:val="nil"/>
              <w:left w:val="single" w:sz="8" w:space="0" w:color="auto"/>
              <w:bottom w:val="single" w:sz="8" w:space="0" w:color="auto"/>
              <w:right w:val="single" w:sz="8" w:space="0" w:color="auto"/>
            </w:tcBorders>
            <w:shd w:val="clear" w:color="000000" w:fill="D9D9D9"/>
            <w:vAlign w:val="center"/>
            <w:hideMark/>
          </w:tcPr>
          <w:p w14:paraId="44B8141F"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41</w:t>
            </w:r>
          </w:p>
        </w:tc>
        <w:tc>
          <w:tcPr>
            <w:tcW w:w="1011" w:type="dxa"/>
            <w:vMerge w:val="restart"/>
            <w:tcBorders>
              <w:top w:val="nil"/>
              <w:left w:val="single" w:sz="8" w:space="0" w:color="auto"/>
              <w:bottom w:val="single" w:sz="8" w:space="0" w:color="auto"/>
              <w:right w:val="single" w:sz="8" w:space="0" w:color="auto"/>
            </w:tcBorders>
            <w:shd w:val="clear" w:color="000000" w:fill="D9D9D9"/>
            <w:vAlign w:val="center"/>
            <w:hideMark/>
          </w:tcPr>
          <w:p w14:paraId="64E8BDB4"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5</w:t>
            </w:r>
            <w:r>
              <w:rPr>
                <w:rFonts w:ascii="Calibri" w:eastAsia="Times New Roman" w:hAnsi="Calibri" w:cs="Calibri"/>
                <w:color w:val="000000"/>
                <w:sz w:val="20"/>
                <w:szCs w:val="20"/>
                <w:lang w:val="hu-HU" w:eastAsia="hu-HU"/>
              </w:rPr>
              <w:t>3</w:t>
            </w:r>
          </w:p>
        </w:tc>
      </w:tr>
      <w:tr w:rsidR="00B44320" w:rsidRPr="008A1CB8" w14:paraId="7CCFACED" w14:textId="77777777" w:rsidTr="007D1114">
        <w:trPr>
          <w:trHeight w:val="330"/>
        </w:trPr>
        <w:tc>
          <w:tcPr>
            <w:tcW w:w="390" w:type="dxa"/>
            <w:vMerge/>
            <w:tcBorders>
              <w:top w:val="nil"/>
              <w:left w:val="single" w:sz="8" w:space="0" w:color="auto"/>
              <w:bottom w:val="single" w:sz="8" w:space="0" w:color="000000"/>
              <w:right w:val="single" w:sz="8" w:space="0" w:color="auto"/>
            </w:tcBorders>
            <w:vAlign w:val="center"/>
            <w:hideMark/>
          </w:tcPr>
          <w:p w14:paraId="77382628" w14:textId="77777777" w:rsidR="00B44320" w:rsidRPr="008A1CB8" w:rsidRDefault="00B44320" w:rsidP="007D1114">
            <w:pPr>
              <w:rPr>
                <w:rFonts w:ascii="Calibri" w:eastAsia="Times New Roman" w:hAnsi="Calibri" w:cs="Calibri"/>
                <w:b/>
                <w:bCs/>
                <w:color w:val="000000"/>
                <w:sz w:val="20"/>
                <w:szCs w:val="20"/>
                <w:lang w:val="hu-HU" w:eastAsia="hu-HU"/>
              </w:rPr>
            </w:pPr>
          </w:p>
        </w:tc>
        <w:tc>
          <w:tcPr>
            <w:tcW w:w="1133" w:type="dxa"/>
            <w:tcBorders>
              <w:top w:val="nil"/>
              <w:left w:val="nil"/>
              <w:bottom w:val="single" w:sz="8" w:space="0" w:color="auto"/>
              <w:right w:val="single" w:sz="8" w:space="0" w:color="auto"/>
            </w:tcBorders>
            <w:shd w:val="clear" w:color="auto" w:fill="auto"/>
            <w:noWrap/>
            <w:vAlign w:val="bottom"/>
            <w:hideMark/>
          </w:tcPr>
          <w:p w14:paraId="401CCC82" w14:textId="77777777" w:rsidR="00B44320" w:rsidRPr="008A1CB8" w:rsidRDefault="00B44320" w:rsidP="007D1114">
            <w:pP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freight</w:t>
            </w:r>
            <w:r>
              <w:rPr>
                <w:rFonts w:ascii="Calibri" w:eastAsia="Times New Roman" w:hAnsi="Calibri" w:cs="Calibri"/>
                <w:color w:val="000000"/>
                <w:sz w:val="20"/>
                <w:szCs w:val="20"/>
                <w:vertAlign w:val="superscript"/>
                <w:lang w:val="hu-HU" w:eastAsia="hu-HU"/>
              </w:rPr>
              <w:t>l</w:t>
            </w:r>
          </w:p>
        </w:tc>
        <w:tc>
          <w:tcPr>
            <w:tcW w:w="837" w:type="dxa"/>
            <w:vMerge/>
            <w:tcBorders>
              <w:top w:val="nil"/>
              <w:left w:val="single" w:sz="8" w:space="0" w:color="auto"/>
              <w:bottom w:val="single" w:sz="8" w:space="0" w:color="auto"/>
              <w:right w:val="single" w:sz="8" w:space="0" w:color="auto"/>
            </w:tcBorders>
            <w:vAlign w:val="center"/>
            <w:hideMark/>
          </w:tcPr>
          <w:p w14:paraId="2BDE7A5C" w14:textId="77777777" w:rsidR="00B44320" w:rsidRPr="008A1CB8" w:rsidRDefault="00B44320" w:rsidP="007D1114">
            <w:pPr>
              <w:rPr>
                <w:rFonts w:ascii="Calibri" w:eastAsia="Times New Roman" w:hAnsi="Calibri" w:cs="Calibri"/>
                <w:color w:val="000000"/>
                <w:sz w:val="20"/>
                <w:szCs w:val="20"/>
                <w:lang w:val="hu-HU" w:eastAsia="hu-HU"/>
              </w:rPr>
            </w:pPr>
          </w:p>
        </w:tc>
        <w:tc>
          <w:tcPr>
            <w:tcW w:w="918" w:type="dxa"/>
            <w:tcBorders>
              <w:top w:val="nil"/>
              <w:left w:val="nil"/>
              <w:bottom w:val="single" w:sz="8" w:space="0" w:color="auto"/>
              <w:right w:val="single" w:sz="8" w:space="0" w:color="auto"/>
            </w:tcBorders>
            <w:shd w:val="clear" w:color="000000" w:fill="D9D9D9"/>
            <w:vAlign w:val="center"/>
            <w:hideMark/>
          </w:tcPr>
          <w:p w14:paraId="1108DAD0"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29</w:t>
            </w:r>
            <w:r w:rsidRPr="00381F65">
              <w:rPr>
                <w:sz w:val="20"/>
                <w:szCs w:val="20"/>
              </w:rPr>
              <w:t xml:space="preserve"> x 10</w:t>
            </w:r>
            <w:r w:rsidRPr="00381F65">
              <w:rPr>
                <w:sz w:val="20"/>
                <w:szCs w:val="20"/>
                <w:vertAlign w:val="superscript"/>
              </w:rPr>
              <w:t>12</w:t>
            </w:r>
            <w:r w:rsidRPr="00381F65">
              <w:rPr>
                <w:sz w:val="20"/>
                <w:szCs w:val="20"/>
              </w:rPr>
              <w:t>t.km</w:t>
            </w:r>
            <w:r>
              <w:rPr>
                <w:rFonts w:ascii="Calibri" w:eastAsia="Times New Roman" w:hAnsi="Calibri" w:cs="Calibri"/>
                <w:color w:val="000000"/>
                <w:sz w:val="20"/>
                <w:szCs w:val="20"/>
                <w:vertAlign w:val="superscript"/>
                <w:lang w:val="hu-HU" w:eastAsia="hu-HU"/>
              </w:rPr>
              <w:t>k</w:t>
            </w:r>
          </w:p>
        </w:tc>
        <w:tc>
          <w:tcPr>
            <w:tcW w:w="1264" w:type="dxa"/>
            <w:tcBorders>
              <w:top w:val="nil"/>
              <w:left w:val="nil"/>
              <w:bottom w:val="single" w:sz="8" w:space="0" w:color="auto"/>
              <w:right w:val="single" w:sz="8" w:space="0" w:color="auto"/>
            </w:tcBorders>
            <w:shd w:val="clear" w:color="000000" w:fill="D9D9D9"/>
            <w:vAlign w:val="center"/>
            <w:hideMark/>
          </w:tcPr>
          <w:p w14:paraId="1BBF2AAB"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21-37</w:t>
            </w:r>
            <w:r w:rsidRPr="00381F65">
              <w:rPr>
                <w:sz w:val="20"/>
                <w:szCs w:val="20"/>
              </w:rPr>
              <w:t xml:space="preserve"> x 10</w:t>
            </w:r>
            <w:r w:rsidRPr="00381F65">
              <w:rPr>
                <w:sz w:val="20"/>
                <w:szCs w:val="20"/>
                <w:vertAlign w:val="superscript"/>
              </w:rPr>
              <w:t>12</w:t>
            </w:r>
            <w:r w:rsidRPr="00381F65">
              <w:rPr>
                <w:sz w:val="20"/>
                <w:szCs w:val="20"/>
              </w:rPr>
              <w:t xml:space="preserve">t.km </w:t>
            </w:r>
            <w:r>
              <w:rPr>
                <w:rFonts w:ascii="Calibri" w:eastAsia="Times New Roman" w:hAnsi="Calibri" w:cs="Calibri"/>
                <w:color w:val="000000"/>
                <w:sz w:val="20"/>
                <w:szCs w:val="20"/>
                <w:vertAlign w:val="superscript"/>
                <w:lang w:val="hu-HU" w:eastAsia="hu-HU"/>
              </w:rPr>
              <w:t>k</w:t>
            </w:r>
            <w:r w:rsidRPr="008A1CB8">
              <w:rPr>
                <w:rFonts w:ascii="Calibri" w:eastAsia="Times New Roman" w:hAnsi="Calibri" w:cs="Calibri"/>
                <w:color w:val="000000"/>
                <w:sz w:val="20"/>
                <w:szCs w:val="20"/>
                <w:vertAlign w:val="superscript"/>
                <w:lang w:val="hu-HU" w:eastAsia="hu-HU"/>
              </w:rPr>
              <w:t>,</w:t>
            </w:r>
            <w:r>
              <w:rPr>
                <w:rFonts w:ascii="Calibri" w:eastAsia="Times New Roman" w:hAnsi="Calibri" w:cs="Calibri"/>
                <w:color w:val="000000"/>
                <w:sz w:val="20"/>
                <w:szCs w:val="20"/>
                <w:vertAlign w:val="superscript"/>
                <w:lang w:val="hu-HU" w:eastAsia="hu-HU"/>
              </w:rPr>
              <w:t>x</w:t>
            </w:r>
          </w:p>
        </w:tc>
        <w:tc>
          <w:tcPr>
            <w:tcW w:w="729" w:type="dxa"/>
            <w:tcBorders>
              <w:top w:val="nil"/>
              <w:left w:val="nil"/>
              <w:bottom w:val="single" w:sz="8" w:space="0" w:color="auto"/>
              <w:right w:val="single" w:sz="8" w:space="0" w:color="auto"/>
            </w:tcBorders>
            <w:shd w:val="clear" w:color="000000" w:fill="D9D9D9"/>
            <w:vAlign w:val="center"/>
            <w:hideMark/>
          </w:tcPr>
          <w:p w14:paraId="0FD49214"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19</w:t>
            </w:r>
          </w:p>
        </w:tc>
        <w:tc>
          <w:tcPr>
            <w:tcW w:w="640" w:type="dxa"/>
            <w:vMerge/>
            <w:tcBorders>
              <w:top w:val="nil"/>
              <w:left w:val="single" w:sz="8" w:space="0" w:color="auto"/>
              <w:bottom w:val="single" w:sz="8" w:space="0" w:color="000000"/>
              <w:right w:val="single" w:sz="8" w:space="0" w:color="auto"/>
            </w:tcBorders>
            <w:vAlign w:val="center"/>
            <w:hideMark/>
          </w:tcPr>
          <w:p w14:paraId="68F4C654" w14:textId="77777777" w:rsidR="00B44320" w:rsidRPr="008A1CB8" w:rsidRDefault="00B44320" w:rsidP="007D1114">
            <w:pPr>
              <w:rPr>
                <w:rFonts w:ascii="Calibri" w:eastAsia="Times New Roman" w:hAnsi="Calibri" w:cs="Calibri"/>
                <w:color w:val="000000"/>
                <w:sz w:val="20"/>
                <w:szCs w:val="20"/>
                <w:lang w:val="hu-HU" w:eastAsia="hu-HU"/>
              </w:rPr>
            </w:pPr>
          </w:p>
        </w:tc>
        <w:tc>
          <w:tcPr>
            <w:tcW w:w="1173" w:type="dxa"/>
            <w:vMerge/>
            <w:tcBorders>
              <w:top w:val="nil"/>
              <w:left w:val="single" w:sz="8" w:space="0" w:color="auto"/>
              <w:bottom w:val="single" w:sz="8" w:space="0" w:color="000000"/>
              <w:right w:val="single" w:sz="8" w:space="0" w:color="auto"/>
            </w:tcBorders>
            <w:vAlign w:val="center"/>
            <w:hideMark/>
          </w:tcPr>
          <w:p w14:paraId="11698625" w14:textId="77777777" w:rsidR="00B44320" w:rsidRPr="008A1CB8" w:rsidRDefault="00B44320" w:rsidP="007D1114">
            <w:pPr>
              <w:rPr>
                <w:rFonts w:ascii="Calibri" w:eastAsia="Times New Roman" w:hAnsi="Calibri" w:cs="Calibri"/>
                <w:color w:val="000000"/>
                <w:sz w:val="20"/>
                <w:szCs w:val="20"/>
                <w:lang w:val="hu-HU" w:eastAsia="hu-HU"/>
              </w:rPr>
            </w:pPr>
          </w:p>
        </w:tc>
        <w:tc>
          <w:tcPr>
            <w:tcW w:w="772" w:type="dxa"/>
            <w:vMerge/>
            <w:tcBorders>
              <w:top w:val="nil"/>
              <w:left w:val="single" w:sz="8" w:space="0" w:color="auto"/>
              <w:bottom w:val="single" w:sz="8" w:space="0" w:color="000000"/>
              <w:right w:val="single" w:sz="8" w:space="0" w:color="auto"/>
            </w:tcBorders>
            <w:vAlign w:val="center"/>
            <w:hideMark/>
          </w:tcPr>
          <w:p w14:paraId="184BF610" w14:textId="77777777" w:rsidR="00B44320" w:rsidRPr="008A1CB8" w:rsidRDefault="00B44320" w:rsidP="007D1114">
            <w:pPr>
              <w:rPr>
                <w:rFonts w:ascii="Calibri" w:eastAsia="Times New Roman" w:hAnsi="Calibri" w:cs="Calibri"/>
                <w:color w:val="000000"/>
                <w:sz w:val="20"/>
                <w:szCs w:val="20"/>
                <w:lang w:val="hu-HU" w:eastAsia="hu-HU"/>
              </w:rPr>
            </w:pPr>
          </w:p>
        </w:tc>
        <w:tc>
          <w:tcPr>
            <w:tcW w:w="747" w:type="dxa"/>
            <w:vMerge/>
            <w:tcBorders>
              <w:top w:val="nil"/>
              <w:left w:val="single" w:sz="8" w:space="0" w:color="auto"/>
              <w:bottom w:val="single" w:sz="8" w:space="0" w:color="auto"/>
              <w:right w:val="single" w:sz="8" w:space="0" w:color="auto"/>
            </w:tcBorders>
            <w:vAlign w:val="center"/>
            <w:hideMark/>
          </w:tcPr>
          <w:p w14:paraId="352B7544" w14:textId="77777777" w:rsidR="00B44320" w:rsidRPr="008A1CB8" w:rsidRDefault="00B44320" w:rsidP="007D1114">
            <w:pPr>
              <w:rPr>
                <w:rFonts w:ascii="Calibri" w:eastAsia="Times New Roman" w:hAnsi="Calibri" w:cs="Calibri"/>
                <w:color w:val="000000"/>
                <w:sz w:val="20"/>
                <w:szCs w:val="20"/>
                <w:lang w:val="hu-HU" w:eastAsia="hu-HU"/>
              </w:rPr>
            </w:pPr>
          </w:p>
        </w:tc>
        <w:tc>
          <w:tcPr>
            <w:tcW w:w="1011" w:type="dxa"/>
            <w:vMerge/>
            <w:tcBorders>
              <w:top w:val="nil"/>
              <w:left w:val="single" w:sz="8" w:space="0" w:color="auto"/>
              <w:bottom w:val="single" w:sz="8" w:space="0" w:color="auto"/>
              <w:right w:val="single" w:sz="8" w:space="0" w:color="auto"/>
            </w:tcBorders>
            <w:vAlign w:val="center"/>
            <w:hideMark/>
          </w:tcPr>
          <w:p w14:paraId="5F3E870B" w14:textId="77777777" w:rsidR="00B44320" w:rsidRPr="008A1CB8" w:rsidRDefault="00B44320" w:rsidP="007D1114">
            <w:pPr>
              <w:rPr>
                <w:rFonts w:ascii="Calibri" w:eastAsia="Times New Roman" w:hAnsi="Calibri" w:cs="Calibri"/>
                <w:color w:val="000000"/>
                <w:sz w:val="20"/>
                <w:szCs w:val="20"/>
                <w:lang w:val="hu-HU" w:eastAsia="hu-HU"/>
              </w:rPr>
            </w:pPr>
          </w:p>
        </w:tc>
      </w:tr>
      <w:tr w:rsidR="00B44320" w:rsidRPr="008A1CB8" w14:paraId="1E4E4868" w14:textId="77777777" w:rsidTr="007D1114">
        <w:trPr>
          <w:trHeight w:val="315"/>
        </w:trPr>
        <w:tc>
          <w:tcPr>
            <w:tcW w:w="2360" w:type="dxa"/>
            <w:gridSpan w:val="3"/>
            <w:tcBorders>
              <w:top w:val="single" w:sz="8" w:space="0" w:color="auto"/>
              <w:left w:val="single" w:sz="8" w:space="0" w:color="auto"/>
              <w:bottom w:val="single" w:sz="8" w:space="0" w:color="auto"/>
              <w:right w:val="nil"/>
            </w:tcBorders>
            <w:shd w:val="clear" w:color="auto" w:fill="auto"/>
            <w:noWrap/>
            <w:vAlign w:val="bottom"/>
            <w:hideMark/>
          </w:tcPr>
          <w:p w14:paraId="4629EA92" w14:textId="77777777" w:rsidR="00B44320" w:rsidRPr="008A1CB8" w:rsidRDefault="00B44320" w:rsidP="007D1114">
            <w:pPr>
              <w:jc w:val="right"/>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international bunkers</w:t>
            </w:r>
          </w:p>
        </w:tc>
        <w:tc>
          <w:tcPr>
            <w:tcW w:w="2182" w:type="dxa"/>
            <w:gridSpan w:val="2"/>
            <w:tcBorders>
              <w:top w:val="nil"/>
              <w:left w:val="single" w:sz="8" w:space="0" w:color="auto"/>
              <w:bottom w:val="single" w:sz="8" w:space="0" w:color="auto"/>
              <w:right w:val="single" w:sz="8" w:space="0" w:color="000000"/>
            </w:tcBorders>
            <w:shd w:val="clear" w:color="auto" w:fill="auto"/>
            <w:vAlign w:val="center"/>
            <w:hideMark/>
          </w:tcPr>
          <w:p w14:paraId="5118C139" w14:textId="77777777" w:rsidR="00B44320" w:rsidRPr="008A1CB8" w:rsidRDefault="00B44320" w:rsidP="007D1114">
            <w:pPr>
              <w:jc w:val="center"/>
              <w:rPr>
                <w:rFonts w:ascii="Calibri" w:eastAsia="Times New Roman" w:hAnsi="Calibri" w:cs="Calibri"/>
                <w:color w:val="000000"/>
                <w:sz w:val="20"/>
                <w:szCs w:val="20"/>
                <w:lang w:val="hu-HU" w:eastAsia="hu-HU"/>
              </w:rPr>
            </w:pPr>
            <w:r w:rsidRPr="008A1CB8">
              <w:rPr>
                <w:rFonts w:ascii="Calibri" w:eastAsia="Times New Roman" w:hAnsi="Calibri" w:cs="Calibri"/>
                <w:color w:val="000000"/>
                <w:sz w:val="20"/>
                <w:szCs w:val="20"/>
                <w:lang w:val="hu-HU" w:eastAsia="hu-HU"/>
              </w:rPr>
              <w:t>-</w:t>
            </w:r>
          </w:p>
        </w:tc>
        <w:tc>
          <w:tcPr>
            <w:tcW w:w="729" w:type="dxa"/>
            <w:tcBorders>
              <w:top w:val="nil"/>
              <w:left w:val="nil"/>
              <w:bottom w:val="single" w:sz="8" w:space="0" w:color="auto"/>
              <w:right w:val="single" w:sz="8" w:space="0" w:color="auto"/>
            </w:tcBorders>
            <w:shd w:val="clear" w:color="auto" w:fill="auto"/>
            <w:vAlign w:val="center"/>
            <w:hideMark/>
          </w:tcPr>
          <w:p w14:paraId="3DB98DE9" w14:textId="77777777" w:rsidR="00B44320" w:rsidRPr="008A1CB8" w:rsidRDefault="00B44320" w:rsidP="007D1114">
            <w:pPr>
              <w:jc w:val="center"/>
              <w:rPr>
                <w:rFonts w:ascii="Calibri" w:eastAsia="Times New Roman" w:hAnsi="Calibri" w:cs="Calibri"/>
                <w:i/>
                <w:iCs/>
                <w:color w:val="000000"/>
                <w:sz w:val="20"/>
                <w:szCs w:val="20"/>
                <w:lang w:val="hu-HU" w:eastAsia="hu-HU"/>
              </w:rPr>
            </w:pPr>
            <w:r w:rsidRPr="008A1CB8">
              <w:rPr>
                <w:rFonts w:ascii="Calibri" w:eastAsia="Times New Roman" w:hAnsi="Calibri" w:cs="Calibri"/>
                <w:i/>
                <w:iCs/>
                <w:color w:val="000000"/>
                <w:sz w:val="20"/>
                <w:szCs w:val="20"/>
                <w:lang w:val="hu-HU" w:eastAsia="hu-HU"/>
              </w:rPr>
              <w:t>8</w:t>
            </w:r>
          </w:p>
        </w:tc>
        <w:tc>
          <w:tcPr>
            <w:tcW w:w="640" w:type="dxa"/>
            <w:tcBorders>
              <w:top w:val="nil"/>
              <w:left w:val="nil"/>
              <w:bottom w:val="single" w:sz="8" w:space="0" w:color="auto"/>
              <w:right w:val="single" w:sz="8" w:space="0" w:color="auto"/>
            </w:tcBorders>
            <w:shd w:val="clear" w:color="auto" w:fill="auto"/>
            <w:vAlign w:val="center"/>
            <w:hideMark/>
          </w:tcPr>
          <w:p w14:paraId="1285F432" w14:textId="77777777" w:rsidR="00B44320" w:rsidRPr="008A1CB8" w:rsidRDefault="00B44320" w:rsidP="007D1114">
            <w:pPr>
              <w:jc w:val="center"/>
              <w:rPr>
                <w:rFonts w:ascii="Calibri" w:eastAsia="Times New Roman" w:hAnsi="Calibri" w:cs="Calibri"/>
                <w:i/>
                <w:iCs/>
                <w:color w:val="000000"/>
                <w:sz w:val="20"/>
                <w:szCs w:val="20"/>
                <w:lang w:val="hu-HU" w:eastAsia="hu-HU"/>
              </w:rPr>
            </w:pPr>
            <w:r w:rsidRPr="008A1CB8">
              <w:rPr>
                <w:rFonts w:ascii="Calibri" w:eastAsia="Times New Roman" w:hAnsi="Calibri" w:cs="Calibri"/>
                <w:i/>
                <w:iCs/>
                <w:color w:val="000000"/>
                <w:sz w:val="20"/>
                <w:szCs w:val="20"/>
                <w:lang w:val="hu-HU" w:eastAsia="hu-HU"/>
              </w:rPr>
              <w:t>8</w:t>
            </w:r>
          </w:p>
        </w:tc>
        <w:tc>
          <w:tcPr>
            <w:tcW w:w="1173" w:type="dxa"/>
            <w:tcBorders>
              <w:top w:val="nil"/>
              <w:left w:val="nil"/>
              <w:bottom w:val="single" w:sz="8" w:space="0" w:color="auto"/>
              <w:right w:val="single" w:sz="8" w:space="0" w:color="auto"/>
            </w:tcBorders>
            <w:shd w:val="clear" w:color="auto" w:fill="auto"/>
            <w:vAlign w:val="center"/>
            <w:hideMark/>
          </w:tcPr>
          <w:p w14:paraId="37F5DFC2" w14:textId="77777777" w:rsidR="00B44320" w:rsidRPr="008A1CB8" w:rsidRDefault="00B44320" w:rsidP="007D1114">
            <w:pPr>
              <w:jc w:val="center"/>
              <w:rPr>
                <w:rFonts w:ascii="Calibri" w:eastAsia="Times New Roman" w:hAnsi="Calibri" w:cs="Calibri"/>
                <w:i/>
                <w:iCs/>
                <w:color w:val="000000"/>
                <w:sz w:val="20"/>
                <w:szCs w:val="20"/>
                <w:lang w:val="hu-HU" w:eastAsia="hu-HU"/>
              </w:rPr>
            </w:pPr>
            <w:r w:rsidRPr="008A1CB8">
              <w:rPr>
                <w:rFonts w:ascii="Calibri" w:eastAsia="Times New Roman" w:hAnsi="Calibri" w:cs="Calibri"/>
                <w:i/>
                <w:iCs/>
                <w:color w:val="000000"/>
                <w:sz w:val="20"/>
                <w:szCs w:val="20"/>
                <w:lang w:val="hu-HU" w:eastAsia="hu-HU"/>
              </w:rPr>
              <w:t>n.a.</w:t>
            </w:r>
          </w:p>
        </w:tc>
        <w:tc>
          <w:tcPr>
            <w:tcW w:w="772" w:type="dxa"/>
            <w:tcBorders>
              <w:top w:val="nil"/>
              <w:left w:val="nil"/>
              <w:bottom w:val="single" w:sz="8" w:space="0" w:color="auto"/>
              <w:right w:val="single" w:sz="8" w:space="0" w:color="auto"/>
            </w:tcBorders>
            <w:shd w:val="clear" w:color="auto" w:fill="auto"/>
            <w:vAlign w:val="center"/>
            <w:hideMark/>
          </w:tcPr>
          <w:p w14:paraId="6E95D4CA" w14:textId="77777777" w:rsidR="00B44320" w:rsidRPr="008A1CB8" w:rsidRDefault="00B44320" w:rsidP="007D1114">
            <w:pPr>
              <w:jc w:val="center"/>
              <w:rPr>
                <w:rFonts w:ascii="Calibri" w:eastAsia="Times New Roman" w:hAnsi="Calibri" w:cs="Calibri"/>
                <w:i/>
                <w:iCs/>
                <w:color w:val="000000"/>
                <w:sz w:val="20"/>
                <w:szCs w:val="20"/>
                <w:lang w:val="hu-HU" w:eastAsia="hu-HU"/>
              </w:rPr>
            </w:pPr>
            <w:r w:rsidRPr="008A1CB8">
              <w:rPr>
                <w:rFonts w:ascii="Calibri" w:eastAsia="Times New Roman" w:hAnsi="Calibri" w:cs="Calibri"/>
                <w:i/>
                <w:iCs/>
                <w:color w:val="000000"/>
                <w:sz w:val="20"/>
                <w:szCs w:val="20"/>
                <w:lang w:val="hu-HU" w:eastAsia="hu-HU"/>
              </w:rPr>
              <w:t>15</w:t>
            </w:r>
          </w:p>
        </w:tc>
        <w:tc>
          <w:tcPr>
            <w:tcW w:w="747" w:type="dxa"/>
            <w:tcBorders>
              <w:top w:val="nil"/>
              <w:left w:val="nil"/>
              <w:bottom w:val="single" w:sz="8" w:space="0" w:color="auto"/>
              <w:right w:val="single" w:sz="8" w:space="0" w:color="auto"/>
            </w:tcBorders>
            <w:shd w:val="clear" w:color="auto" w:fill="auto"/>
            <w:vAlign w:val="center"/>
            <w:hideMark/>
          </w:tcPr>
          <w:p w14:paraId="051135E2" w14:textId="77777777" w:rsidR="00B44320" w:rsidRPr="008A1CB8" w:rsidRDefault="00B44320" w:rsidP="007D1114">
            <w:pPr>
              <w:jc w:val="center"/>
              <w:rPr>
                <w:rFonts w:ascii="Calibri" w:eastAsia="Times New Roman" w:hAnsi="Calibri" w:cs="Calibri"/>
                <w:i/>
                <w:iCs/>
                <w:color w:val="000000"/>
                <w:sz w:val="20"/>
                <w:szCs w:val="20"/>
                <w:lang w:val="hu-HU" w:eastAsia="hu-HU"/>
              </w:rPr>
            </w:pPr>
            <w:r>
              <w:rPr>
                <w:rFonts w:ascii="Calibri" w:eastAsia="Times New Roman" w:hAnsi="Calibri" w:cs="Calibri"/>
                <w:i/>
                <w:iCs/>
                <w:color w:val="000000"/>
                <w:sz w:val="20"/>
                <w:szCs w:val="20"/>
                <w:lang w:val="hu-HU" w:eastAsia="hu-HU"/>
              </w:rPr>
              <w:t>10</w:t>
            </w:r>
            <w:r w:rsidRPr="00133FC8">
              <w:rPr>
                <w:rFonts w:ascii="Calibri" w:eastAsia="Times New Roman" w:hAnsi="Calibri" w:cs="Calibri"/>
                <w:i/>
                <w:iCs/>
                <w:color w:val="000000"/>
                <w:sz w:val="20"/>
                <w:szCs w:val="20"/>
                <w:vertAlign w:val="superscript"/>
                <w:lang w:val="hu-HU" w:eastAsia="hu-HU"/>
              </w:rPr>
              <w:t>m</w:t>
            </w:r>
          </w:p>
        </w:tc>
        <w:tc>
          <w:tcPr>
            <w:tcW w:w="1011" w:type="dxa"/>
            <w:tcBorders>
              <w:top w:val="nil"/>
              <w:left w:val="nil"/>
              <w:bottom w:val="single" w:sz="8" w:space="0" w:color="auto"/>
              <w:right w:val="single" w:sz="8" w:space="0" w:color="auto"/>
            </w:tcBorders>
            <w:shd w:val="clear" w:color="auto" w:fill="auto"/>
            <w:vAlign w:val="center"/>
            <w:hideMark/>
          </w:tcPr>
          <w:p w14:paraId="004CD32E" w14:textId="77777777" w:rsidR="00B44320" w:rsidRPr="008A1CB8" w:rsidRDefault="00B44320" w:rsidP="007D1114">
            <w:pPr>
              <w:jc w:val="center"/>
              <w:rPr>
                <w:rFonts w:ascii="Calibri" w:eastAsia="Times New Roman" w:hAnsi="Calibri" w:cs="Calibri"/>
                <w:i/>
                <w:iCs/>
                <w:color w:val="000000"/>
                <w:sz w:val="20"/>
                <w:szCs w:val="20"/>
                <w:lang w:val="hu-HU" w:eastAsia="hu-HU"/>
              </w:rPr>
            </w:pPr>
            <w:r>
              <w:rPr>
                <w:rFonts w:ascii="Calibri" w:eastAsia="Times New Roman" w:hAnsi="Calibri" w:cs="Calibri"/>
                <w:i/>
                <w:iCs/>
                <w:color w:val="000000"/>
                <w:sz w:val="20"/>
                <w:szCs w:val="20"/>
                <w:lang w:val="hu-HU" w:eastAsia="hu-HU"/>
              </w:rPr>
              <w:t>14</w:t>
            </w:r>
            <w:r w:rsidRPr="00133FC8">
              <w:rPr>
                <w:rFonts w:ascii="Calibri" w:eastAsia="Times New Roman" w:hAnsi="Calibri" w:cs="Calibri"/>
                <w:i/>
                <w:iCs/>
                <w:color w:val="000000"/>
                <w:sz w:val="20"/>
                <w:szCs w:val="20"/>
                <w:vertAlign w:val="superscript"/>
                <w:lang w:val="hu-HU" w:eastAsia="hu-HU"/>
              </w:rPr>
              <w:t>m</w:t>
            </w:r>
          </w:p>
        </w:tc>
      </w:tr>
      <w:tr w:rsidR="00B44320" w:rsidRPr="008A1CB8" w14:paraId="5860AFF9" w14:textId="77777777" w:rsidTr="007D1114">
        <w:trPr>
          <w:trHeight w:val="315"/>
        </w:trPr>
        <w:tc>
          <w:tcPr>
            <w:tcW w:w="4542" w:type="dxa"/>
            <w:gridSpan w:val="5"/>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C3C7634" w14:textId="77777777" w:rsidR="00B44320" w:rsidRPr="008A1CB8" w:rsidRDefault="00B44320" w:rsidP="007D1114">
            <w:pPr>
              <w:jc w:val="right"/>
              <w:rPr>
                <w:rFonts w:ascii="Calibri" w:eastAsia="Times New Roman" w:hAnsi="Calibri" w:cs="Calibri"/>
                <w:b/>
                <w:bCs/>
                <w:color w:val="000000"/>
                <w:sz w:val="20"/>
                <w:szCs w:val="20"/>
                <w:lang w:val="hu-HU" w:eastAsia="hu-HU"/>
              </w:rPr>
            </w:pPr>
            <w:r w:rsidRPr="008A1CB8">
              <w:rPr>
                <w:rFonts w:ascii="Calibri" w:eastAsia="Times New Roman" w:hAnsi="Calibri" w:cs="Calibri"/>
                <w:b/>
                <w:bCs/>
                <w:color w:val="000000"/>
                <w:sz w:val="20"/>
                <w:szCs w:val="20"/>
                <w:lang w:val="hu-HU" w:eastAsia="hu-HU"/>
              </w:rPr>
              <w:t>Total (world)</w:t>
            </w:r>
          </w:p>
        </w:tc>
        <w:tc>
          <w:tcPr>
            <w:tcW w:w="729" w:type="dxa"/>
            <w:tcBorders>
              <w:top w:val="nil"/>
              <w:left w:val="nil"/>
              <w:bottom w:val="single" w:sz="8" w:space="0" w:color="auto"/>
              <w:right w:val="single" w:sz="8" w:space="0" w:color="auto"/>
            </w:tcBorders>
            <w:shd w:val="clear" w:color="auto" w:fill="auto"/>
            <w:vAlign w:val="center"/>
            <w:hideMark/>
          </w:tcPr>
          <w:p w14:paraId="768F887F" w14:textId="77777777" w:rsidR="00B44320" w:rsidRPr="008A1CB8" w:rsidRDefault="00B44320" w:rsidP="007D1114">
            <w:pPr>
              <w:jc w:val="center"/>
              <w:rPr>
                <w:rFonts w:ascii="Calibri" w:eastAsia="Times New Roman" w:hAnsi="Calibri" w:cs="Calibri"/>
                <w:b/>
                <w:bCs/>
                <w:color w:val="000000"/>
                <w:sz w:val="20"/>
                <w:szCs w:val="20"/>
                <w:lang w:val="hu-HU" w:eastAsia="hu-HU"/>
              </w:rPr>
            </w:pPr>
            <w:r w:rsidRPr="008A1CB8">
              <w:rPr>
                <w:rFonts w:ascii="Calibri" w:eastAsia="Times New Roman" w:hAnsi="Calibri" w:cs="Calibri"/>
                <w:b/>
                <w:bCs/>
                <w:color w:val="000000"/>
                <w:sz w:val="20"/>
                <w:szCs w:val="20"/>
                <w:lang w:val="hu-HU" w:eastAsia="hu-HU"/>
              </w:rPr>
              <w:t>410</w:t>
            </w:r>
          </w:p>
        </w:tc>
        <w:tc>
          <w:tcPr>
            <w:tcW w:w="640" w:type="dxa"/>
            <w:tcBorders>
              <w:top w:val="nil"/>
              <w:left w:val="nil"/>
              <w:bottom w:val="single" w:sz="8" w:space="0" w:color="auto"/>
              <w:right w:val="single" w:sz="8" w:space="0" w:color="auto"/>
            </w:tcBorders>
            <w:shd w:val="clear" w:color="auto" w:fill="auto"/>
            <w:vAlign w:val="center"/>
            <w:hideMark/>
          </w:tcPr>
          <w:p w14:paraId="7B7467A5" w14:textId="77777777" w:rsidR="00B44320" w:rsidRPr="008A1CB8" w:rsidRDefault="00B44320" w:rsidP="007D1114">
            <w:pPr>
              <w:jc w:val="center"/>
              <w:rPr>
                <w:rFonts w:ascii="Calibri" w:eastAsia="Times New Roman" w:hAnsi="Calibri" w:cs="Calibri"/>
                <w:b/>
                <w:bCs/>
                <w:color w:val="000000"/>
                <w:sz w:val="20"/>
                <w:szCs w:val="20"/>
                <w:lang w:val="hu-HU" w:eastAsia="hu-HU"/>
              </w:rPr>
            </w:pPr>
            <w:r w:rsidRPr="008A1CB8">
              <w:rPr>
                <w:rFonts w:ascii="Calibri" w:eastAsia="Times New Roman" w:hAnsi="Calibri" w:cs="Calibri"/>
                <w:b/>
                <w:bCs/>
                <w:color w:val="000000"/>
                <w:sz w:val="20"/>
                <w:szCs w:val="20"/>
                <w:lang w:val="hu-HU" w:eastAsia="hu-HU"/>
              </w:rPr>
              <w:t>410</w:t>
            </w:r>
          </w:p>
        </w:tc>
        <w:tc>
          <w:tcPr>
            <w:tcW w:w="1173" w:type="dxa"/>
            <w:tcBorders>
              <w:top w:val="nil"/>
              <w:left w:val="nil"/>
              <w:bottom w:val="single" w:sz="8" w:space="0" w:color="auto"/>
              <w:right w:val="single" w:sz="8" w:space="0" w:color="auto"/>
            </w:tcBorders>
            <w:shd w:val="clear" w:color="auto" w:fill="auto"/>
            <w:vAlign w:val="center"/>
            <w:hideMark/>
          </w:tcPr>
          <w:p w14:paraId="3BB91A5B" w14:textId="77777777" w:rsidR="00B44320" w:rsidRPr="008A1CB8" w:rsidRDefault="00B44320" w:rsidP="007D1114">
            <w:pPr>
              <w:jc w:val="center"/>
              <w:rPr>
                <w:rFonts w:ascii="Calibri" w:eastAsia="Times New Roman" w:hAnsi="Calibri" w:cs="Calibri"/>
                <w:b/>
                <w:bCs/>
                <w:color w:val="000000"/>
                <w:sz w:val="20"/>
                <w:szCs w:val="20"/>
                <w:lang w:val="hu-HU" w:eastAsia="hu-HU"/>
              </w:rPr>
            </w:pPr>
            <w:r w:rsidRPr="008A1CB8">
              <w:rPr>
                <w:rFonts w:ascii="Calibri" w:eastAsia="Times New Roman" w:hAnsi="Calibri" w:cs="Calibri"/>
                <w:b/>
                <w:bCs/>
                <w:color w:val="000000"/>
                <w:sz w:val="20"/>
                <w:szCs w:val="20"/>
                <w:lang w:val="hu-HU" w:eastAsia="hu-HU"/>
              </w:rPr>
              <w:t>358</w:t>
            </w:r>
          </w:p>
        </w:tc>
        <w:tc>
          <w:tcPr>
            <w:tcW w:w="772" w:type="dxa"/>
            <w:tcBorders>
              <w:top w:val="nil"/>
              <w:left w:val="nil"/>
              <w:bottom w:val="single" w:sz="8" w:space="0" w:color="auto"/>
              <w:right w:val="single" w:sz="8" w:space="0" w:color="auto"/>
            </w:tcBorders>
            <w:shd w:val="clear" w:color="auto" w:fill="auto"/>
            <w:vAlign w:val="center"/>
            <w:hideMark/>
          </w:tcPr>
          <w:p w14:paraId="4734E0D0" w14:textId="77777777" w:rsidR="00B44320" w:rsidRPr="008A1CB8" w:rsidRDefault="00B44320" w:rsidP="007D1114">
            <w:pPr>
              <w:jc w:val="center"/>
              <w:rPr>
                <w:rFonts w:ascii="Calibri" w:eastAsia="Times New Roman" w:hAnsi="Calibri" w:cs="Calibri"/>
                <w:b/>
                <w:bCs/>
                <w:color w:val="000000"/>
                <w:sz w:val="20"/>
                <w:szCs w:val="20"/>
                <w:lang w:val="hu-HU" w:eastAsia="hu-HU"/>
              </w:rPr>
            </w:pPr>
            <w:r w:rsidRPr="008A1CB8">
              <w:rPr>
                <w:rFonts w:ascii="Calibri" w:eastAsia="Times New Roman" w:hAnsi="Calibri" w:cs="Calibri"/>
                <w:b/>
                <w:bCs/>
                <w:color w:val="000000"/>
                <w:sz w:val="20"/>
                <w:szCs w:val="20"/>
                <w:lang w:val="hu-HU" w:eastAsia="hu-HU"/>
              </w:rPr>
              <w:t>395</w:t>
            </w:r>
          </w:p>
        </w:tc>
        <w:tc>
          <w:tcPr>
            <w:tcW w:w="747" w:type="dxa"/>
            <w:tcBorders>
              <w:top w:val="nil"/>
              <w:left w:val="nil"/>
              <w:bottom w:val="single" w:sz="8" w:space="0" w:color="auto"/>
              <w:right w:val="single" w:sz="8" w:space="0" w:color="auto"/>
            </w:tcBorders>
            <w:shd w:val="clear" w:color="auto" w:fill="auto"/>
            <w:vAlign w:val="center"/>
            <w:hideMark/>
          </w:tcPr>
          <w:p w14:paraId="52A1578A" w14:textId="77777777" w:rsidR="00B44320" w:rsidRPr="008A1CB8" w:rsidRDefault="00B44320" w:rsidP="007D1114">
            <w:pPr>
              <w:jc w:val="center"/>
              <w:rPr>
                <w:rFonts w:ascii="Calibri" w:eastAsia="Times New Roman" w:hAnsi="Calibri" w:cs="Calibri"/>
                <w:b/>
                <w:bCs/>
                <w:color w:val="000000"/>
                <w:sz w:val="20"/>
                <w:szCs w:val="20"/>
                <w:lang w:val="hu-HU" w:eastAsia="hu-HU"/>
              </w:rPr>
            </w:pPr>
            <w:r w:rsidRPr="008A1CB8">
              <w:rPr>
                <w:rFonts w:ascii="Calibri" w:eastAsia="Times New Roman" w:hAnsi="Calibri" w:cs="Calibri"/>
                <w:b/>
                <w:bCs/>
                <w:color w:val="000000"/>
                <w:sz w:val="20"/>
                <w:szCs w:val="20"/>
                <w:lang w:val="hu-HU" w:eastAsia="hu-HU"/>
              </w:rPr>
              <w:t>402</w:t>
            </w:r>
          </w:p>
        </w:tc>
        <w:tc>
          <w:tcPr>
            <w:tcW w:w="1011" w:type="dxa"/>
            <w:tcBorders>
              <w:top w:val="nil"/>
              <w:left w:val="nil"/>
              <w:bottom w:val="single" w:sz="8" w:space="0" w:color="auto"/>
              <w:right w:val="single" w:sz="8" w:space="0" w:color="auto"/>
            </w:tcBorders>
            <w:shd w:val="clear" w:color="auto" w:fill="auto"/>
            <w:vAlign w:val="center"/>
            <w:hideMark/>
          </w:tcPr>
          <w:p w14:paraId="12A82A05" w14:textId="77777777" w:rsidR="00B44320" w:rsidRPr="008A1CB8" w:rsidRDefault="00B44320" w:rsidP="007D1114">
            <w:pPr>
              <w:jc w:val="center"/>
              <w:rPr>
                <w:rFonts w:ascii="Calibri" w:eastAsia="Times New Roman" w:hAnsi="Calibri" w:cs="Calibri"/>
                <w:b/>
                <w:bCs/>
                <w:color w:val="000000"/>
                <w:sz w:val="20"/>
                <w:szCs w:val="20"/>
                <w:lang w:val="hu-HU" w:eastAsia="hu-HU"/>
              </w:rPr>
            </w:pPr>
            <w:r w:rsidRPr="008A1CB8">
              <w:rPr>
                <w:rFonts w:ascii="Calibri" w:eastAsia="Times New Roman" w:hAnsi="Calibri" w:cs="Calibri"/>
                <w:b/>
                <w:bCs/>
                <w:color w:val="000000"/>
                <w:sz w:val="20"/>
                <w:szCs w:val="20"/>
                <w:lang w:val="hu-HU" w:eastAsia="hu-HU"/>
              </w:rPr>
              <w:t>409</w:t>
            </w:r>
          </w:p>
        </w:tc>
      </w:tr>
    </w:tbl>
    <w:p w14:paraId="104BB91A" w14:textId="77777777" w:rsidR="00B44320" w:rsidRPr="00133FC8" w:rsidRDefault="00B44320" w:rsidP="007D1114">
      <w:pPr>
        <w:rPr>
          <w:sz w:val="20"/>
          <w:szCs w:val="20"/>
        </w:rPr>
      </w:pPr>
      <w:r>
        <w:rPr>
          <w:sz w:val="20"/>
          <w:szCs w:val="20"/>
        </w:rPr>
        <w:t xml:space="preserve">Notes: </w:t>
      </w:r>
      <w:r>
        <w:rPr>
          <w:sz w:val="20"/>
          <w:szCs w:val="20"/>
        </w:rPr>
        <w:br/>
      </w:r>
      <w:r w:rsidRPr="00C733B7">
        <w:rPr>
          <w:sz w:val="20"/>
          <w:szCs w:val="20"/>
        </w:rPr>
        <w:t>a</w:t>
      </w:r>
      <w:r>
        <w:rPr>
          <w:sz w:val="20"/>
          <w:szCs w:val="20"/>
        </w:rPr>
        <w:t xml:space="preserve"> - A</w:t>
      </w:r>
      <w:r w:rsidRPr="00133FC8">
        <w:rPr>
          <w:sz w:val="20"/>
          <w:szCs w:val="20"/>
        </w:rPr>
        <w:t xml:space="preserve">ctivity level units vary per </w:t>
      </w:r>
      <w:r>
        <w:rPr>
          <w:sz w:val="20"/>
          <w:szCs w:val="20"/>
        </w:rPr>
        <w:t>sector</w:t>
      </w:r>
      <w:r w:rsidRPr="00133FC8">
        <w:rPr>
          <w:sz w:val="20"/>
          <w:szCs w:val="20"/>
        </w:rPr>
        <w:t>.</w:t>
      </w:r>
      <w:r>
        <w:rPr>
          <w:sz w:val="20"/>
          <w:szCs w:val="20"/>
        </w:rPr>
        <w:t xml:space="preserve"> </w:t>
      </w:r>
      <w:r>
        <w:rPr>
          <w:sz w:val="20"/>
          <w:szCs w:val="20"/>
        </w:rPr>
        <w:br/>
      </w:r>
      <w:r w:rsidRPr="00133FC8">
        <w:rPr>
          <w:sz w:val="20"/>
          <w:szCs w:val="20"/>
        </w:rPr>
        <w:t>b</w:t>
      </w:r>
      <w:r>
        <w:rPr>
          <w:sz w:val="20"/>
          <w:szCs w:val="20"/>
        </w:rPr>
        <w:t xml:space="preserve"> – </w:t>
      </w:r>
      <w:r w:rsidRPr="00DF280D">
        <w:rPr>
          <w:sz w:val="20"/>
          <w:szCs w:val="20"/>
        </w:rPr>
        <w:t>Primary, Final and Useful Energy Database</w:t>
      </w:r>
      <w:r w:rsidRPr="00277BD0">
        <w:rPr>
          <w:noProof/>
          <w:sz w:val="20"/>
          <w:szCs w:val="20"/>
          <w:vertAlign w:val="superscript"/>
        </w:rPr>
        <w:t>15</w:t>
      </w:r>
      <w:r>
        <w:rPr>
          <w:sz w:val="20"/>
          <w:szCs w:val="20"/>
        </w:rPr>
        <w:t xml:space="preserve">, available online at: </w:t>
      </w:r>
      <w:hyperlink r:id="rId30" w:history="1">
        <w:r w:rsidRPr="00D304E0">
          <w:rPr>
            <w:rStyle w:val="Hyperlink"/>
            <w:sz w:val="18"/>
            <w:szCs w:val="18"/>
          </w:rPr>
          <w:t>http://www.iiasa.ac.at/web/home/research/researchPrograms/TransitionstoNewTechnologies/PFUDB.en.html</w:t>
        </w:r>
      </w:hyperlink>
      <w:r>
        <w:rPr>
          <w:sz w:val="20"/>
          <w:szCs w:val="20"/>
        </w:rPr>
        <w:t xml:space="preserve">, </w:t>
      </w:r>
      <w:r>
        <w:rPr>
          <w:sz w:val="20"/>
          <w:szCs w:val="20"/>
        </w:rPr>
        <w:br/>
      </w:r>
      <w:r w:rsidRPr="006962AE">
        <w:rPr>
          <w:sz w:val="20"/>
          <w:szCs w:val="20"/>
        </w:rPr>
        <w:t>c – IEA ETP</w:t>
      </w:r>
      <w:r w:rsidRPr="00277BD0">
        <w:rPr>
          <w:noProof/>
          <w:sz w:val="20"/>
          <w:szCs w:val="20"/>
          <w:vertAlign w:val="superscript"/>
        </w:rPr>
        <w:t>16</w:t>
      </w:r>
      <w:r w:rsidRPr="006962AE">
        <w:rPr>
          <w:sz w:val="20"/>
          <w:szCs w:val="20"/>
        </w:rPr>
        <w:t xml:space="preserve"> prese</w:t>
      </w:r>
      <w:r w:rsidRPr="00133FC8">
        <w:rPr>
          <w:sz w:val="20"/>
          <w:szCs w:val="20"/>
        </w:rPr>
        <w:t xml:space="preserve">nts data disaggregated to OECD, non-OECD and selected countries. To increase comparability with LED, North is approximated as the sum of OECD and Russia, minus Mexico, </w:t>
      </w:r>
      <w:r>
        <w:rPr>
          <w:sz w:val="20"/>
          <w:szCs w:val="20"/>
        </w:rPr>
        <w:t xml:space="preserve">while </w:t>
      </w:r>
      <w:r w:rsidRPr="00133FC8">
        <w:rPr>
          <w:sz w:val="20"/>
          <w:szCs w:val="20"/>
        </w:rPr>
        <w:t>South as</w:t>
      </w:r>
      <w:r>
        <w:rPr>
          <w:sz w:val="20"/>
          <w:szCs w:val="20"/>
        </w:rPr>
        <w:t xml:space="preserve"> the sum of</w:t>
      </w:r>
      <w:r w:rsidRPr="00133FC8">
        <w:rPr>
          <w:sz w:val="20"/>
          <w:szCs w:val="20"/>
        </w:rPr>
        <w:t xml:space="preserve"> non-OECD and Mexico, minus Russia.</w:t>
      </w:r>
      <w:r>
        <w:rPr>
          <w:sz w:val="20"/>
          <w:szCs w:val="20"/>
        </w:rPr>
        <w:t xml:space="preserve"> </w:t>
      </w:r>
      <w:r>
        <w:rPr>
          <w:sz w:val="20"/>
          <w:szCs w:val="20"/>
        </w:rPr>
        <w:br/>
        <w:t xml:space="preserve">d – Data are for 2015, </w:t>
      </w:r>
      <w:r w:rsidRPr="00133FC8">
        <w:rPr>
          <w:sz w:val="20"/>
          <w:szCs w:val="20"/>
        </w:rPr>
        <w:t>unless otherwise specified in the footnote.</w:t>
      </w:r>
      <w:r>
        <w:rPr>
          <w:sz w:val="20"/>
          <w:szCs w:val="20"/>
        </w:rPr>
        <w:t xml:space="preserve"> </w:t>
      </w:r>
      <w:r>
        <w:rPr>
          <w:sz w:val="20"/>
          <w:szCs w:val="20"/>
        </w:rPr>
        <w:br/>
        <w:t xml:space="preserve">e- </w:t>
      </w:r>
      <w:r w:rsidRPr="00133FC8">
        <w:rPr>
          <w:sz w:val="20"/>
          <w:szCs w:val="20"/>
        </w:rPr>
        <w:t>billion m</w:t>
      </w:r>
      <w:r w:rsidRPr="00133FC8">
        <w:rPr>
          <w:sz w:val="20"/>
          <w:szCs w:val="20"/>
          <w:vertAlign w:val="superscript"/>
        </w:rPr>
        <w:t>2</w:t>
      </w:r>
      <w:r w:rsidRPr="00133FC8">
        <w:rPr>
          <w:sz w:val="20"/>
          <w:szCs w:val="20"/>
        </w:rPr>
        <w:t xml:space="preserve"> of floorspace</w:t>
      </w:r>
      <w:r>
        <w:rPr>
          <w:sz w:val="20"/>
          <w:szCs w:val="20"/>
        </w:rPr>
        <w:t xml:space="preserve">. </w:t>
      </w:r>
      <w:r>
        <w:rPr>
          <w:sz w:val="20"/>
          <w:szCs w:val="20"/>
        </w:rPr>
        <w:br/>
      </w:r>
      <w:r w:rsidRPr="000F76DF">
        <w:rPr>
          <w:sz w:val="20"/>
          <w:szCs w:val="20"/>
        </w:rPr>
        <w:t xml:space="preserve">f – Data source: </w:t>
      </w:r>
      <w:proofErr w:type="spellStart"/>
      <w:r w:rsidRPr="000F76DF">
        <w:rPr>
          <w:sz w:val="20"/>
          <w:szCs w:val="20"/>
        </w:rPr>
        <w:t>Gueneralp</w:t>
      </w:r>
      <w:proofErr w:type="spellEnd"/>
      <w:r w:rsidRPr="000F76DF">
        <w:rPr>
          <w:sz w:val="20"/>
          <w:szCs w:val="20"/>
        </w:rPr>
        <w:t xml:space="preserve"> et al.</w:t>
      </w:r>
      <w:r w:rsidRPr="000F76DF">
        <w:rPr>
          <w:noProof/>
          <w:sz w:val="20"/>
          <w:szCs w:val="20"/>
          <w:vertAlign w:val="superscript"/>
        </w:rPr>
        <w:t>11</w:t>
      </w:r>
      <w:r w:rsidRPr="000F76DF">
        <w:rPr>
          <w:sz w:val="20"/>
          <w:szCs w:val="20"/>
        </w:rPr>
        <w:t xml:space="preserve"> S25 scenario based on 2010 as a base year and Urge-</w:t>
      </w:r>
      <w:proofErr w:type="spellStart"/>
      <w:r w:rsidRPr="000F76DF">
        <w:rPr>
          <w:sz w:val="20"/>
          <w:szCs w:val="20"/>
        </w:rPr>
        <w:t>Vorsatz</w:t>
      </w:r>
      <w:proofErr w:type="spellEnd"/>
      <w:r w:rsidRPr="000F76DF">
        <w:rPr>
          <w:sz w:val="20"/>
          <w:szCs w:val="20"/>
        </w:rPr>
        <w:t xml:space="preserve"> et al.</w:t>
      </w:r>
      <w:r w:rsidRPr="000F76DF">
        <w:rPr>
          <w:noProof/>
          <w:sz w:val="20"/>
          <w:szCs w:val="20"/>
          <w:vertAlign w:val="superscript"/>
        </w:rPr>
        <w:t>12</w:t>
      </w:r>
      <w:r w:rsidRPr="000F76DF">
        <w:rPr>
          <w:sz w:val="20"/>
          <w:szCs w:val="20"/>
        </w:rPr>
        <w:t xml:space="preserve"> </w:t>
      </w:r>
      <w:r w:rsidRPr="001D7AE3">
        <w:rPr>
          <w:sz w:val="20"/>
          <w:szCs w:val="20"/>
        </w:rPr>
        <w:t>“deep efficiency” scenario</w:t>
      </w:r>
      <w:r w:rsidRPr="000F76DF">
        <w:rPr>
          <w:sz w:val="20"/>
          <w:szCs w:val="20"/>
        </w:rPr>
        <w:t xml:space="preserve"> based on 2005 as a base year, decomposed using GEA ratios. </w:t>
      </w:r>
      <w:r w:rsidRPr="000F76DF">
        <w:rPr>
          <w:sz w:val="20"/>
          <w:szCs w:val="20"/>
        </w:rPr>
        <w:br/>
        <w:t>g – Source: GEA Efficiency scenario</w:t>
      </w:r>
      <w:r w:rsidRPr="00D10988">
        <w:rPr>
          <w:noProof/>
          <w:sz w:val="20"/>
          <w:szCs w:val="20"/>
          <w:vertAlign w:val="superscript"/>
        </w:rPr>
        <w:t>41</w:t>
      </w:r>
      <w:r w:rsidRPr="000F76DF">
        <w:rPr>
          <w:sz w:val="20"/>
          <w:szCs w:val="20"/>
        </w:rPr>
        <w:t xml:space="preserve">, online at: </w:t>
      </w:r>
      <w:hyperlink r:id="rId31" w:history="1">
        <w:r w:rsidRPr="000F76DF">
          <w:rPr>
            <w:rStyle w:val="Hyperlink"/>
            <w:sz w:val="16"/>
            <w:szCs w:val="16"/>
          </w:rPr>
          <w:t>http://www.iiasa.ac.at/web/home/research/researchPrograms/Energy/Global-Energy-Assessment-Database.en.html</w:t>
        </w:r>
      </w:hyperlink>
      <w:r w:rsidRPr="000F76DF">
        <w:rPr>
          <w:sz w:val="20"/>
          <w:szCs w:val="20"/>
        </w:rPr>
        <w:t xml:space="preserve">, </w:t>
      </w:r>
      <w:r w:rsidRPr="000F76DF">
        <w:rPr>
          <w:sz w:val="20"/>
          <w:szCs w:val="20"/>
        </w:rPr>
        <w:br/>
        <w:t xml:space="preserve">h - </w:t>
      </w:r>
      <w:proofErr w:type="spellStart"/>
      <w:r w:rsidRPr="000F76DF">
        <w:rPr>
          <w:sz w:val="20"/>
          <w:szCs w:val="20"/>
        </w:rPr>
        <w:t>gigatonnes</w:t>
      </w:r>
      <w:proofErr w:type="spellEnd"/>
      <w:r w:rsidRPr="000F76DF">
        <w:rPr>
          <w:sz w:val="20"/>
          <w:szCs w:val="20"/>
        </w:rPr>
        <w:t xml:space="preserve"> of materials, </w:t>
      </w:r>
      <w:r w:rsidRPr="000F76DF">
        <w:rPr>
          <w:sz w:val="20"/>
          <w:szCs w:val="20"/>
        </w:rPr>
        <w:br/>
      </w:r>
      <w:proofErr w:type="spellStart"/>
      <w:r w:rsidRPr="000F76DF">
        <w:rPr>
          <w:sz w:val="20"/>
          <w:szCs w:val="20"/>
        </w:rPr>
        <w:t>i</w:t>
      </w:r>
      <w:proofErr w:type="spellEnd"/>
      <w:r w:rsidRPr="000F76DF">
        <w:rPr>
          <w:sz w:val="20"/>
          <w:szCs w:val="20"/>
        </w:rPr>
        <w:t xml:space="preserve"> - data for year 2014 from IEA ETP</w:t>
      </w:r>
      <w:r>
        <w:rPr>
          <w:sz w:val="20"/>
          <w:szCs w:val="20"/>
        </w:rPr>
        <w:t xml:space="preserve"> 2017</w:t>
      </w:r>
      <w:r w:rsidRPr="00277BD0">
        <w:rPr>
          <w:noProof/>
          <w:sz w:val="20"/>
          <w:szCs w:val="20"/>
          <w:vertAlign w:val="superscript"/>
        </w:rPr>
        <w:t>16</w:t>
      </w:r>
      <w:r w:rsidRPr="000F76DF">
        <w:rPr>
          <w:sz w:val="20"/>
          <w:szCs w:val="20"/>
        </w:rPr>
        <w:t>,</w:t>
      </w:r>
      <w:r>
        <w:rPr>
          <w:sz w:val="20"/>
          <w:szCs w:val="20"/>
        </w:rPr>
        <w:t xml:space="preserve"> </w:t>
      </w:r>
      <w:r>
        <w:rPr>
          <w:sz w:val="20"/>
          <w:szCs w:val="20"/>
        </w:rPr>
        <w:br/>
      </w:r>
      <w:r w:rsidRPr="00133FC8">
        <w:rPr>
          <w:sz w:val="20"/>
          <w:szCs w:val="20"/>
        </w:rPr>
        <w:t>j</w:t>
      </w:r>
      <w:r>
        <w:rPr>
          <w:sz w:val="20"/>
          <w:szCs w:val="20"/>
        </w:rPr>
        <w:t xml:space="preserve"> - </w:t>
      </w:r>
      <w:r w:rsidRPr="00DC26B1">
        <w:rPr>
          <w:sz w:val="20"/>
          <w:szCs w:val="20"/>
        </w:rPr>
        <w:t>trillion passenger-</w:t>
      </w:r>
      <w:proofErr w:type="spellStart"/>
      <w:r w:rsidRPr="00DC26B1">
        <w:rPr>
          <w:sz w:val="20"/>
          <w:szCs w:val="20"/>
        </w:rPr>
        <w:t>kilometers</w:t>
      </w:r>
      <w:proofErr w:type="spellEnd"/>
      <w:r>
        <w:rPr>
          <w:sz w:val="20"/>
          <w:szCs w:val="20"/>
        </w:rPr>
        <w:t xml:space="preserve">, </w:t>
      </w:r>
      <w:r>
        <w:rPr>
          <w:sz w:val="20"/>
          <w:szCs w:val="20"/>
        </w:rPr>
        <w:br/>
        <w:t>k -</w:t>
      </w:r>
      <w:r w:rsidRPr="00133FC8">
        <w:rPr>
          <w:sz w:val="20"/>
          <w:szCs w:val="20"/>
        </w:rPr>
        <w:t>trillion tonne-kilometres</w:t>
      </w:r>
      <w:r>
        <w:rPr>
          <w:sz w:val="20"/>
          <w:szCs w:val="20"/>
        </w:rPr>
        <w:t xml:space="preserve">, </w:t>
      </w:r>
      <w:r>
        <w:rPr>
          <w:sz w:val="20"/>
          <w:szCs w:val="20"/>
        </w:rPr>
        <w:br/>
        <w:t xml:space="preserve">l - </w:t>
      </w:r>
      <w:r w:rsidRPr="00133FC8">
        <w:rPr>
          <w:sz w:val="20"/>
          <w:szCs w:val="20"/>
        </w:rPr>
        <w:t xml:space="preserve">freight transport data </w:t>
      </w:r>
      <w:r>
        <w:rPr>
          <w:sz w:val="20"/>
          <w:szCs w:val="20"/>
        </w:rPr>
        <w:t xml:space="preserve">(activity and energy demand) </w:t>
      </w:r>
      <w:r w:rsidRPr="00133FC8">
        <w:rPr>
          <w:sz w:val="20"/>
          <w:szCs w:val="20"/>
        </w:rPr>
        <w:t>exclude shipping, which is included in bunkers</w:t>
      </w:r>
      <w:r>
        <w:rPr>
          <w:sz w:val="20"/>
          <w:szCs w:val="20"/>
        </w:rPr>
        <w:t xml:space="preserve">. </w:t>
      </w:r>
      <w:r>
        <w:rPr>
          <w:sz w:val="20"/>
          <w:szCs w:val="20"/>
        </w:rPr>
        <w:br/>
      </w:r>
      <w:r w:rsidRPr="000F76DF">
        <w:rPr>
          <w:sz w:val="20"/>
          <w:szCs w:val="20"/>
        </w:rPr>
        <w:t>m – Energy demand data for shipping reported in ETP is considered as bunker fuels and treated separately.</w:t>
      </w:r>
    </w:p>
    <w:p w14:paraId="4408E586" w14:textId="77777777" w:rsidR="00B44320" w:rsidRPr="00E571B7" w:rsidRDefault="00B44320" w:rsidP="007D1114">
      <w:r w:rsidRPr="0024201F">
        <w:rPr>
          <w:b/>
        </w:rPr>
        <w:t>Per Capita LED Scenario, 2050, compared to 2020</w:t>
      </w:r>
      <w:r>
        <w:br/>
      </w:r>
      <w:r w:rsidRPr="00E571B7">
        <w:t xml:space="preserve">Table 1 in the main text summarises how the LED scenario impacts activity levels and final energy demand in 2050. Table </w:t>
      </w:r>
      <w:r>
        <w:t>SI-5-2</w:t>
      </w:r>
      <w:r w:rsidRPr="00E571B7">
        <w:t xml:space="preserve"> provides the same data on a per capita basis.</w:t>
      </w:r>
    </w:p>
    <w:p w14:paraId="245A1FAC" w14:textId="77777777" w:rsidR="00B44320" w:rsidRPr="00E571B7" w:rsidRDefault="00B44320" w:rsidP="007D1114"/>
    <w:p w14:paraId="307DC2BB" w14:textId="77777777" w:rsidR="00B44320" w:rsidRPr="00F2188D" w:rsidRDefault="00B44320" w:rsidP="007D1114">
      <w:pPr>
        <w:rPr>
          <w:b/>
          <w:i/>
        </w:rPr>
      </w:pPr>
      <w:r>
        <w:rPr>
          <w:b/>
          <w:i/>
        </w:rPr>
        <w:t>Table SI-5-2</w:t>
      </w:r>
      <w:r w:rsidRPr="00BA6213">
        <w:rPr>
          <w:b/>
          <w:i/>
        </w:rPr>
        <w:t>. Impact of LED Scenario on Final E</w:t>
      </w:r>
      <w:r>
        <w:rPr>
          <w:b/>
          <w:i/>
        </w:rPr>
        <w:t>nergy Demand Per Capita in 2050, and change compared to 2020.</w:t>
      </w:r>
    </w:p>
    <w:tbl>
      <w:tblPr>
        <w:tblW w:w="9550" w:type="dxa"/>
        <w:tblInd w:w="60" w:type="dxa"/>
        <w:tblLayout w:type="fixed"/>
        <w:tblCellMar>
          <w:left w:w="70" w:type="dxa"/>
          <w:right w:w="70" w:type="dxa"/>
        </w:tblCellMar>
        <w:tblLook w:val="04A0" w:firstRow="1" w:lastRow="0" w:firstColumn="1" w:lastColumn="0" w:noHBand="0" w:noVBand="1"/>
      </w:tblPr>
      <w:tblGrid>
        <w:gridCol w:w="959"/>
        <w:gridCol w:w="1238"/>
        <w:gridCol w:w="803"/>
        <w:gridCol w:w="1215"/>
        <w:gridCol w:w="1207"/>
        <w:gridCol w:w="1705"/>
        <w:gridCol w:w="1308"/>
        <w:gridCol w:w="1115"/>
      </w:tblGrid>
      <w:tr w:rsidR="00B44320" w:rsidRPr="00E571B7" w14:paraId="6D30799A" w14:textId="77777777" w:rsidTr="007D1114">
        <w:trPr>
          <w:trHeight w:val="1290"/>
        </w:trPr>
        <w:tc>
          <w:tcPr>
            <w:tcW w:w="959"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3A45114" w14:textId="77777777" w:rsidR="00B44320" w:rsidRPr="00E571B7" w:rsidRDefault="00B44320" w:rsidP="007D1114">
            <w:pP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 </w:t>
            </w:r>
          </w:p>
        </w:tc>
        <w:tc>
          <w:tcPr>
            <w:tcW w:w="1238" w:type="dxa"/>
            <w:tcBorders>
              <w:top w:val="single" w:sz="8" w:space="0" w:color="auto"/>
              <w:left w:val="nil"/>
              <w:bottom w:val="single" w:sz="8" w:space="0" w:color="auto"/>
              <w:right w:val="single" w:sz="8" w:space="0" w:color="auto"/>
            </w:tcBorders>
            <w:shd w:val="clear" w:color="auto" w:fill="auto"/>
            <w:vAlign w:val="center"/>
            <w:hideMark/>
          </w:tcPr>
          <w:p w14:paraId="31C7619B" w14:textId="77777777" w:rsidR="00B44320" w:rsidRPr="00E571B7" w:rsidRDefault="00B44320" w:rsidP="007D1114">
            <w:pP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 </w:t>
            </w:r>
          </w:p>
        </w:tc>
        <w:tc>
          <w:tcPr>
            <w:tcW w:w="803" w:type="dxa"/>
            <w:tcBorders>
              <w:top w:val="single" w:sz="8" w:space="0" w:color="auto"/>
              <w:left w:val="nil"/>
              <w:bottom w:val="single" w:sz="8" w:space="0" w:color="auto"/>
              <w:right w:val="single" w:sz="8" w:space="0" w:color="auto"/>
            </w:tcBorders>
            <w:shd w:val="clear" w:color="auto" w:fill="auto"/>
            <w:hideMark/>
          </w:tcPr>
          <w:p w14:paraId="48F83C05" w14:textId="77777777" w:rsidR="00B44320" w:rsidRPr="00E571B7" w:rsidRDefault="00B44320" w:rsidP="007D1114">
            <w:pPr>
              <w:jc w:val="cente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region</w:t>
            </w:r>
          </w:p>
        </w:tc>
        <w:tc>
          <w:tcPr>
            <w:tcW w:w="1215" w:type="dxa"/>
            <w:tcBorders>
              <w:top w:val="single" w:sz="8" w:space="0" w:color="auto"/>
              <w:left w:val="nil"/>
              <w:bottom w:val="single" w:sz="8" w:space="0" w:color="auto"/>
              <w:right w:val="single" w:sz="8" w:space="0" w:color="auto"/>
            </w:tcBorders>
            <w:shd w:val="clear" w:color="auto" w:fill="auto"/>
            <w:hideMark/>
          </w:tcPr>
          <w:p w14:paraId="762354F2"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 change in</w:t>
            </w:r>
            <w:r w:rsidRPr="00E571B7">
              <w:rPr>
                <w:rFonts w:ascii="Calibri" w:eastAsia="Times New Roman" w:hAnsi="Calibri" w:cs="Calibri"/>
                <w:color w:val="000000"/>
                <w:sz w:val="20"/>
                <w:szCs w:val="20"/>
                <w:lang w:eastAsia="hu-HU"/>
              </w:rPr>
              <w:br/>
              <w:t>per capita activity levels</w:t>
            </w:r>
            <w:r w:rsidRPr="00E571B7">
              <w:rPr>
                <w:rFonts w:ascii="Calibri" w:eastAsia="Times New Roman" w:hAnsi="Calibri" w:cs="Calibri"/>
                <w:color w:val="000000"/>
                <w:sz w:val="20"/>
                <w:szCs w:val="20"/>
                <w:lang w:eastAsia="hu-HU"/>
              </w:rPr>
              <w:br/>
              <w:t>(2020-2050)</w:t>
            </w:r>
          </w:p>
        </w:tc>
        <w:tc>
          <w:tcPr>
            <w:tcW w:w="1207" w:type="dxa"/>
            <w:tcBorders>
              <w:top w:val="single" w:sz="8" w:space="0" w:color="auto"/>
              <w:left w:val="nil"/>
              <w:bottom w:val="single" w:sz="8" w:space="0" w:color="auto"/>
              <w:right w:val="single" w:sz="8" w:space="0" w:color="auto"/>
            </w:tcBorders>
            <w:shd w:val="clear" w:color="auto" w:fill="auto"/>
            <w:hideMark/>
          </w:tcPr>
          <w:p w14:paraId="447EAC8B"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 change in</w:t>
            </w:r>
            <w:r w:rsidRPr="00E571B7">
              <w:rPr>
                <w:rFonts w:ascii="Calibri" w:eastAsia="Times New Roman" w:hAnsi="Calibri" w:cs="Calibri"/>
                <w:color w:val="000000"/>
                <w:sz w:val="20"/>
                <w:szCs w:val="20"/>
                <w:lang w:eastAsia="hu-HU"/>
              </w:rPr>
              <w:br/>
              <w:t>per capita energy demand</w:t>
            </w:r>
            <w:r w:rsidRPr="00E571B7">
              <w:rPr>
                <w:rFonts w:ascii="Calibri" w:eastAsia="Times New Roman" w:hAnsi="Calibri" w:cs="Calibri"/>
                <w:color w:val="000000"/>
                <w:sz w:val="20"/>
                <w:szCs w:val="20"/>
                <w:lang w:eastAsia="hu-HU"/>
              </w:rPr>
              <w:br/>
              <w:t>(2020-2050)</w:t>
            </w:r>
          </w:p>
        </w:tc>
        <w:tc>
          <w:tcPr>
            <w:tcW w:w="1705" w:type="dxa"/>
            <w:tcBorders>
              <w:top w:val="single" w:sz="8" w:space="0" w:color="auto"/>
              <w:left w:val="nil"/>
              <w:bottom w:val="single" w:sz="8" w:space="0" w:color="auto"/>
              <w:right w:val="single" w:sz="8" w:space="0" w:color="auto"/>
            </w:tcBorders>
            <w:shd w:val="clear" w:color="auto" w:fill="auto"/>
            <w:hideMark/>
          </w:tcPr>
          <w:p w14:paraId="4AAE283D"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 xml:space="preserve">activity levels </w:t>
            </w:r>
            <w:r w:rsidRPr="00E571B7">
              <w:rPr>
                <w:rFonts w:ascii="Calibri" w:eastAsia="Times New Roman" w:hAnsi="Calibri" w:cs="Calibri"/>
                <w:color w:val="000000"/>
                <w:sz w:val="20"/>
                <w:szCs w:val="20"/>
                <w:lang w:eastAsia="hu-HU"/>
              </w:rPr>
              <w:br/>
              <w:t>per capita</w:t>
            </w:r>
            <w:r w:rsidRPr="00E571B7">
              <w:rPr>
                <w:rFonts w:ascii="Calibri" w:eastAsia="Times New Roman" w:hAnsi="Calibri" w:cs="Calibri"/>
                <w:color w:val="000000"/>
                <w:sz w:val="20"/>
                <w:szCs w:val="20"/>
                <w:lang w:eastAsia="hu-HU"/>
              </w:rPr>
              <w:br/>
              <w:t>in 2050</w:t>
            </w:r>
          </w:p>
        </w:tc>
        <w:tc>
          <w:tcPr>
            <w:tcW w:w="1308" w:type="dxa"/>
            <w:tcBorders>
              <w:top w:val="single" w:sz="8" w:space="0" w:color="auto"/>
              <w:left w:val="nil"/>
              <w:bottom w:val="single" w:sz="8" w:space="0" w:color="auto"/>
              <w:right w:val="single" w:sz="8" w:space="0" w:color="auto"/>
            </w:tcBorders>
            <w:shd w:val="clear" w:color="auto" w:fill="auto"/>
            <w:hideMark/>
          </w:tcPr>
          <w:p w14:paraId="164A7A8A"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energy demand per capita</w:t>
            </w:r>
            <w:r w:rsidRPr="00E571B7">
              <w:rPr>
                <w:rFonts w:ascii="Calibri" w:eastAsia="Times New Roman" w:hAnsi="Calibri" w:cs="Calibri"/>
                <w:color w:val="000000"/>
                <w:sz w:val="20"/>
                <w:szCs w:val="20"/>
                <w:lang w:eastAsia="hu-HU"/>
              </w:rPr>
              <w:br/>
              <w:t>in 2050</w:t>
            </w:r>
          </w:p>
        </w:tc>
        <w:tc>
          <w:tcPr>
            <w:tcW w:w="1115" w:type="dxa"/>
            <w:tcBorders>
              <w:top w:val="single" w:sz="8" w:space="0" w:color="auto"/>
              <w:left w:val="nil"/>
              <w:bottom w:val="single" w:sz="8" w:space="0" w:color="auto"/>
              <w:right w:val="single" w:sz="8" w:space="0" w:color="auto"/>
            </w:tcBorders>
            <w:shd w:val="clear" w:color="auto" w:fill="auto"/>
            <w:hideMark/>
          </w:tcPr>
          <w:p w14:paraId="424BB375"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 xml:space="preserve">total global energy demand </w:t>
            </w:r>
            <w:r w:rsidRPr="00E571B7">
              <w:rPr>
                <w:rFonts w:ascii="Calibri" w:eastAsia="Times New Roman" w:hAnsi="Calibri" w:cs="Calibri"/>
                <w:color w:val="000000"/>
                <w:sz w:val="20"/>
                <w:szCs w:val="20"/>
                <w:lang w:eastAsia="hu-HU"/>
              </w:rPr>
              <w:br/>
              <w:t xml:space="preserve">per capita </w:t>
            </w:r>
            <w:r w:rsidRPr="00E571B7">
              <w:rPr>
                <w:rFonts w:ascii="Calibri" w:eastAsia="Times New Roman" w:hAnsi="Calibri" w:cs="Calibri"/>
                <w:color w:val="000000"/>
                <w:sz w:val="20"/>
                <w:szCs w:val="20"/>
                <w:lang w:eastAsia="hu-HU"/>
              </w:rPr>
              <w:br/>
              <w:t>in 2050</w:t>
            </w:r>
          </w:p>
        </w:tc>
      </w:tr>
      <w:tr w:rsidR="00B44320" w:rsidRPr="00E571B7" w14:paraId="098AC50A" w14:textId="77777777" w:rsidTr="007D1114">
        <w:trPr>
          <w:trHeight w:val="216"/>
        </w:trPr>
        <w:tc>
          <w:tcPr>
            <w:tcW w:w="959" w:type="dxa"/>
            <w:vMerge w:val="restart"/>
            <w:tcBorders>
              <w:top w:val="nil"/>
              <w:left w:val="single" w:sz="8" w:space="0" w:color="auto"/>
              <w:bottom w:val="single" w:sz="8" w:space="0" w:color="000000"/>
              <w:right w:val="single" w:sz="8" w:space="0" w:color="auto"/>
            </w:tcBorders>
            <w:shd w:val="clear" w:color="auto" w:fill="auto"/>
            <w:vAlign w:val="center"/>
            <w:hideMark/>
          </w:tcPr>
          <w:p w14:paraId="77B5EA93" w14:textId="77777777" w:rsidR="00B44320" w:rsidRPr="00E571B7" w:rsidRDefault="00B44320" w:rsidP="007D1114">
            <w:pPr>
              <w:jc w:val="cente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end-use services</w:t>
            </w:r>
          </w:p>
        </w:tc>
        <w:tc>
          <w:tcPr>
            <w:tcW w:w="1238" w:type="dxa"/>
            <w:vMerge w:val="restart"/>
            <w:tcBorders>
              <w:top w:val="nil"/>
              <w:left w:val="single" w:sz="8" w:space="0" w:color="auto"/>
              <w:bottom w:val="single" w:sz="8" w:space="0" w:color="000000"/>
              <w:right w:val="single" w:sz="8" w:space="0" w:color="auto"/>
            </w:tcBorders>
            <w:shd w:val="clear" w:color="auto" w:fill="auto"/>
            <w:vAlign w:val="center"/>
            <w:hideMark/>
          </w:tcPr>
          <w:p w14:paraId="18F4FD52" w14:textId="77777777" w:rsidR="00B44320" w:rsidRPr="00E571B7" w:rsidRDefault="00B44320" w:rsidP="007D1114">
            <w:pPr>
              <w:jc w:val="cente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thermal comfort</w:t>
            </w:r>
          </w:p>
        </w:tc>
        <w:tc>
          <w:tcPr>
            <w:tcW w:w="803" w:type="dxa"/>
            <w:tcBorders>
              <w:top w:val="nil"/>
              <w:left w:val="nil"/>
              <w:bottom w:val="single" w:sz="8" w:space="0" w:color="auto"/>
              <w:right w:val="single" w:sz="8" w:space="0" w:color="auto"/>
            </w:tcBorders>
            <w:shd w:val="clear" w:color="auto" w:fill="auto"/>
            <w:vAlign w:val="center"/>
            <w:hideMark/>
          </w:tcPr>
          <w:p w14:paraId="09A6E645" w14:textId="77777777" w:rsidR="00B44320" w:rsidRPr="00E571B7" w:rsidRDefault="00B44320" w:rsidP="007D1114">
            <w:pP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North</w:t>
            </w:r>
          </w:p>
        </w:tc>
        <w:tc>
          <w:tcPr>
            <w:tcW w:w="1215" w:type="dxa"/>
            <w:tcBorders>
              <w:top w:val="nil"/>
              <w:left w:val="nil"/>
              <w:bottom w:val="single" w:sz="8" w:space="0" w:color="auto"/>
              <w:right w:val="single" w:sz="8" w:space="0" w:color="auto"/>
            </w:tcBorders>
            <w:shd w:val="clear" w:color="auto" w:fill="auto"/>
            <w:vAlign w:val="center"/>
            <w:hideMark/>
          </w:tcPr>
          <w:p w14:paraId="62DC9060"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hAnsi="Calibri"/>
                <w:color w:val="000000"/>
                <w:sz w:val="20"/>
                <w:szCs w:val="20"/>
              </w:rPr>
              <w:t>-1%</w:t>
            </w:r>
          </w:p>
        </w:tc>
        <w:tc>
          <w:tcPr>
            <w:tcW w:w="1207" w:type="dxa"/>
            <w:tcBorders>
              <w:top w:val="nil"/>
              <w:left w:val="nil"/>
              <w:bottom w:val="single" w:sz="8" w:space="0" w:color="auto"/>
              <w:right w:val="single" w:sz="8" w:space="0" w:color="auto"/>
            </w:tcBorders>
            <w:shd w:val="clear" w:color="auto" w:fill="auto"/>
            <w:vAlign w:val="center"/>
            <w:hideMark/>
          </w:tcPr>
          <w:p w14:paraId="429B8C44"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hAnsi="Calibri"/>
                <w:color w:val="000000"/>
                <w:sz w:val="20"/>
                <w:szCs w:val="20"/>
              </w:rPr>
              <w:t>-75%</w:t>
            </w:r>
          </w:p>
        </w:tc>
        <w:tc>
          <w:tcPr>
            <w:tcW w:w="1705" w:type="dxa"/>
            <w:tcBorders>
              <w:top w:val="nil"/>
              <w:left w:val="nil"/>
              <w:bottom w:val="single" w:sz="8" w:space="0" w:color="auto"/>
              <w:right w:val="single" w:sz="8" w:space="0" w:color="auto"/>
            </w:tcBorders>
            <w:shd w:val="clear" w:color="auto" w:fill="auto"/>
            <w:vAlign w:val="center"/>
            <w:hideMark/>
          </w:tcPr>
          <w:p w14:paraId="6460DAED"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29</w:t>
            </w:r>
            <w:r>
              <w:rPr>
                <w:rFonts w:ascii="Calibri" w:eastAsia="Times New Roman" w:hAnsi="Calibri" w:cs="Calibri"/>
                <w:color w:val="000000"/>
                <w:sz w:val="20"/>
                <w:szCs w:val="20"/>
                <w:lang w:eastAsia="hu-HU"/>
              </w:rPr>
              <w:t>.3</w:t>
            </w:r>
            <w:r w:rsidRPr="00E571B7">
              <w:rPr>
                <w:sz w:val="20"/>
                <w:szCs w:val="20"/>
              </w:rPr>
              <w:t xml:space="preserve"> m</w:t>
            </w:r>
            <w:r w:rsidRPr="00E571B7">
              <w:rPr>
                <w:sz w:val="20"/>
                <w:szCs w:val="20"/>
                <w:vertAlign w:val="superscript"/>
              </w:rPr>
              <w:t>2</w:t>
            </w:r>
            <w:r w:rsidRPr="00E571B7">
              <w:rPr>
                <w:sz w:val="20"/>
                <w:szCs w:val="20"/>
              </w:rPr>
              <w:t xml:space="preserve">/cap </w:t>
            </w:r>
            <w:r w:rsidRPr="00E571B7">
              <w:rPr>
                <w:sz w:val="20"/>
                <w:szCs w:val="20"/>
                <w:vertAlign w:val="superscript"/>
              </w:rPr>
              <w:t>a</w:t>
            </w:r>
          </w:p>
        </w:tc>
        <w:tc>
          <w:tcPr>
            <w:tcW w:w="1308" w:type="dxa"/>
            <w:tcBorders>
              <w:top w:val="nil"/>
              <w:left w:val="nil"/>
              <w:bottom w:val="single" w:sz="8" w:space="0" w:color="auto"/>
              <w:right w:val="single" w:sz="8" w:space="0" w:color="auto"/>
            </w:tcBorders>
            <w:shd w:val="clear" w:color="auto" w:fill="auto"/>
            <w:vAlign w:val="center"/>
            <w:hideMark/>
          </w:tcPr>
          <w:p w14:paraId="72BBA836"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4.9 GJ</w:t>
            </w:r>
            <w:r w:rsidRPr="00E571B7">
              <w:rPr>
                <w:sz w:val="20"/>
                <w:szCs w:val="20"/>
              </w:rPr>
              <w:t>/cap</w:t>
            </w:r>
            <w:r w:rsidRPr="00E571B7">
              <w:rPr>
                <w:rStyle w:val="CommentReference"/>
              </w:rPr>
              <w:t xml:space="preserve"> </w:t>
            </w:r>
          </w:p>
        </w:tc>
        <w:tc>
          <w:tcPr>
            <w:tcW w:w="1115" w:type="dxa"/>
            <w:vMerge w:val="restart"/>
            <w:tcBorders>
              <w:top w:val="nil"/>
              <w:left w:val="single" w:sz="8" w:space="0" w:color="auto"/>
              <w:bottom w:val="single" w:sz="8" w:space="0" w:color="000000"/>
              <w:right w:val="single" w:sz="8" w:space="0" w:color="auto"/>
            </w:tcBorders>
            <w:shd w:val="clear" w:color="auto" w:fill="auto"/>
            <w:vAlign w:val="center"/>
            <w:hideMark/>
          </w:tcPr>
          <w:p w14:paraId="243111F6"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1.8 GJ</w:t>
            </w:r>
            <w:r w:rsidRPr="00E571B7">
              <w:rPr>
                <w:sz w:val="20"/>
                <w:szCs w:val="20"/>
              </w:rPr>
              <w:t>/cap</w:t>
            </w:r>
          </w:p>
        </w:tc>
      </w:tr>
      <w:tr w:rsidR="00B44320" w:rsidRPr="00E571B7" w14:paraId="4C49F4C9" w14:textId="77777777" w:rsidTr="007D1114">
        <w:trPr>
          <w:trHeight w:val="216"/>
        </w:trPr>
        <w:tc>
          <w:tcPr>
            <w:tcW w:w="959" w:type="dxa"/>
            <w:vMerge/>
            <w:tcBorders>
              <w:top w:val="nil"/>
              <w:left w:val="single" w:sz="8" w:space="0" w:color="auto"/>
              <w:bottom w:val="single" w:sz="8" w:space="0" w:color="000000"/>
              <w:right w:val="single" w:sz="8" w:space="0" w:color="auto"/>
            </w:tcBorders>
            <w:vAlign w:val="center"/>
            <w:hideMark/>
          </w:tcPr>
          <w:p w14:paraId="2BB5CCBA" w14:textId="77777777" w:rsidR="00B44320" w:rsidRPr="00E571B7" w:rsidRDefault="00B44320" w:rsidP="007D1114">
            <w:pPr>
              <w:rPr>
                <w:rFonts w:ascii="Calibri" w:eastAsia="Times New Roman" w:hAnsi="Calibri" w:cs="Calibri"/>
                <w:color w:val="000000"/>
                <w:sz w:val="20"/>
                <w:szCs w:val="20"/>
                <w:lang w:eastAsia="hu-HU"/>
              </w:rPr>
            </w:pPr>
          </w:p>
        </w:tc>
        <w:tc>
          <w:tcPr>
            <w:tcW w:w="1238" w:type="dxa"/>
            <w:vMerge/>
            <w:tcBorders>
              <w:top w:val="nil"/>
              <w:left w:val="single" w:sz="8" w:space="0" w:color="auto"/>
              <w:bottom w:val="single" w:sz="8" w:space="0" w:color="000000"/>
              <w:right w:val="single" w:sz="8" w:space="0" w:color="auto"/>
            </w:tcBorders>
            <w:vAlign w:val="center"/>
            <w:hideMark/>
          </w:tcPr>
          <w:p w14:paraId="787BC8F8" w14:textId="77777777" w:rsidR="00B44320" w:rsidRPr="00E571B7" w:rsidRDefault="00B44320" w:rsidP="007D1114">
            <w:pPr>
              <w:rPr>
                <w:rFonts w:ascii="Calibri" w:eastAsia="Times New Roman" w:hAnsi="Calibri" w:cs="Calibri"/>
                <w:color w:val="000000"/>
                <w:sz w:val="20"/>
                <w:szCs w:val="20"/>
                <w:lang w:eastAsia="hu-HU"/>
              </w:rPr>
            </w:pPr>
          </w:p>
        </w:tc>
        <w:tc>
          <w:tcPr>
            <w:tcW w:w="803" w:type="dxa"/>
            <w:tcBorders>
              <w:top w:val="nil"/>
              <w:left w:val="nil"/>
              <w:bottom w:val="single" w:sz="8" w:space="0" w:color="auto"/>
              <w:right w:val="single" w:sz="8" w:space="0" w:color="auto"/>
            </w:tcBorders>
            <w:shd w:val="clear" w:color="000000" w:fill="D9D9D9"/>
            <w:vAlign w:val="center"/>
            <w:hideMark/>
          </w:tcPr>
          <w:p w14:paraId="3FD9C449" w14:textId="77777777" w:rsidR="00B44320" w:rsidRPr="00E571B7" w:rsidRDefault="00B44320" w:rsidP="007D1114">
            <w:pP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South</w:t>
            </w:r>
          </w:p>
        </w:tc>
        <w:tc>
          <w:tcPr>
            <w:tcW w:w="1215" w:type="dxa"/>
            <w:tcBorders>
              <w:top w:val="nil"/>
              <w:left w:val="nil"/>
              <w:bottom w:val="single" w:sz="8" w:space="0" w:color="auto"/>
              <w:right w:val="single" w:sz="8" w:space="0" w:color="auto"/>
            </w:tcBorders>
            <w:shd w:val="clear" w:color="000000" w:fill="D9D9D9"/>
            <w:vAlign w:val="center"/>
            <w:hideMark/>
          </w:tcPr>
          <w:p w14:paraId="204BF778"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hAnsi="Calibri"/>
                <w:color w:val="000000"/>
                <w:sz w:val="20"/>
                <w:szCs w:val="20"/>
              </w:rPr>
              <w:t>33%</w:t>
            </w:r>
          </w:p>
        </w:tc>
        <w:tc>
          <w:tcPr>
            <w:tcW w:w="1207" w:type="dxa"/>
            <w:tcBorders>
              <w:top w:val="nil"/>
              <w:left w:val="nil"/>
              <w:bottom w:val="single" w:sz="8" w:space="0" w:color="auto"/>
              <w:right w:val="single" w:sz="8" w:space="0" w:color="auto"/>
            </w:tcBorders>
            <w:shd w:val="clear" w:color="000000" w:fill="D9D9D9"/>
            <w:vAlign w:val="center"/>
            <w:hideMark/>
          </w:tcPr>
          <w:p w14:paraId="1D616CFE"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hAnsi="Calibri"/>
                <w:color w:val="000000"/>
                <w:sz w:val="20"/>
                <w:szCs w:val="20"/>
              </w:rPr>
              <w:t>-83%</w:t>
            </w:r>
          </w:p>
        </w:tc>
        <w:tc>
          <w:tcPr>
            <w:tcW w:w="1705" w:type="dxa"/>
            <w:tcBorders>
              <w:top w:val="nil"/>
              <w:left w:val="nil"/>
              <w:bottom w:val="single" w:sz="8" w:space="0" w:color="auto"/>
              <w:right w:val="single" w:sz="8" w:space="0" w:color="auto"/>
            </w:tcBorders>
            <w:shd w:val="clear" w:color="000000" w:fill="D9D9D9"/>
            <w:vAlign w:val="center"/>
            <w:hideMark/>
          </w:tcPr>
          <w:p w14:paraId="3D9F212B"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2</w:t>
            </w:r>
            <w:r>
              <w:rPr>
                <w:rFonts w:ascii="Calibri" w:eastAsia="Times New Roman" w:hAnsi="Calibri" w:cs="Calibri"/>
                <w:color w:val="000000"/>
                <w:sz w:val="20"/>
                <w:szCs w:val="20"/>
                <w:lang w:eastAsia="hu-HU"/>
              </w:rPr>
              <w:t>8.6</w:t>
            </w:r>
            <w:r w:rsidRPr="00E571B7">
              <w:rPr>
                <w:sz w:val="20"/>
                <w:szCs w:val="20"/>
              </w:rPr>
              <w:t xml:space="preserve"> m</w:t>
            </w:r>
            <w:r w:rsidRPr="00E571B7">
              <w:rPr>
                <w:sz w:val="20"/>
                <w:szCs w:val="20"/>
                <w:vertAlign w:val="superscript"/>
              </w:rPr>
              <w:t>2</w:t>
            </w:r>
            <w:r w:rsidRPr="00E571B7">
              <w:rPr>
                <w:sz w:val="20"/>
                <w:szCs w:val="20"/>
              </w:rPr>
              <w:t xml:space="preserve">/cap </w:t>
            </w:r>
            <w:r w:rsidRPr="00E571B7">
              <w:rPr>
                <w:sz w:val="20"/>
                <w:szCs w:val="20"/>
                <w:vertAlign w:val="superscript"/>
              </w:rPr>
              <w:t>a</w:t>
            </w:r>
          </w:p>
        </w:tc>
        <w:tc>
          <w:tcPr>
            <w:tcW w:w="1308" w:type="dxa"/>
            <w:tcBorders>
              <w:top w:val="nil"/>
              <w:left w:val="nil"/>
              <w:bottom w:val="single" w:sz="8" w:space="0" w:color="auto"/>
              <w:right w:val="single" w:sz="8" w:space="0" w:color="auto"/>
            </w:tcBorders>
            <w:shd w:val="clear" w:color="000000" w:fill="D9D9D9"/>
            <w:vAlign w:val="center"/>
            <w:hideMark/>
          </w:tcPr>
          <w:p w14:paraId="1CC840BF"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1.1 GJ</w:t>
            </w:r>
            <w:r w:rsidRPr="00E571B7">
              <w:rPr>
                <w:sz w:val="20"/>
                <w:szCs w:val="20"/>
              </w:rPr>
              <w:t>/cap</w:t>
            </w:r>
          </w:p>
        </w:tc>
        <w:tc>
          <w:tcPr>
            <w:tcW w:w="1115" w:type="dxa"/>
            <w:vMerge/>
            <w:tcBorders>
              <w:top w:val="nil"/>
              <w:left w:val="single" w:sz="8" w:space="0" w:color="auto"/>
              <w:bottom w:val="single" w:sz="8" w:space="0" w:color="000000"/>
              <w:right w:val="single" w:sz="8" w:space="0" w:color="auto"/>
            </w:tcBorders>
            <w:vAlign w:val="center"/>
            <w:hideMark/>
          </w:tcPr>
          <w:p w14:paraId="496895DC" w14:textId="77777777" w:rsidR="00B44320" w:rsidRPr="00E571B7" w:rsidRDefault="00B44320" w:rsidP="007D1114">
            <w:pPr>
              <w:jc w:val="right"/>
              <w:rPr>
                <w:rFonts w:ascii="Calibri" w:eastAsia="Times New Roman" w:hAnsi="Calibri" w:cs="Calibri"/>
                <w:color w:val="000000"/>
                <w:sz w:val="20"/>
                <w:szCs w:val="20"/>
                <w:lang w:eastAsia="hu-HU"/>
              </w:rPr>
            </w:pPr>
          </w:p>
        </w:tc>
      </w:tr>
      <w:tr w:rsidR="00B44320" w:rsidRPr="00E571B7" w14:paraId="0A2D36E1" w14:textId="77777777" w:rsidTr="007D1114">
        <w:trPr>
          <w:trHeight w:val="216"/>
        </w:trPr>
        <w:tc>
          <w:tcPr>
            <w:tcW w:w="959" w:type="dxa"/>
            <w:vMerge/>
            <w:tcBorders>
              <w:top w:val="nil"/>
              <w:left w:val="single" w:sz="8" w:space="0" w:color="auto"/>
              <w:bottom w:val="single" w:sz="8" w:space="0" w:color="000000"/>
              <w:right w:val="single" w:sz="8" w:space="0" w:color="auto"/>
            </w:tcBorders>
            <w:vAlign w:val="center"/>
            <w:hideMark/>
          </w:tcPr>
          <w:p w14:paraId="4C409105" w14:textId="77777777" w:rsidR="00B44320" w:rsidRPr="00E571B7" w:rsidRDefault="00B44320" w:rsidP="007D1114">
            <w:pPr>
              <w:rPr>
                <w:rFonts w:ascii="Calibri" w:eastAsia="Times New Roman" w:hAnsi="Calibri" w:cs="Calibri"/>
                <w:color w:val="000000"/>
                <w:sz w:val="20"/>
                <w:szCs w:val="20"/>
                <w:lang w:eastAsia="hu-HU"/>
              </w:rPr>
            </w:pPr>
          </w:p>
        </w:tc>
        <w:tc>
          <w:tcPr>
            <w:tcW w:w="1238" w:type="dxa"/>
            <w:vMerge w:val="restart"/>
            <w:tcBorders>
              <w:top w:val="nil"/>
              <w:left w:val="single" w:sz="8" w:space="0" w:color="auto"/>
              <w:bottom w:val="single" w:sz="8" w:space="0" w:color="000000"/>
              <w:right w:val="single" w:sz="8" w:space="0" w:color="auto"/>
            </w:tcBorders>
            <w:shd w:val="clear" w:color="auto" w:fill="auto"/>
            <w:vAlign w:val="center"/>
            <w:hideMark/>
          </w:tcPr>
          <w:p w14:paraId="64084A06" w14:textId="77777777" w:rsidR="00B44320" w:rsidRPr="00E571B7" w:rsidRDefault="00B44320" w:rsidP="007D1114">
            <w:pPr>
              <w:jc w:val="cente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consumer goods</w:t>
            </w:r>
          </w:p>
        </w:tc>
        <w:tc>
          <w:tcPr>
            <w:tcW w:w="803" w:type="dxa"/>
            <w:tcBorders>
              <w:top w:val="nil"/>
              <w:left w:val="nil"/>
              <w:bottom w:val="single" w:sz="8" w:space="0" w:color="auto"/>
              <w:right w:val="single" w:sz="8" w:space="0" w:color="auto"/>
            </w:tcBorders>
            <w:shd w:val="clear" w:color="auto" w:fill="auto"/>
            <w:vAlign w:val="center"/>
            <w:hideMark/>
          </w:tcPr>
          <w:p w14:paraId="2D0CC6E3" w14:textId="77777777" w:rsidR="00B44320" w:rsidRPr="00E571B7" w:rsidRDefault="00B44320" w:rsidP="007D1114">
            <w:pP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North</w:t>
            </w:r>
          </w:p>
        </w:tc>
        <w:tc>
          <w:tcPr>
            <w:tcW w:w="1215" w:type="dxa"/>
            <w:tcBorders>
              <w:top w:val="nil"/>
              <w:left w:val="nil"/>
              <w:bottom w:val="single" w:sz="8" w:space="0" w:color="auto"/>
              <w:right w:val="single" w:sz="8" w:space="0" w:color="auto"/>
            </w:tcBorders>
            <w:shd w:val="clear" w:color="auto" w:fill="auto"/>
            <w:vAlign w:val="center"/>
            <w:hideMark/>
          </w:tcPr>
          <w:p w14:paraId="5E36ABDC" w14:textId="77777777" w:rsidR="00B44320" w:rsidRPr="00E571B7" w:rsidRDefault="00B44320" w:rsidP="007D1114">
            <w:pPr>
              <w:jc w:val="right"/>
              <w:rPr>
                <w:rFonts w:ascii="Calibri" w:eastAsia="Times New Roman" w:hAnsi="Calibri" w:cs="Calibri"/>
                <w:color w:val="000000"/>
                <w:sz w:val="20"/>
                <w:szCs w:val="20"/>
                <w:lang w:eastAsia="hu-HU"/>
              </w:rPr>
            </w:pPr>
            <w:r>
              <w:rPr>
                <w:rFonts w:ascii="Calibri" w:hAnsi="Calibri"/>
                <w:color w:val="000000"/>
                <w:sz w:val="20"/>
                <w:szCs w:val="20"/>
              </w:rPr>
              <w:t>56</w:t>
            </w:r>
            <w:r w:rsidRPr="00E571B7">
              <w:rPr>
                <w:rFonts w:ascii="Calibri" w:hAnsi="Calibri"/>
                <w:color w:val="000000"/>
                <w:sz w:val="20"/>
                <w:szCs w:val="20"/>
              </w:rPr>
              <w:t>%</w:t>
            </w:r>
          </w:p>
        </w:tc>
        <w:tc>
          <w:tcPr>
            <w:tcW w:w="1207" w:type="dxa"/>
            <w:tcBorders>
              <w:top w:val="nil"/>
              <w:left w:val="nil"/>
              <w:bottom w:val="single" w:sz="8" w:space="0" w:color="auto"/>
              <w:right w:val="single" w:sz="8" w:space="0" w:color="auto"/>
            </w:tcBorders>
            <w:shd w:val="clear" w:color="auto" w:fill="auto"/>
            <w:vAlign w:val="center"/>
            <w:hideMark/>
          </w:tcPr>
          <w:p w14:paraId="726BF601"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hAnsi="Calibri"/>
                <w:color w:val="000000"/>
                <w:sz w:val="20"/>
                <w:szCs w:val="20"/>
              </w:rPr>
              <w:t>-3</w:t>
            </w:r>
            <w:r>
              <w:rPr>
                <w:rFonts w:ascii="Calibri" w:hAnsi="Calibri"/>
                <w:color w:val="000000"/>
                <w:sz w:val="20"/>
                <w:szCs w:val="20"/>
              </w:rPr>
              <w:t>5</w:t>
            </w:r>
            <w:r w:rsidRPr="00E571B7">
              <w:rPr>
                <w:rFonts w:ascii="Calibri" w:hAnsi="Calibri"/>
                <w:color w:val="000000"/>
                <w:sz w:val="20"/>
                <w:szCs w:val="20"/>
              </w:rPr>
              <w:t>%</w:t>
            </w:r>
          </w:p>
        </w:tc>
        <w:tc>
          <w:tcPr>
            <w:tcW w:w="1705" w:type="dxa"/>
            <w:tcBorders>
              <w:top w:val="nil"/>
              <w:left w:val="nil"/>
              <w:bottom w:val="single" w:sz="8" w:space="0" w:color="auto"/>
              <w:right w:val="single" w:sz="8" w:space="0" w:color="auto"/>
            </w:tcBorders>
            <w:shd w:val="clear" w:color="auto" w:fill="auto"/>
            <w:vAlign w:val="center"/>
            <w:hideMark/>
          </w:tcPr>
          <w:p w14:paraId="32C97176"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4</w:t>
            </w:r>
            <w:r>
              <w:rPr>
                <w:rFonts w:ascii="Calibri" w:eastAsia="Times New Roman" w:hAnsi="Calibri" w:cs="Calibri"/>
                <w:color w:val="000000"/>
                <w:sz w:val="20"/>
                <w:szCs w:val="20"/>
                <w:lang w:eastAsia="hu-HU"/>
              </w:rPr>
              <w:t>1.9</w:t>
            </w:r>
            <w:r w:rsidRPr="00E571B7">
              <w:rPr>
                <w:rFonts w:cs="Times New Roman"/>
                <w:sz w:val="20"/>
                <w:szCs w:val="20"/>
              </w:rPr>
              <w:t xml:space="preserve"> units</w:t>
            </w:r>
            <w:r w:rsidRPr="00E571B7">
              <w:rPr>
                <w:sz w:val="20"/>
                <w:szCs w:val="20"/>
              </w:rPr>
              <w:t>/cap</w:t>
            </w:r>
          </w:p>
        </w:tc>
        <w:tc>
          <w:tcPr>
            <w:tcW w:w="1308" w:type="dxa"/>
            <w:tcBorders>
              <w:top w:val="nil"/>
              <w:left w:val="nil"/>
              <w:bottom w:val="single" w:sz="8" w:space="0" w:color="auto"/>
              <w:right w:val="single" w:sz="8" w:space="0" w:color="auto"/>
            </w:tcBorders>
            <w:shd w:val="clear" w:color="auto" w:fill="auto"/>
            <w:vAlign w:val="center"/>
            <w:hideMark/>
          </w:tcPr>
          <w:p w14:paraId="75128153"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8.2 GJ</w:t>
            </w:r>
            <w:r w:rsidRPr="00E571B7">
              <w:rPr>
                <w:sz w:val="20"/>
                <w:szCs w:val="20"/>
              </w:rPr>
              <w:t>/cap</w:t>
            </w:r>
          </w:p>
        </w:tc>
        <w:tc>
          <w:tcPr>
            <w:tcW w:w="1115" w:type="dxa"/>
            <w:vMerge w:val="restart"/>
            <w:tcBorders>
              <w:top w:val="nil"/>
              <w:left w:val="single" w:sz="8" w:space="0" w:color="auto"/>
              <w:bottom w:val="single" w:sz="8" w:space="0" w:color="000000"/>
              <w:right w:val="single" w:sz="8" w:space="0" w:color="auto"/>
            </w:tcBorders>
            <w:shd w:val="clear" w:color="auto" w:fill="auto"/>
            <w:vAlign w:val="center"/>
            <w:hideMark/>
          </w:tcPr>
          <w:p w14:paraId="61F8359A"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4.5 GJ</w:t>
            </w:r>
            <w:r w:rsidRPr="00E571B7">
              <w:rPr>
                <w:sz w:val="20"/>
                <w:szCs w:val="20"/>
              </w:rPr>
              <w:t>/cap</w:t>
            </w:r>
          </w:p>
        </w:tc>
      </w:tr>
      <w:tr w:rsidR="00B44320" w:rsidRPr="00E571B7" w14:paraId="7BAB6891" w14:textId="77777777" w:rsidTr="007D1114">
        <w:trPr>
          <w:trHeight w:val="216"/>
        </w:trPr>
        <w:tc>
          <w:tcPr>
            <w:tcW w:w="959" w:type="dxa"/>
            <w:vMerge/>
            <w:tcBorders>
              <w:top w:val="nil"/>
              <w:left w:val="single" w:sz="8" w:space="0" w:color="auto"/>
              <w:bottom w:val="single" w:sz="8" w:space="0" w:color="000000"/>
              <w:right w:val="single" w:sz="8" w:space="0" w:color="auto"/>
            </w:tcBorders>
            <w:vAlign w:val="center"/>
            <w:hideMark/>
          </w:tcPr>
          <w:p w14:paraId="039F18BA" w14:textId="77777777" w:rsidR="00B44320" w:rsidRPr="00E571B7" w:rsidRDefault="00B44320" w:rsidP="007D1114">
            <w:pPr>
              <w:rPr>
                <w:rFonts w:ascii="Calibri" w:eastAsia="Times New Roman" w:hAnsi="Calibri" w:cs="Calibri"/>
                <w:color w:val="000000"/>
                <w:sz w:val="20"/>
                <w:szCs w:val="20"/>
                <w:lang w:eastAsia="hu-HU"/>
              </w:rPr>
            </w:pPr>
          </w:p>
        </w:tc>
        <w:tc>
          <w:tcPr>
            <w:tcW w:w="1238" w:type="dxa"/>
            <w:vMerge/>
            <w:tcBorders>
              <w:top w:val="nil"/>
              <w:left w:val="single" w:sz="8" w:space="0" w:color="auto"/>
              <w:bottom w:val="single" w:sz="8" w:space="0" w:color="000000"/>
              <w:right w:val="single" w:sz="8" w:space="0" w:color="auto"/>
            </w:tcBorders>
            <w:vAlign w:val="center"/>
            <w:hideMark/>
          </w:tcPr>
          <w:p w14:paraId="098459E3" w14:textId="77777777" w:rsidR="00B44320" w:rsidRPr="00E571B7" w:rsidRDefault="00B44320" w:rsidP="007D1114">
            <w:pPr>
              <w:rPr>
                <w:rFonts w:ascii="Calibri" w:eastAsia="Times New Roman" w:hAnsi="Calibri" w:cs="Calibri"/>
                <w:color w:val="000000"/>
                <w:sz w:val="20"/>
                <w:szCs w:val="20"/>
                <w:lang w:eastAsia="hu-HU"/>
              </w:rPr>
            </w:pPr>
          </w:p>
        </w:tc>
        <w:tc>
          <w:tcPr>
            <w:tcW w:w="803" w:type="dxa"/>
            <w:tcBorders>
              <w:top w:val="nil"/>
              <w:left w:val="nil"/>
              <w:bottom w:val="single" w:sz="8" w:space="0" w:color="auto"/>
              <w:right w:val="single" w:sz="8" w:space="0" w:color="auto"/>
            </w:tcBorders>
            <w:shd w:val="clear" w:color="000000" w:fill="D9D9D9"/>
            <w:vAlign w:val="center"/>
            <w:hideMark/>
          </w:tcPr>
          <w:p w14:paraId="3579036D" w14:textId="77777777" w:rsidR="00B44320" w:rsidRPr="00E571B7" w:rsidRDefault="00B44320" w:rsidP="007D1114">
            <w:pP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South</w:t>
            </w:r>
          </w:p>
        </w:tc>
        <w:tc>
          <w:tcPr>
            <w:tcW w:w="1215" w:type="dxa"/>
            <w:tcBorders>
              <w:top w:val="nil"/>
              <w:left w:val="nil"/>
              <w:bottom w:val="single" w:sz="8" w:space="0" w:color="auto"/>
              <w:right w:val="single" w:sz="8" w:space="0" w:color="auto"/>
            </w:tcBorders>
            <w:shd w:val="clear" w:color="000000" w:fill="D9D9D9"/>
            <w:vAlign w:val="center"/>
            <w:hideMark/>
          </w:tcPr>
          <w:p w14:paraId="7E853BA5"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hAnsi="Calibri"/>
                <w:color w:val="000000"/>
                <w:sz w:val="20"/>
                <w:szCs w:val="20"/>
              </w:rPr>
              <w:t>125%</w:t>
            </w:r>
          </w:p>
        </w:tc>
        <w:tc>
          <w:tcPr>
            <w:tcW w:w="1207" w:type="dxa"/>
            <w:tcBorders>
              <w:top w:val="nil"/>
              <w:left w:val="nil"/>
              <w:bottom w:val="single" w:sz="8" w:space="0" w:color="auto"/>
              <w:right w:val="single" w:sz="8" w:space="0" w:color="auto"/>
            </w:tcBorders>
            <w:shd w:val="clear" w:color="000000" w:fill="D9D9D9"/>
            <w:vAlign w:val="center"/>
            <w:hideMark/>
          </w:tcPr>
          <w:p w14:paraId="584E1AFB"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hAnsi="Calibri"/>
                <w:color w:val="000000"/>
                <w:sz w:val="20"/>
                <w:szCs w:val="20"/>
              </w:rPr>
              <w:t>25%</w:t>
            </w:r>
          </w:p>
        </w:tc>
        <w:tc>
          <w:tcPr>
            <w:tcW w:w="1705" w:type="dxa"/>
            <w:tcBorders>
              <w:top w:val="nil"/>
              <w:left w:val="nil"/>
              <w:bottom w:val="single" w:sz="8" w:space="0" w:color="auto"/>
              <w:right w:val="single" w:sz="8" w:space="0" w:color="auto"/>
            </w:tcBorders>
            <w:shd w:val="clear" w:color="000000" w:fill="D9D9D9"/>
            <w:vAlign w:val="center"/>
            <w:hideMark/>
          </w:tcPr>
          <w:p w14:paraId="476DFAB5"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24</w:t>
            </w:r>
            <w:r>
              <w:rPr>
                <w:rFonts w:ascii="Calibri" w:eastAsia="Times New Roman" w:hAnsi="Calibri" w:cs="Calibri"/>
                <w:color w:val="000000"/>
                <w:sz w:val="20"/>
                <w:szCs w:val="20"/>
                <w:lang w:eastAsia="hu-HU"/>
              </w:rPr>
              <w:t>.4</w:t>
            </w:r>
            <w:r w:rsidRPr="00E571B7">
              <w:rPr>
                <w:rFonts w:cs="Times New Roman"/>
                <w:sz w:val="20"/>
                <w:szCs w:val="20"/>
              </w:rPr>
              <w:t xml:space="preserve"> units</w:t>
            </w:r>
            <w:r w:rsidRPr="00E571B7">
              <w:rPr>
                <w:sz w:val="20"/>
                <w:szCs w:val="20"/>
              </w:rPr>
              <w:t>/cap</w:t>
            </w:r>
          </w:p>
        </w:tc>
        <w:tc>
          <w:tcPr>
            <w:tcW w:w="1308" w:type="dxa"/>
            <w:tcBorders>
              <w:top w:val="nil"/>
              <w:left w:val="nil"/>
              <w:bottom w:val="single" w:sz="8" w:space="0" w:color="auto"/>
              <w:right w:val="single" w:sz="8" w:space="0" w:color="auto"/>
            </w:tcBorders>
            <w:shd w:val="clear" w:color="000000" w:fill="D9D9D9"/>
            <w:vAlign w:val="center"/>
            <w:hideMark/>
          </w:tcPr>
          <w:p w14:paraId="6137BE54"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3.7 GJ</w:t>
            </w:r>
            <w:r w:rsidRPr="00E571B7">
              <w:rPr>
                <w:sz w:val="20"/>
                <w:szCs w:val="20"/>
              </w:rPr>
              <w:t>/cap</w:t>
            </w:r>
          </w:p>
        </w:tc>
        <w:tc>
          <w:tcPr>
            <w:tcW w:w="1115" w:type="dxa"/>
            <w:vMerge/>
            <w:tcBorders>
              <w:top w:val="nil"/>
              <w:left w:val="single" w:sz="8" w:space="0" w:color="auto"/>
              <w:bottom w:val="single" w:sz="8" w:space="0" w:color="000000"/>
              <w:right w:val="single" w:sz="8" w:space="0" w:color="auto"/>
            </w:tcBorders>
            <w:vAlign w:val="center"/>
            <w:hideMark/>
          </w:tcPr>
          <w:p w14:paraId="328D8EC8" w14:textId="77777777" w:rsidR="00B44320" w:rsidRPr="00E571B7" w:rsidRDefault="00B44320" w:rsidP="007D1114">
            <w:pPr>
              <w:jc w:val="right"/>
              <w:rPr>
                <w:rFonts w:ascii="Calibri" w:eastAsia="Times New Roman" w:hAnsi="Calibri" w:cs="Calibri"/>
                <w:color w:val="000000"/>
                <w:sz w:val="20"/>
                <w:szCs w:val="20"/>
                <w:lang w:eastAsia="hu-HU"/>
              </w:rPr>
            </w:pPr>
          </w:p>
        </w:tc>
      </w:tr>
      <w:tr w:rsidR="00B44320" w:rsidRPr="00E571B7" w14:paraId="6490FC3D" w14:textId="77777777" w:rsidTr="007D1114">
        <w:trPr>
          <w:trHeight w:val="277"/>
        </w:trPr>
        <w:tc>
          <w:tcPr>
            <w:tcW w:w="959" w:type="dxa"/>
            <w:vMerge/>
            <w:tcBorders>
              <w:top w:val="nil"/>
              <w:left w:val="single" w:sz="8" w:space="0" w:color="auto"/>
              <w:bottom w:val="single" w:sz="8" w:space="0" w:color="000000"/>
              <w:right w:val="single" w:sz="8" w:space="0" w:color="auto"/>
            </w:tcBorders>
            <w:vAlign w:val="center"/>
            <w:hideMark/>
          </w:tcPr>
          <w:p w14:paraId="79D781AD" w14:textId="77777777" w:rsidR="00B44320" w:rsidRPr="00E571B7" w:rsidRDefault="00B44320" w:rsidP="007D1114">
            <w:pPr>
              <w:rPr>
                <w:rFonts w:ascii="Calibri" w:eastAsia="Times New Roman" w:hAnsi="Calibri" w:cs="Calibri"/>
                <w:color w:val="000000"/>
                <w:sz w:val="20"/>
                <w:szCs w:val="20"/>
                <w:lang w:eastAsia="hu-HU"/>
              </w:rPr>
            </w:pPr>
          </w:p>
        </w:tc>
        <w:tc>
          <w:tcPr>
            <w:tcW w:w="1238" w:type="dxa"/>
            <w:vMerge w:val="restart"/>
            <w:tcBorders>
              <w:top w:val="nil"/>
              <w:left w:val="single" w:sz="8" w:space="0" w:color="auto"/>
              <w:bottom w:val="single" w:sz="8" w:space="0" w:color="000000"/>
              <w:right w:val="single" w:sz="8" w:space="0" w:color="auto"/>
            </w:tcBorders>
            <w:shd w:val="clear" w:color="auto" w:fill="auto"/>
            <w:vAlign w:val="center"/>
            <w:hideMark/>
          </w:tcPr>
          <w:p w14:paraId="5B96C58E" w14:textId="77777777" w:rsidR="00B44320" w:rsidRPr="00E571B7" w:rsidRDefault="00B44320" w:rsidP="007D1114">
            <w:pPr>
              <w:jc w:val="cente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mobility</w:t>
            </w:r>
          </w:p>
        </w:tc>
        <w:tc>
          <w:tcPr>
            <w:tcW w:w="803" w:type="dxa"/>
            <w:tcBorders>
              <w:top w:val="nil"/>
              <w:left w:val="nil"/>
              <w:bottom w:val="single" w:sz="8" w:space="0" w:color="auto"/>
              <w:right w:val="single" w:sz="8" w:space="0" w:color="auto"/>
            </w:tcBorders>
            <w:shd w:val="clear" w:color="auto" w:fill="auto"/>
            <w:vAlign w:val="center"/>
            <w:hideMark/>
          </w:tcPr>
          <w:p w14:paraId="4225AE3B" w14:textId="77777777" w:rsidR="00B44320" w:rsidRPr="00E571B7" w:rsidRDefault="00B44320" w:rsidP="007D1114">
            <w:pP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North</w:t>
            </w:r>
          </w:p>
        </w:tc>
        <w:tc>
          <w:tcPr>
            <w:tcW w:w="1215" w:type="dxa"/>
            <w:tcBorders>
              <w:top w:val="nil"/>
              <w:left w:val="nil"/>
              <w:bottom w:val="single" w:sz="8" w:space="0" w:color="auto"/>
              <w:right w:val="single" w:sz="8" w:space="0" w:color="auto"/>
            </w:tcBorders>
            <w:shd w:val="clear" w:color="auto" w:fill="auto"/>
            <w:vAlign w:val="center"/>
            <w:hideMark/>
          </w:tcPr>
          <w:p w14:paraId="3A99D883" w14:textId="77777777" w:rsidR="00B44320" w:rsidRPr="00E571B7" w:rsidRDefault="00B44320" w:rsidP="007D1114">
            <w:pPr>
              <w:jc w:val="right"/>
              <w:rPr>
                <w:rFonts w:ascii="Calibri" w:eastAsia="Times New Roman" w:hAnsi="Calibri" w:cs="Calibri"/>
                <w:color w:val="000000"/>
                <w:sz w:val="20"/>
                <w:szCs w:val="20"/>
                <w:lang w:eastAsia="hu-HU"/>
              </w:rPr>
            </w:pPr>
            <w:r>
              <w:rPr>
                <w:rFonts w:ascii="Calibri" w:hAnsi="Calibri"/>
                <w:color w:val="000000"/>
                <w:sz w:val="20"/>
                <w:szCs w:val="20"/>
              </w:rPr>
              <w:t>21</w:t>
            </w:r>
            <w:r w:rsidRPr="00E571B7">
              <w:rPr>
                <w:rFonts w:ascii="Calibri" w:hAnsi="Calibri"/>
                <w:color w:val="000000"/>
                <w:sz w:val="20"/>
                <w:szCs w:val="20"/>
              </w:rPr>
              <w:t>%</w:t>
            </w:r>
          </w:p>
        </w:tc>
        <w:tc>
          <w:tcPr>
            <w:tcW w:w="1207" w:type="dxa"/>
            <w:tcBorders>
              <w:top w:val="nil"/>
              <w:left w:val="nil"/>
              <w:bottom w:val="single" w:sz="8" w:space="0" w:color="auto"/>
              <w:right w:val="single" w:sz="8" w:space="0" w:color="auto"/>
            </w:tcBorders>
            <w:shd w:val="clear" w:color="auto" w:fill="auto"/>
            <w:vAlign w:val="center"/>
            <w:hideMark/>
          </w:tcPr>
          <w:p w14:paraId="3B13F394"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hAnsi="Calibri"/>
                <w:color w:val="000000"/>
                <w:sz w:val="20"/>
                <w:szCs w:val="20"/>
              </w:rPr>
              <w:t>-6</w:t>
            </w:r>
            <w:r>
              <w:rPr>
                <w:rFonts w:ascii="Calibri" w:hAnsi="Calibri"/>
                <w:color w:val="000000"/>
                <w:sz w:val="20"/>
                <w:szCs w:val="20"/>
              </w:rPr>
              <w:t>2</w:t>
            </w:r>
            <w:r w:rsidRPr="00E571B7">
              <w:rPr>
                <w:rFonts w:ascii="Calibri" w:hAnsi="Calibri"/>
                <w:color w:val="000000"/>
                <w:sz w:val="20"/>
                <w:szCs w:val="20"/>
              </w:rPr>
              <w:t>%</w:t>
            </w:r>
          </w:p>
        </w:tc>
        <w:tc>
          <w:tcPr>
            <w:tcW w:w="1705" w:type="dxa"/>
            <w:tcBorders>
              <w:top w:val="nil"/>
              <w:left w:val="nil"/>
              <w:bottom w:val="single" w:sz="8" w:space="0" w:color="auto"/>
              <w:right w:val="single" w:sz="8" w:space="0" w:color="auto"/>
            </w:tcBorders>
            <w:shd w:val="clear" w:color="auto" w:fill="auto"/>
            <w:vAlign w:val="center"/>
            <w:hideMark/>
          </w:tcPr>
          <w:p w14:paraId="07745461" w14:textId="77777777" w:rsidR="00B44320" w:rsidRPr="00E571B7" w:rsidRDefault="00B44320" w:rsidP="007D1114">
            <w:pPr>
              <w:jc w:val="right"/>
              <w:rPr>
                <w:rFonts w:ascii="Calibri" w:eastAsia="Times New Roman" w:hAnsi="Calibri" w:cs="Calibri"/>
                <w:color w:val="000000"/>
                <w:sz w:val="20"/>
                <w:szCs w:val="20"/>
                <w:lang w:eastAsia="hu-HU"/>
              </w:rPr>
            </w:pPr>
            <w:r>
              <w:rPr>
                <w:rFonts w:ascii="Calibri" w:eastAsia="Times New Roman" w:hAnsi="Calibri" w:cs="Calibri"/>
                <w:color w:val="000000"/>
                <w:sz w:val="20"/>
                <w:szCs w:val="20"/>
                <w:lang w:eastAsia="hu-HU"/>
              </w:rPr>
              <w:t>15.8 × 10</w:t>
            </w:r>
            <w:r w:rsidRPr="00F47EFD">
              <w:rPr>
                <w:rFonts w:ascii="Calibri" w:eastAsia="Times New Roman" w:hAnsi="Calibri" w:cs="Calibri"/>
                <w:color w:val="000000"/>
                <w:sz w:val="20"/>
                <w:szCs w:val="20"/>
                <w:vertAlign w:val="superscript"/>
                <w:lang w:eastAsia="hu-HU"/>
              </w:rPr>
              <w:t>3</w:t>
            </w:r>
            <w:r>
              <w:rPr>
                <w:rFonts w:ascii="Calibri" w:eastAsia="Times New Roman" w:hAnsi="Calibri" w:cs="Calibri"/>
                <w:color w:val="000000"/>
                <w:sz w:val="20"/>
                <w:szCs w:val="20"/>
                <w:lang w:eastAsia="hu-HU"/>
              </w:rPr>
              <w:t xml:space="preserve"> </w:t>
            </w:r>
            <w:r>
              <w:rPr>
                <w:sz w:val="20"/>
                <w:szCs w:val="20"/>
              </w:rPr>
              <w:t xml:space="preserve"> </w:t>
            </w:r>
            <w:r>
              <w:rPr>
                <w:sz w:val="20"/>
                <w:szCs w:val="20"/>
                <w:vertAlign w:val="superscript"/>
              </w:rPr>
              <w:t xml:space="preserve"> </w:t>
            </w:r>
            <w:r w:rsidRPr="00E571B7">
              <w:rPr>
                <w:sz w:val="20"/>
                <w:szCs w:val="20"/>
              </w:rPr>
              <w:t xml:space="preserve">p.km/cap </w:t>
            </w:r>
            <w:r w:rsidRPr="00E571B7">
              <w:rPr>
                <w:sz w:val="20"/>
                <w:szCs w:val="20"/>
                <w:vertAlign w:val="superscript"/>
              </w:rPr>
              <w:t>b</w:t>
            </w:r>
          </w:p>
        </w:tc>
        <w:tc>
          <w:tcPr>
            <w:tcW w:w="1308" w:type="dxa"/>
            <w:tcBorders>
              <w:top w:val="nil"/>
              <w:left w:val="nil"/>
              <w:bottom w:val="single" w:sz="8" w:space="0" w:color="auto"/>
              <w:right w:val="single" w:sz="8" w:space="0" w:color="auto"/>
            </w:tcBorders>
            <w:shd w:val="clear" w:color="auto" w:fill="auto"/>
            <w:vAlign w:val="center"/>
            <w:hideMark/>
          </w:tcPr>
          <w:p w14:paraId="14D5B806" w14:textId="77777777" w:rsidR="00B44320" w:rsidRPr="00E571B7" w:rsidRDefault="00B44320" w:rsidP="007D1114">
            <w:pPr>
              <w:jc w:val="right"/>
              <w:rPr>
                <w:rFonts w:ascii="Calibri" w:eastAsia="Times New Roman" w:hAnsi="Calibri" w:cs="Calibri"/>
                <w:color w:val="000000"/>
                <w:sz w:val="20"/>
                <w:szCs w:val="20"/>
                <w:lang w:eastAsia="hu-HU"/>
              </w:rPr>
            </w:pPr>
            <w:r>
              <w:rPr>
                <w:rFonts w:ascii="Calibri" w:eastAsia="Times New Roman" w:hAnsi="Calibri" w:cs="Calibri"/>
                <w:color w:val="000000"/>
                <w:sz w:val="20"/>
                <w:szCs w:val="20"/>
                <w:lang w:eastAsia="hu-HU"/>
              </w:rPr>
              <w:t>9.9</w:t>
            </w:r>
            <w:r w:rsidRPr="00E571B7">
              <w:rPr>
                <w:rFonts w:ascii="Calibri" w:eastAsia="Times New Roman" w:hAnsi="Calibri" w:cs="Calibri"/>
                <w:color w:val="000000"/>
                <w:sz w:val="20"/>
                <w:szCs w:val="20"/>
                <w:lang w:eastAsia="hu-HU"/>
              </w:rPr>
              <w:t xml:space="preserve"> GJ</w:t>
            </w:r>
            <w:r w:rsidRPr="00E571B7">
              <w:rPr>
                <w:sz w:val="20"/>
                <w:szCs w:val="20"/>
              </w:rPr>
              <w:t>/cap</w:t>
            </w:r>
          </w:p>
        </w:tc>
        <w:tc>
          <w:tcPr>
            <w:tcW w:w="1115" w:type="dxa"/>
            <w:vMerge w:val="restart"/>
            <w:tcBorders>
              <w:top w:val="nil"/>
              <w:left w:val="single" w:sz="8" w:space="0" w:color="auto"/>
              <w:bottom w:val="single" w:sz="8" w:space="0" w:color="000000"/>
              <w:right w:val="single" w:sz="8" w:space="0" w:color="auto"/>
            </w:tcBorders>
            <w:shd w:val="clear" w:color="auto" w:fill="auto"/>
            <w:vAlign w:val="center"/>
            <w:hideMark/>
          </w:tcPr>
          <w:p w14:paraId="66018D27"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3.</w:t>
            </w:r>
            <w:r>
              <w:rPr>
                <w:rFonts w:ascii="Calibri" w:eastAsia="Times New Roman" w:hAnsi="Calibri" w:cs="Calibri"/>
                <w:color w:val="000000"/>
                <w:sz w:val="20"/>
                <w:szCs w:val="20"/>
                <w:lang w:eastAsia="hu-HU"/>
              </w:rPr>
              <w:t>0</w:t>
            </w:r>
            <w:r w:rsidRPr="00E571B7">
              <w:rPr>
                <w:rFonts w:ascii="Calibri" w:eastAsia="Times New Roman" w:hAnsi="Calibri" w:cs="Calibri"/>
                <w:color w:val="000000"/>
                <w:sz w:val="20"/>
                <w:szCs w:val="20"/>
                <w:lang w:eastAsia="hu-HU"/>
              </w:rPr>
              <w:t xml:space="preserve"> GJ</w:t>
            </w:r>
            <w:r w:rsidRPr="00E571B7">
              <w:rPr>
                <w:sz w:val="20"/>
                <w:szCs w:val="20"/>
              </w:rPr>
              <w:t>/cap</w:t>
            </w:r>
          </w:p>
        </w:tc>
      </w:tr>
      <w:tr w:rsidR="00B44320" w:rsidRPr="00E571B7" w14:paraId="587A057F" w14:textId="77777777" w:rsidTr="007D1114">
        <w:trPr>
          <w:trHeight w:val="216"/>
        </w:trPr>
        <w:tc>
          <w:tcPr>
            <w:tcW w:w="959" w:type="dxa"/>
            <w:vMerge/>
            <w:tcBorders>
              <w:top w:val="nil"/>
              <w:left w:val="single" w:sz="8" w:space="0" w:color="auto"/>
              <w:bottom w:val="single" w:sz="8" w:space="0" w:color="000000"/>
              <w:right w:val="single" w:sz="8" w:space="0" w:color="auto"/>
            </w:tcBorders>
            <w:vAlign w:val="center"/>
            <w:hideMark/>
          </w:tcPr>
          <w:p w14:paraId="29299FA8" w14:textId="77777777" w:rsidR="00B44320" w:rsidRPr="00E571B7" w:rsidRDefault="00B44320" w:rsidP="007D1114">
            <w:pPr>
              <w:rPr>
                <w:rFonts w:ascii="Calibri" w:eastAsia="Times New Roman" w:hAnsi="Calibri" w:cs="Calibri"/>
                <w:color w:val="000000"/>
                <w:sz w:val="20"/>
                <w:szCs w:val="20"/>
                <w:lang w:eastAsia="hu-HU"/>
              </w:rPr>
            </w:pPr>
          </w:p>
        </w:tc>
        <w:tc>
          <w:tcPr>
            <w:tcW w:w="1238" w:type="dxa"/>
            <w:vMerge/>
            <w:tcBorders>
              <w:top w:val="nil"/>
              <w:left w:val="single" w:sz="8" w:space="0" w:color="auto"/>
              <w:bottom w:val="single" w:sz="8" w:space="0" w:color="000000"/>
              <w:right w:val="single" w:sz="8" w:space="0" w:color="auto"/>
            </w:tcBorders>
            <w:vAlign w:val="center"/>
            <w:hideMark/>
          </w:tcPr>
          <w:p w14:paraId="3CDEAE4C" w14:textId="77777777" w:rsidR="00B44320" w:rsidRPr="00E571B7" w:rsidRDefault="00B44320" w:rsidP="007D1114">
            <w:pPr>
              <w:rPr>
                <w:rFonts w:ascii="Calibri" w:eastAsia="Times New Roman" w:hAnsi="Calibri" w:cs="Calibri"/>
                <w:color w:val="000000"/>
                <w:sz w:val="20"/>
                <w:szCs w:val="20"/>
                <w:lang w:eastAsia="hu-HU"/>
              </w:rPr>
            </w:pPr>
          </w:p>
        </w:tc>
        <w:tc>
          <w:tcPr>
            <w:tcW w:w="803" w:type="dxa"/>
            <w:tcBorders>
              <w:top w:val="nil"/>
              <w:left w:val="nil"/>
              <w:bottom w:val="single" w:sz="8" w:space="0" w:color="auto"/>
              <w:right w:val="single" w:sz="8" w:space="0" w:color="auto"/>
            </w:tcBorders>
            <w:shd w:val="clear" w:color="000000" w:fill="D9D9D9"/>
            <w:vAlign w:val="center"/>
            <w:hideMark/>
          </w:tcPr>
          <w:p w14:paraId="45D17147" w14:textId="77777777" w:rsidR="00B44320" w:rsidRPr="00E571B7" w:rsidRDefault="00B44320" w:rsidP="007D1114">
            <w:pP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South</w:t>
            </w:r>
          </w:p>
        </w:tc>
        <w:tc>
          <w:tcPr>
            <w:tcW w:w="1215" w:type="dxa"/>
            <w:tcBorders>
              <w:top w:val="nil"/>
              <w:left w:val="nil"/>
              <w:bottom w:val="single" w:sz="8" w:space="0" w:color="auto"/>
              <w:right w:val="single" w:sz="8" w:space="0" w:color="auto"/>
            </w:tcBorders>
            <w:shd w:val="clear" w:color="000000" w:fill="D9D9D9"/>
            <w:vAlign w:val="center"/>
            <w:hideMark/>
          </w:tcPr>
          <w:p w14:paraId="0EF37834" w14:textId="77777777" w:rsidR="00B44320" w:rsidRPr="00E571B7" w:rsidRDefault="00B44320" w:rsidP="007D1114">
            <w:pPr>
              <w:jc w:val="right"/>
              <w:rPr>
                <w:rFonts w:ascii="Calibri" w:eastAsia="Times New Roman" w:hAnsi="Calibri" w:cs="Calibri"/>
                <w:color w:val="000000"/>
                <w:sz w:val="20"/>
                <w:szCs w:val="20"/>
                <w:lang w:eastAsia="hu-HU"/>
              </w:rPr>
            </w:pPr>
            <w:r>
              <w:rPr>
                <w:rFonts w:ascii="Calibri" w:hAnsi="Calibri"/>
                <w:color w:val="000000"/>
                <w:sz w:val="20"/>
                <w:szCs w:val="20"/>
              </w:rPr>
              <w:t>81</w:t>
            </w:r>
            <w:r w:rsidRPr="00E571B7">
              <w:rPr>
                <w:rFonts w:ascii="Calibri" w:hAnsi="Calibri"/>
                <w:color w:val="000000"/>
                <w:sz w:val="20"/>
                <w:szCs w:val="20"/>
              </w:rPr>
              <w:t>%</w:t>
            </w:r>
          </w:p>
        </w:tc>
        <w:tc>
          <w:tcPr>
            <w:tcW w:w="1207" w:type="dxa"/>
            <w:tcBorders>
              <w:top w:val="nil"/>
              <w:left w:val="nil"/>
              <w:bottom w:val="single" w:sz="8" w:space="0" w:color="auto"/>
              <w:right w:val="single" w:sz="8" w:space="0" w:color="auto"/>
            </w:tcBorders>
            <w:shd w:val="clear" w:color="000000" w:fill="D9D9D9"/>
            <w:vAlign w:val="center"/>
            <w:hideMark/>
          </w:tcPr>
          <w:p w14:paraId="2D571A57"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hAnsi="Calibri"/>
                <w:color w:val="000000"/>
                <w:sz w:val="20"/>
                <w:szCs w:val="20"/>
              </w:rPr>
              <w:t>-</w:t>
            </w:r>
            <w:r>
              <w:rPr>
                <w:rFonts w:ascii="Calibri" w:hAnsi="Calibri"/>
                <w:color w:val="000000"/>
                <w:sz w:val="20"/>
                <w:szCs w:val="20"/>
              </w:rPr>
              <w:t>67</w:t>
            </w:r>
            <w:r w:rsidRPr="00E571B7">
              <w:rPr>
                <w:rFonts w:ascii="Calibri" w:hAnsi="Calibri"/>
                <w:color w:val="000000"/>
                <w:sz w:val="20"/>
                <w:szCs w:val="20"/>
              </w:rPr>
              <w:t>%</w:t>
            </w:r>
          </w:p>
        </w:tc>
        <w:tc>
          <w:tcPr>
            <w:tcW w:w="1705" w:type="dxa"/>
            <w:tcBorders>
              <w:top w:val="nil"/>
              <w:left w:val="nil"/>
              <w:bottom w:val="single" w:sz="8" w:space="0" w:color="auto"/>
              <w:right w:val="single" w:sz="8" w:space="0" w:color="auto"/>
            </w:tcBorders>
            <w:shd w:val="clear" w:color="000000" w:fill="D9D9D9"/>
            <w:vAlign w:val="center"/>
            <w:hideMark/>
          </w:tcPr>
          <w:p w14:paraId="019A3EF8" w14:textId="77777777" w:rsidR="00B44320" w:rsidRPr="00E571B7" w:rsidRDefault="00B44320" w:rsidP="007D1114">
            <w:pPr>
              <w:jc w:val="right"/>
              <w:rPr>
                <w:rFonts w:ascii="Calibri" w:eastAsia="Times New Roman" w:hAnsi="Calibri" w:cs="Calibri"/>
                <w:color w:val="000000"/>
                <w:sz w:val="20"/>
                <w:szCs w:val="20"/>
                <w:lang w:eastAsia="hu-HU"/>
              </w:rPr>
            </w:pPr>
            <w:r>
              <w:rPr>
                <w:rFonts w:ascii="Calibri" w:eastAsia="Times New Roman" w:hAnsi="Calibri" w:cs="Calibri"/>
                <w:color w:val="000000"/>
                <w:sz w:val="20"/>
                <w:szCs w:val="20"/>
                <w:lang w:eastAsia="hu-HU"/>
              </w:rPr>
              <w:t>9.7 × 10</w:t>
            </w:r>
            <w:r w:rsidRPr="00123EF9">
              <w:rPr>
                <w:rFonts w:ascii="Calibri" w:eastAsia="Times New Roman" w:hAnsi="Calibri" w:cs="Calibri"/>
                <w:color w:val="000000"/>
                <w:sz w:val="20"/>
                <w:szCs w:val="20"/>
                <w:vertAlign w:val="superscript"/>
                <w:lang w:eastAsia="hu-HU"/>
              </w:rPr>
              <w:t>3</w:t>
            </w:r>
            <w:r>
              <w:rPr>
                <w:rFonts w:ascii="Calibri" w:eastAsia="Times New Roman" w:hAnsi="Calibri" w:cs="Calibri"/>
                <w:color w:val="000000"/>
                <w:sz w:val="20"/>
                <w:szCs w:val="20"/>
                <w:lang w:eastAsia="hu-HU"/>
              </w:rPr>
              <w:t xml:space="preserve"> </w:t>
            </w:r>
            <w:r>
              <w:rPr>
                <w:sz w:val="20"/>
                <w:szCs w:val="20"/>
              </w:rPr>
              <w:t xml:space="preserve"> </w:t>
            </w:r>
            <w:r>
              <w:rPr>
                <w:sz w:val="20"/>
                <w:szCs w:val="20"/>
                <w:vertAlign w:val="superscript"/>
              </w:rPr>
              <w:t xml:space="preserve"> </w:t>
            </w:r>
            <w:r>
              <w:rPr>
                <w:sz w:val="20"/>
                <w:szCs w:val="20"/>
              </w:rPr>
              <w:t xml:space="preserve"> </w:t>
            </w:r>
            <w:r w:rsidRPr="00E571B7">
              <w:rPr>
                <w:sz w:val="20"/>
                <w:szCs w:val="20"/>
              </w:rPr>
              <w:t xml:space="preserve">p.km/cap </w:t>
            </w:r>
            <w:r w:rsidRPr="00E571B7">
              <w:rPr>
                <w:sz w:val="20"/>
                <w:szCs w:val="20"/>
                <w:vertAlign w:val="superscript"/>
              </w:rPr>
              <w:t>b</w:t>
            </w:r>
          </w:p>
        </w:tc>
        <w:tc>
          <w:tcPr>
            <w:tcW w:w="1308" w:type="dxa"/>
            <w:tcBorders>
              <w:top w:val="nil"/>
              <w:left w:val="nil"/>
              <w:bottom w:val="single" w:sz="8" w:space="0" w:color="auto"/>
              <w:right w:val="single" w:sz="8" w:space="0" w:color="auto"/>
            </w:tcBorders>
            <w:shd w:val="clear" w:color="000000" w:fill="D9D9D9"/>
            <w:vAlign w:val="center"/>
            <w:hideMark/>
          </w:tcPr>
          <w:p w14:paraId="156E6EE3" w14:textId="77777777" w:rsidR="00B44320" w:rsidRPr="00E571B7" w:rsidRDefault="00B44320" w:rsidP="007D1114">
            <w:pPr>
              <w:jc w:val="right"/>
              <w:rPr>
                <w:rFonts w:ascii="Calibri" w:eastAsia="Times New Roman" w:hAnsi="Calibri" w:cs="Calibri"/>
                <w:color w:val="000000"/>
                <w:sz w:val="20"/>
                <w:szCs w:val="20"/>
                <w:lang w:eastAsia="hu-HU"/>
              </w:rPr>
            </w:pPr>
            <w:r>
              <w:rPr>
                <w:rFonts w:ascii="Calibri" w:eastAsia="Times New Roman" w:hAnsi="Calibri" w:cs="Calibri"/>
                <w:color w:val="000000"/>
                <w:sz w:val="20"/>
                <w:szCs w:val="20"/>
                <w:lang w:eastAsia="hu-HU"/>
              </w:rPr>
              <w:t>1.5</w:t>
            </w:r>
            <w:r w:rsidRPr="00E571B7">
              <w:rPr>
                <w:rFonts w:ascii="Calibri" w:eastAsia="Times New Roman" w:hAnsi="Calibri" w:cs="Calibri"/>
                <w:color w:val="000000"/>
                <w:sz w:val="20"/>
                <w:szCs w:val="20"/>
                <w:lang w:eastAsia="hu-HU"/>
              </w:rPr>
              <w:t xml:space="preserve"> GJ</w:t>
            </w:r>
            <w:r w:rsidRPr="00E571B7">
              <w:rPr>
                <w:sz w:val="20"/>
                <w:szCs w:val="20"/>
              </w:rPr>
              <w:t>/cap</w:t>
            </w:r>
          </w:p>
        </w:tc>
        <w:tc>
          <w:tcPr>
            <w:tcW w:w="1115" w:type="dxa"/>
            <w:vMerge/>
            <w:tcBorders>
              <w:top w:val="nil"/>
              <w:left w:val="single" w:sz="8" w:space="0" w:color="auto"/>
              <w:bottom w:val="single" w:sz="8" w:space="0" w:color="000000"/>
              <w:right w:val="single" w:sz="8" w:space="0" w:color="auto"/>
            </w:tcBorders>
            <w:vAlign w:val="center"/>
            <w:hideMark/>
          </w:tcPr>
          <w:p w14:paraId="48A0B62F" w14:textId="77777777" w:rsidR="00B44320" w:rsidRPr="00E571B7" w:rsidRDefault="00B44320" w:rsidP="007D1114">
            <w:pPr>
              <w:jc w:val="right"/>
              <w:rPr>
                <w:rFonts w:ascii="Calibri" w:eastAsia="Times New Roman" w:hAnsi="Calibri" w:cs="Calibri"/>
                <w:color w:val="000000"/>
                <w:sz w:val="20"/>
                <w:szCs w:val="20"/>
                <w:lang w:eastAsia="hu-HU"/>
              </w:rPr>
            </w:pPr>
          </w:p>
        </w:tc>
      </w:tr>
      <w:tr w:rsidR="00B44320" w:rsidRPr="00E571B7" w14:paraId="5863B3DD" w14:textId="77777777" w:rsidTr="007D1114">
        <w:trPr>
          <w:trHeight w:val="273"/>
        </w:trPr>
        <w:tc>
          <w:tcPr>
            <w:tcW w:w="959" w:type="dxa"/>
            <w:vMerge/>
            <w:tcBorders>
              <w:top w:val="nil"/>
              <w:left w:val="single" w:sz="8" w:space="0" w:color="auto"/>
              <w:bottom w:val="single" w:sz="8" w:space="0" w:color="000000"/>
              <w:right w:val="single" w:sz="8" w:space="0" w:color="auto"/>
            </w:tcBorders>
            <w:vAlign w:val="center"/>
            <w:hideMark/>
          </w:tcPr>
          <w:p w14:paraId="5C31C82E" w14:textId="77777777" w:rsidR="00B44320" w:rsidRPr="00E571B7" w:rsidRDefault="00B44320" w:rsidP="007D1114">
            <w:pPr>
              <w:rPr>
                <w:rFonts w:ascii="Calibri" w:eastAsia="Times New Roman" w:hAnsi="Calibri" w:cs="Calibri"/>
                <w:color w:val="000000"/>
                <w:sz w:val="20"/>
                <w:szCs w:val="20"/>
                <w:lang w:eastAsia="hu-HU"/>
              </w:rPr>
            </w:pPr>
          </w:p>
        </w:tc>
        <w:tc>
          <w:tcPr>
            <w:tcW w:w="7476" w:type="dxa"/>
            <w:gridSpan w:val="6"/>
            <w:tcBorders>
              <w:top w:val="single" w:sz="8" w:space="0" w:color="auto"/>
              <w:left w:val="nil"/>
              <w:bottom w:val="single" w:sz="8" w:space="0" w:color="auto"/>
              <w:right w:val="single" w:sz="8" w:space="0" w:color="000000"/>
            </w:tcBorders>
            <w:shd w:val="clear" w:color="auto" w:fill="auto"/>
            <w:vAlign w:val="center"/>
            <w:hideMark/>
          </w:tcPr>
          <w:p w14:paraId="7CD96DE4" w14:textId="77777777" w:rsidR="00B44320" w:rsidRPr="00E571B7" w:rsidRDefault="00B44320" w:rsidP="007D1114">
            <w:pP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contingency reserve</w:t>
            </w:r>
          </w:p>
        </w:tc>
        <w:tc>
          <w:tcPr>
            <w:tcW w:w="1115" w:type="dxa"/>
            <w:tcBorders>
              <w:top w:val="nil"/>
              <w:left w:val="nil"/>
              <w:bottom w:val="single" w:sz="8" w:space="0" w:color="auto"/>
              <w:right w:val="single" w:sz="8" w:space="0" w:color="auto"/>
            </w:tcBorders>
            <w:shd w:val="clear" w:color="auto" w:fill="auto"/>
            <w:vAlign w:val="center"/>
            <w:hideMark/>
          </w:tcPr>
          <w:p w14:paraId="3C59B439"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0.9 GJ</w:t>
            </w:r>
            <w:r w:rsidRPr="00E571B7">
              <w:rPr>
                <w:sz w:val="20"/>
                <w:szCs w:val="20"/>
              </w:rPr>
              <w:t>/cap</w:t>
            </w:r>
          </w:p>
        </w:tc>
      </w:tr>
      <w:tr w:rsidR="00B44320" w:rsidRPr="00E571B7" w14:paraId="1FF5EDD3" w14:textId="77777777" w:rsidTr="007D1114">
        <w:trPr>
          <w:trHeight w:val="216"/>
        </w:trPr>
        <w:tc>
          <w:tcPr>
            <w:tcW w:w="959" w:type="dxa"/>
            <w:vMerge w:val="restart"/>
            <w:tcBorders>
              <w:top w:val="nil"/>
              <w:left w:val="single" w:sz="8" w:space="0" w:color="auto"/>
              <w:bottom w:val="single" w:sz="8" w:space="0" w:color="000000"/>
              <w:right w:val="single" w:sz="8" w:space="0" w:color="auto"/>
            </w:tcBorders>
            <w:shd w:val="clear" w:color="auto" w:fill="auto"/>
            <w:vAlign w:val="center"/>
            <w:hideMark/>
          </w:tcPr>
          <w:p w14:paraId="03F8183B" w14:textId="77777777" w:rsidR="00B44320" w:rsidRPr="00E571B7" w:rsidRDefault="00B44320" w:rsidP="007D1114">
            <w:pPr>
              <w:jc w:val="cente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upstream</w:t>
            </w:r>
          </w:p>
        </w:tc>
        <w:tc>
          <w:tcPr>
            <w:tcW w:w="1238" w:type="dxa"/>
            <w:vMerge w:val="restart"/>
            <w:tcBorders>
              <w:top w:val="nil"/>
              <w:left w:val="single" w:sz="8" w:space="0" w:color="auto"/>
              <w:bottom w:val="single" w:sz="8" w:space="0" w:color="000000"/>
              <w:right w:val="single" w:sz="8" w:space="0" w:color="auto"/>
            </w:tcBorders>
            <w:shd w:val="clear" w:color="auto" w:fill="auto"/>
            <w:vAlign w:val="center"/>
            <w:hideMark/>
          </w:tcPr>
          <w:p w14:paraId="5FC634F9" w14:textId="77777777" w:rsidR="00B44320" w:rsidRPr="00E571B7" w:rsidRDefault="00B44320" w:rsidP="007D1114">
            <w:pPr>
              <w:jc w:val="cente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public &amp; commercial buildings</w:t>
            </w:r>
          </w:p>
        </w:tc>
        <w:tc>
          <w:tcPr>
            <w:tcW w:w="803" w:type="dxa"/>
            <w:tcBorders>
              <w:top w:val="nil"/>
              <w:left w:val="nil"/>
              <w:bottom w:val="single" w:sz="8" w:space="0" w:color="auto"/>
              <w:right w:val="single" w:sz="8" w:space="0" w:color="auto"/>
            </w:tcBorders>
            <w:shd w:val="clear" w:color="auto" w:fill="auto"/>
            <w:vAlign w:val="center"/>
            <w:hideMark/>
          </w:tcPr>
          <w:p w14:paraId="51EB0E5F" w14:textId="77777777" w:rsidR="00B44320" w:rsidRPr="00E571B7" w:rsidRDefault="00B44320" w:rsidP="007D1114">
            <w:pP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North</w:t>
            </w:r>
          </w:p>
        </w:tc>
        <w:tc>
          <w:tcPr>
            <w:tcW w:w="1215" w:type="dxa"/>
            <w:tcBorders>
              <w:top w:val="nil"/>
              <w:left w:val="nil"/>
              <w:bottom w:val="single" w:sz="8" w:space="0" w:color="auto"/>
              <w:right w:val="single" w:sz="8" w:space="0" w:color="auto"/>
            </w:tcBorders>
            <w:shd w:val="clear" w:color="auto" w:fill="auto"/>
            <w:vAlign w:val="center"/>
            <w:hideMark/>
          </w:tcPr>
          <w:p w14:paraId="41932B27"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hAnsi="Calibri"/>
                <w:color w:val="000000"/>
                <w:sz w:val="20"/>
                <w:szCs w:val="20"/>
              </w:rPr>
              <w:t>40%</w:t>
            </w:r>
          </w:p>
        </w:tc>
        <w:tc>
          <w:tcPr>
            <w:tcW w:w="1207" w:type="dxa"/>
            <w:tcBorders>
              <w:top w:val="nil"/>
              <w:left w:val="nil"/>
              <w:bottom w:val="single" w:sz="8" w:space="0" w:color="auto"/>
              <w:right w:val="single" w:sz="8" w:space="0" w:color="auto"/>
            </w:tcBorders>
            <w:shd w:val="clear" w:color="auto" w:fill="auto"/>
            <w:vAlign w:val="center"/>
            <w:hideMark/>
          </w:tcPr>
          <w:p w14:paraId="45EB4C70"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hAnsi="Calibri"/>
                <w:color w:val="000000"/>
                <w:sz w:val="20"/>
                <w:szCs w:val="20"/>
              </w:rPr>
              <w:t>-66%</w:t>
            </w:r>
          </w:p>
        </w:tc>
        <w:tc>
          <w:tcPr>
            <w:tcW w:w="1705" w:type="dxa"/>
            <w:tcBorders>
              <w:top w:val="nil"/>
              <w:left w:val="nil"/>
              <w:bottom w:val="single" w:sz="8" w:space="0" w:color="auto"/>
              <w:right w:val="single" w:sz="8" w:space="0" w:color="auto"/>
            </w:tcBorders>
            <w:shd w:val="clear" w:color="auto" w:fill="auto"/>
            <w:vAlign w:val="center"/>
            <w:hideMark/>
          </w:tcPr>
          <w:p w14:paraId="6EE03349"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22</w:t>
            </w:r>
            <w:r>
              <w:rPr>
                <w:rFonts w:ascii="Calibri" w:eastAsia="Times New Roman" w:hAnsi="Calibri" w:cs="Calibri"/>
                <w:color w:val="000000"/>
                <w:sz w:val="20"/>
                <w:szCs w:val="20"/>
                <w:lang w:eastAsia="hu-HU"/>
              </w:rPr>
              <w:t>.0</w:t>
            </w:r>
            <w:r w:rsidRPr="00E571B7">
              <w:rPr>
                <w:sz w:val="20"/>
                <w:szCs w:val="20"/>
              </w:rPr>
              <w:t xml:space="preserve"> m</w:t>
            </w:r>
            <w:r w:rsidRPr="00E571B7">
              <w:rPr>
                <w:sz w:val="20"/>
                <w:szCs w:val="20"/>
                <w:vertAlign w:val="superscript"/>
              </w:rPr>
              <w:t>2</w:t>
            </w:r>
            <w:r w:rsidRPr="00E571B7">
              <w:rPr>
                <w:sz w:val="20"/>
                <w:szCs w:val="20"/>
              </w:rPr>
              <w:t xml:space="preserve">/cap </w:t>
            </w:r>
            <w:r w:rsidRPr="00E571B7">
              <w:rPr>
                <w:sz w:val="20"/>
                <w:szCs w:val="20"/>
                <w:vertAlign w:val="superscript"/>
              </w:rPr>
              <w:t>a</w:t>
            </w:r>
          </w:p>
        </w:tc>
        <w:tc>
          <w:tcPr>
            <w:tcW w:w="1308" w:type="dxa"/>
            <w:tcBorders>
              <w:top w:val="nil"/>
              <w:left w:val="nil"/>
              <w:bottom w:val="single" w:sz="8" w:space="0" w:color="auto"/>
              <w:right w:val="single" w:sz="8" w:space="0" w:color="auto"/>
            </w:tcBorders>
            <w:shd w:val="clear" w:color="auto" w:fill="auto"/>
            <w:vAlign w:val="center"/>
            <w:hideMark/>
          </w:tcPr>
          <w:p w14:paraId="2A1C661E"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3.0 GJ</w:t>
            </w:r>
            <w:r w:rsidRPr="00E571B7">
              <w:rPr>
                <w:sz w:val="20"/>
                <w:szCs w:val="20"/>
              </w:rPr>
              <w:t>/cap</w:t>
            </w:r>
          </w:p>
        </w:tc>
        <w:tc>
          <w:tcPr>
            <w:tcW w:w="1115" w:type="dxa"/>
            <w:vMerge w:val="restart"/>
            <w:tcBorders>
              <w:top w:val="nil"/>
              <w:left w:val="single" w:sz="8" w:space="0" w:color="auto"/>
              <w:bottom w:val="single" w:sz="8" w:space="0" w:color="000000"/>
              <w:right w:val="single" w:sz="8" w:space="0" w:color="auto"/>
            </w:tcBorders>
            <w:shd w:val="clear" w:color="auto" w:fill="auto"/>
            <w:vAlign w:val="center"/>
            <w:hideMark/>
          </w:tcPr>
          <w:p w14:paraId="1E864446"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0.9 GJ</w:t>
            </w:r>
            <w:r w:rsidRPr="00E571B7">
              <w:rPr>
                <w:sz w:val="20"/>
                <w:szCs w:val="20"/>
              </w:rPr>
              <w:t>/cap</w:t>
            </w:r>
          </w:p>
        </w:tc>
      </w:tr>
      <w:tr w:rsidR="00B44320" w:rsidRPr="00E571B7" w14:paraId="203CE688" w14:textId="77777777" w:rsidTr="007D1114">
        <w:trPr>
          <w:trHeight w:hRule="exact" w:val="245"/>
        </w:trPr>
        <w:tc>
          <w:tcPr>
            <w:tcW w:w="959" w:type="dxa"/>
            <w:vMerge/>
            <w:tcBorders>
              <w:top w:val="nil"/>
              <w:left w:val="single" w:sz="8" w:space="0" w:color="auto"/>
              <w:bottom w:val="single" w:sz="8" w:space="0" w:color="000000"/>
              <w:right w:val="single" w:sz="8" w:space="0" w:color="auto"/>
            </w:tcBorders>
            <w:vAlign w:val="center"/>
            <w:hideMark/>
          </w:tcPr>
          <w:p w14:paraId="38B17A90" w14:textId="77777777" w:rsidR="00B44320" w:rsidRPr="00E571B7" w:rsidRDefault="00B44320" w:rsidP="007D1114">
            <w:pPr>
              <w:rPr>
                <w:rFonts w:ascii="Calibri" w:eastAsia="Times New Roman" w:hAnsi="Calibri" w:cs="Calibri"/>
                <w:color w:val="000000"/>
                <w:sz w:val="20"/>
                <w:szCs w:val="20"/>
                <w:lang w:eastAsia="hu-HU"/>
              </w:rPr>
            </w:pPr>
          </w:p>
        </w:tc>
        <w:tc>
          <w:tcPr>
            <w:tcW w:w="1238" w:type="dxa"/>
            <w:vMerge/>
            <w:tcBorders>
              <w:top w:val="nil"/>
              <w:left w:val="single" w:sz="8" w:space="0" w:color="auto"/>
              <w:bottom w:val="single" w:sz="8" w:space="0" w:color="000000"/>
              <w:right w:val="single" w:sz="8" w:space="0" w:color="auto"/>
            </w:tcBorders>
            <w:vAlign w:val="center"/>
            <w:hideMark/>
          </w:tcPr>
          <w:p w14:paraId="0BB7C806" w14:textId="77777777" w:rsidR="00B44320" w:rsidRPr="00E571B7" w:rsidRDefault="00B44320" w:rsidP="007D1114">
            <w:pPr>
              <w:rPr>
                <w:rFonts w:ascii="Calibri" w:eastAsia="Times New Roman" w:hAnsi="Calibri" w:cs="Calibri"/>
                <w:color w:val="000000"/>
                <w:sz w:val="20"/>
                <w:szCs w:val="20"/>
                <w:lang w:eastAsia="hu-HU"/>
              </w:rPr>
            </w:pPr>
          </w:p>
        </w:tc>
        <w:tc>
          <w:tcPr>
            <w:tcW w:w="803" w:type="dxa"/>
            <w:tcBorders>
              <w:top w:val="nil"/>
              <w:left w:val="nil"/>
              <w:bottom w:val="single" w:sz="8" w:space="0" w:color="auto"/>
              <w:right w:val="single" w:sz="8" w:space="0" w:color="auto"/>
            </w:tcBorders>
            <w:shd w:val="clear" w:color="000000" w:fill="D9D9D9"/>
            <w:vAlign w:val="center"/>
            <w:hideMark/>
          </w:tcPr>
          <w:p w14:paraId="24813C43" w14:textId="77777777" w:rsidR="00B44320" w:rsidRPr="00E571B7" w:rsidRDefault="00B44320" w:rsidP="007D1114">
            <w:pP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South</w:t>
            </w:r>
          </w:p>
        </w:tc>
        <w:tc>
          <w:tcPr>
            <w:tcW w:w="1215" w:type="dxa"/>
            <w:tcBorders>
              <w:top w:val="nil"/>
              <w:left w:val="nil"/>
              <w:bottom w:val="single" w:sz="8" w:space="0" w:color="auto"/>
              <w:right w:val="single" w:sz="8" w:space="0" w:color="auto"/>
            </w:tcBorders>
            <w:shd w:val="clear" w:color="000000" w:fill="D9D9D9"/>
            <w:vAlign w:val="center"/>
            <w:hideMark/>
          </w:tcPr>
          <w:p w14:paraId="0CF1A505"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hAnsi="Calibri"/>
                <w:color w:val="000000"/>
                <w:sz w:val="20"/>
                <w:szCs w:val="20"/>
              </w:rPr>
              <w:t>44%</w:t>
            </w:r>
          </w:p>
        </w:tc>
        <w:tc>
          <w:tcPr>
            <w:tcW w:w="1207" w:type="dxa"/>
            <w:tcBorders>
              <w:top w:val="nil"/>
              <w:left w:val="nil"/>
              <w:bottom w:val="single" w:sz="8" w:space="0" w:color="auto"/>
              <w:right w:val="single" w:sz="8" w:space="0" w:color="auto"/>
            </w:tcBorders>
            <w:shd w:val="clear" w:color="000000" w:fill="D9D9D9"/>
            <w:vAlign w:val="center"/>
            <w:hideMark/>
          </w:tcPr>
          <w:p w14:paraId="2D5459A7"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hAnsi="Calibri"/>
                <w:color w:val="000000"/>
                <w:sz w:val="20"/>
                <w:szCs w:val="20"/>
              </w:rPr>
              <w:t>-86%</w:t>
            </w:r>
          </w:p>
        </w:tc>
        <w:tc>
          <w:tcPr>
            <w:tcW w:w="1705" w:type="dxa"/>
            <w:tcBorders>
              <w:top w:val="nil"/>
              <w:left w:val="nil"/>
              <w:bottom w:val="single" w:sz="8" w:space="0" w:color="auto"/>
              <w:right w:val="single" w:sz="8" w:space="0" w:color="auto"/>
            </w:tcBorders>
            <w:shd w:val="clear" w:color="000000" w:fill="D9D9D9"/>
            <w:vAlign w:val="center"/>
            <w:hideMark/>
          </w:tcPr>
          <w:p w14:paraId="18003549"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9</w:t>
            </w:r>
            <w:r>
              <w:rPr>
                <w:rFonts w:ascii="Calibri" w:eastAsia="Times New Roman" w:hAnsi="Calibri" w:cs="Calibri"/>
                <w:color w:val="000000"/>
                <w:sz w:val="20"/>
                <w:szCs w:val="20"/>
                <w:lang w:eastAsia="hu-HU"/>
              </w:rPr>
              <w:t>.0</w:t>
            </w:r>
            <w:r w:rsidRPr="00E571B7">
              <w:rPr>
                <w:sz w:val="20"/>
                <w:szCs w:val="20"/>
              </w:rPr>
              <w:t xml:space="preserve"> m</w:t>
            </w:r>
            <w:r w:rsidRPr="00E571B7">
              <w:rPr>
                <w:sz w:val="20"/>
                <w:szCs w:val="20"/>
                <w:vertAlign w:val="superscript"/>
              </w:rPr>
              <w:t>2</w:t>
            </w:r>
            <w:r w:rsidRPr="00E571B7">
              <w:rPr>
                <w:sz w:val="20"/>
                <w:szCs w:val="20"/>
              </w:rPr>
              <w:t xml:space="preserve">/cap </w:t>
            </w:r>
            <w:r w:rsidRPr="00E571B7">
              <w:rPr>
                <w:sz w:val="20"/>
                <w:szCs w:val="20"/>
                <w:vertAlign w:val="superscript"/>
              </w:rPr>
              <w:t>a</w:t>
            </w:r>
          </w:p>
        </w:tc>
        <w:tc>
          <w:tcPr>
            <w:tcW w:w="1308" w:type="dxa"/>
            <w:tcBorders>
              <w:top w:val="nil"/>
              <w:left w:val="nil"/>
              <w:bottom w:val="single" w:sz="8" w:space="0" w:color="auto"/>
              <w:right w:val="single" w:sz="8" w:space="0" w:color="auto"/>
            </w:tcBorders>
            <w:shd w:val="clear" w:color="000000" w:fill="D9D9D9"/>
            <w:vAlign w:val="center"/>
            <w:hideMark/>
          </w:tcPr>
          <w:p w14:paraId="5B08EE49"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0.4 GJ</w:t>
            </w:r>
            <w:r w:rsidRPr="00E571B7">
              <w:rPr>
                <w:sz w:val="20"/>
                <w:szCs w:val="20"/>
              </w:rPr>
              <w:t>/cap</w:t>
            </w:r>
          </w:p>
        </w:tc>
        <w:tc>
          <w:tcPr>
            <w:tcW w:w="1115" w:type="dxa"/>
            <w:vMerge/>
            <w:tcBorders>
              <w:top w:val="nil"/>
              <w:left w:val="single" w:sz="8" w:space="0" w:color="auto"/>
              <w:bottom w:val="single" w:sz="8" w:space="0" w:color="000000"/>
              <w:right w:val="single" w:sz="8" w:space="0" w:color="auto"/>
            </w:tcBorders>
            <w:vAlign w:val="center"/>
            <w:hideMark/>
          </w:tcPr>
          <w:p w14:paraId="00AA4C47" w14:textId="77777777" w:rsidR="00B44320" w:rsidRPr="00E571B7" w:rsidRDefault="00B44320" w:rsidP="007D1114">
            <w:pPr>
              <w:jc w:val="right"/>
              <w:rPr>
                <w:rFonts w:ascii="Calibri" w:eastAsia="Times New Roman" w:hAnsi="Calibri" w:cs="Calibri"/>
                <w:color w:val="000000"/>
                <w:sz w:val="20"/>
                <w:szCs w:val="20"/>
                <w:lang w:eastAsia="hu-HU"/>
              </w:rPr>
            </w:pPr>
          </w:p>
        </w:tc>
      </w:tr>
      <w:tr w:rsidR="00B44320" w:rsidRPr="00E571B7" w14:paraId="1083DC53" w14:textId="77777777" w:rsidTr="007D1114">
        <w:trPr>
          <w:trHeight w:val="216"/>
        </w:trPr>
        <w:tc>
          <w:tcPr>
            <w:tcW w:w="959" w:type="dxa"/>
            <w:vMerge/>
            <w:tcBorders>
              <w:top w:val="nil"/>
              <w:left w:val="single" w:sz="8" w:space="0" w:color="auto"/>
              <w:bottom w:val="single" w:sz="8" w:space="0" w:color="000000"/>
              <w:right w:val="single" w:sz="8" w:space="0" w:color="auto"/>
            </w:tcBorders>
            <w:vAlign w:val="center"/>
            <w:hideMark/>
          </w:tcPr>
          <w:p w14:paraId="5B64C5B9" w14:textId="77777777" w:rsidR="00B44320" w:rsidRPr="00E571B7" w:rsidRDefault="00B44320" w:rsidP="007D1114">
            <w:pPr>
              <w:rPr>
                <w:rFonts w:ascii="Calibri" w:eastAsia="Times New Roman" w:hAnsi="Calibri" w:cs="Calibri"/>
                <w:color w:val="000000"/>
                <w:sz w:val="20"/>
                <w:szCs w:val="20"/>
                <w:lang w:eastAsia="hu-HU"/>
              </w:rPr>
            </w:pPr>
          </w:p>
        </w:tc>
        <w:tc>
          <w:tcPr>
            <w:tcW w:w="1238" w:type="dxa"/>
            <w:vMerge w:val="restart"/>
            <w:tcBorders>
              <w:top w:val="nil"/>
              <w:left w:val="single" w:sz="8" w:space="0" w:color="auto"/>
              <w:bottom w:val="single" w:sz="8" w:space="0" w:color="000000"/>
              <w:right w:val="single" w:sz="8" w:space="0" w:color="auto"/>
            </w:tcBorders>
            <w:shd w:val="clear" w:color="auto" w:fill="auto"/>
            <w:vAlign w:val="center"/>
            <w:hideMark/>
          </w:tcPr>
          <w:p w14:paraId="44023923" w14:textId="77777777" w:rsidR="00B44320" w:rsidRPr="00E571B7" w:rsidRDefault="00B44320" w:rsidP="007D1114">
            <w:pPr>
              <w:jc w:val="cente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industry</w:t>
            </w:r>
          </w:p>
        </w:tc>
        <w:tc>
          <w:tcPr>
            <w:tcW w:w="803" w:type="dxa"/>
            <w:tcBorders>
              <w:top w:val="nil"/>
              <w:left w:val="nil"/>
              <w:bottom w:val="single" w:sz="8" w:space="0" w:color="auto"/>
              <w:right w:val="single" w:sz="8" w:space="0" w:color="auto"/>
            </w:tcBorders>
            <w:shd w:val="clear" w:color="auto" w:fill="auto"/>
            <w:vAlign w:val="center"/>
            <w:hideMark/>
          </w:tcPr>
          <w:p w14:paraId="2456DDAA" w14:textId="77777777" w:rsidR="00B44320" w:rsidRPr="00E571B7" w:rsidRDefault="00B44320" w:rsidP="007D1114">
            <w:pP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North</w:t>
            </w:r>
          </w:p>
        </w:tc>
        <w:tc>
          <w:tcPr>
            <w:tcW w:w="1215" w:type="dxa"/>
            <w:tcBorders>
              <w:top w:val="nil"/>
              <w:left w:val="nil"/>
              <w:bottom w:val="single" w:sz="8" w:space="0" w:color="auto"/>
              <w:right w:val="single" w:sz="8" w:space="0" w:color="auto"/>
            </w:tcBorders>
            <w:shd w:val="clear" w:color="auto" w:fill="auto"/>
            <w:vAlign w:val="center"/>
            <w:hideMark/>
          </w:tcPr>
          <w:p w14:paraId="33829674"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hAnsi="Calibri"/>
                <w:color w:val="000000"/>
                <w:sz w:val="20"/>
                <w:szCs w:val="20"/>
              </w:rPr>
              <w:t>-46%</w:t>
            </w:r>
          </w:p>
        </w:tc>
        <w:tc>
          <w:tcPr>
            <w:tcW w:w="1207" w:type="dxa"/>
            <w:tcBorders>
              <w:top w:val="nil"/>
              <w:left w:val="nil"/>
              <w:bottom w:val="single" w:sz="8" w:space="0" w:color="auto"/>
              <w:right w:val="single" w:sz="8" w:space="0" w:color="auto"/>
            </w:tcBorders>
            <w:shd w:val="clear" w:color="auto" w:fill="auto"/>
            <w:vAlign w:val="center"/>
            <w:hideMark/>
          </w:tcPr>
          <w:p w14:paraId="33D2B5DC"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hAnsi="Calibri"/>
                <w:color w:val="000000"/>
                <w:sz w:val="20"/>
                <w:szCs w:val="20"/>
              </w:rPr>
              <w:t>-60%</w:t>
            </w:r>
          </w:p>
        </w:tc>
        <w:tc>
          <w:tcPr>
            <w:tcW w:w="1705" w:type="dxa"/>
            <w:tcBorders>
              <w:top w:val="nil"/>
              <w:left w:val="nil"/>
              <w:bottom w:val="single" w:sz="8" w:space="0" w:color="auto"/>
              <w:right w:val="single" w:sz="8" w:space="0" w:color="auto"/>
            </w:tcBorders>
            <w:shd w:val="clear" w:color="auto" w:fill="auto"/>
            <w:vAlign w:val="center"/>
            <w:hideMark/>
          </w:tcPr>
          <w:p w14:paraId="35978AF8"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0.6</w:t>
            </w:r>
            <w:r w:rsidRPr="00E571B7">
              <w:rPr>
                <w:sz w:val="20"/>
                <w:szCs w:val="20"/>
              </w:rPr>
              <w:t xml:space="preserve"> t/cap </w:t>
            </w:r>
            <w:r w:rsidRPr="00E571B7">
              <w:rPr>
                <w:sz w:val="20"/>
                <w:szCs w:val="20"/>
                <w:vertAlign w:val="superscript"/>
              </w:rPr>
              <w:t>c</w:t>
            </w:r>
          </w:p>
        </w:tc>
        <w:tc>
          <w:tcPr>
            <w:tcW w:w="1308" w:type="dxa"/>
            <w:tcBorders>
              <w:top w:val="nil"/>
              <w:left w:val="nil"/>
              <w:bottom w:val="single" w:sz="8" w:space="0" w:color="auto"/>
              <w:right w:val="single" w:sz="8" w:space="0" w:color="auto"/>
            </w:tcBorders>
            <w:shd w:val="clear" w:color="auto" w:fill="auto"/>
            <w:vAlign w:val="center"/>
            <w:hideMark/>
          </w:tcPr>
          <w:p w14:paraId="11BB21F7"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16.0 GJ</w:t>
            </w:r>
            <w:r w:rsidRPr="00E571B7">
              <w:rPr>
                <w:sz w:val="20"/>
                <w:szCs w:val="20"/>
              </w:rPr>
              <w:t>/cap</w:t>
            </w:r>
          </w:p>
        </w:tc>
        <w:tc>
          <w:tcPr>
            <w:tcW w:w="1115" w:type="dxa"/>
            <w:vMerge w:val="restart"/>
            <w:tcBorders>
              <w:top w:val="nil"/>
              <w:left w:val="single" w:sz="8" w:space="0" w:color="auto"/>
              <w:bottom w:val="single" w:sz="8" w:space="0" w:color="000000"/>
              <w:right w:val="single" w:sz="8" w:space="0" w:color="auto"/>
            </w:tcBorders>
            <w:shd w:val="clear" w:color="auto" w:fill="auto"/>
            <w:vAlign w:val="center"/>
            <w:hideMark/>
          </w:tcPr>
          <w:p w14:paraId="5312BA59"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11.7 GJ</w:t>
            </w:r>
            <w:r w:rsidRPr="00E571B7">
              <w:rPr>
                <w:sz w:val="20"/>
                <w:szCs w:val="20"/>
              </w:rPr>
              <w:t>/cap</w:t>
            </w:r>
          </w:p>
        </w:tc>
      </w:tr>
      <w:tr w:rsidR="00B44320" w:rsidRPr="00E571B7" w14:paraId="21480615" w14:textId="77777777" w:rsidTr="007D1114">
        <w:trPr>
          <w:trHeight w:val="216"/>
        </w:trPr>
        <w:tc>
          <w:tcPr>
            <w:tcW w:w="959" w:type="dxa"/>
            <w:vMerge/>
            <w:tcBorders>
              <w:top w:val="nil"/>
              <w:left w:val="single" w:sz="8" w:space="0" w:color="auto"/>
              <w:bottom w:val="single" w:sz="8" w:space="0" w:color="000000"/>
              <w:right w:val="single" w:sz="8" w:space="0" w:color="auto"/>
            </w:tcBorders>
            <w:vAlign w:val="center"/>
            <w:hideMark/>
          </w:tcPr>
          <w:p w14:paraId="2DA81686" w14:textId="77777777" w:rsidR="00B44320" w:rsidRPr="00E571B7" w:rsidRDefault="00B44320" w:rsidP="007D1114">
            <w:pPr>
              <w:rPr>
                <w:rFonts w:ascii="Calibri" w:eastAsia="Times New Roman" w:hAnsi="Calibri" w:cs="Calibri"/>
                <w:color w:val="000000"/>
                <w:sz w:val="20"/>
                <w:szCs w:val="20"/>
                <w:lang w:eastAsia="hu-HU"/>
              </w:rPr>
            </w:pPr>
          </w:p>
        </w:tc>
        <w:tc>
          <w:tcPr>
            <w:tcW w:w="1238" w:type="dxa"/>
            <w:vMerge/>
            <w:tcBorders>
              <w:top w:val="nil"/>
              <w:left w:val="single" w:sz="8" w:space="0" w:color="auto"/>
              <w:bottom w:val="single" w:sz="8" w:space="0" w:color="000000"/>
              <w:right w:val="single" w:sz="8" w:space="0" w:color="auto"/>
            </w:tcBorders>
            <w:vAlign w:val="center"/>
            <w:hideMark/>
          </w:tcPr>
          <w:p w14:paraId="2474D944" w14:textId="77777777" w:rsidR="00B44320" w:rsidRPr="00E571B7" w:rsidRDefault="00B44320" w:rsidP="007D1114">
            <w:pPr>
              <w:rPr>
                <w:rFonts w:ascii="Calibri" w:eastAsia="Times New Roman" w:hAnsi="Calibri" w:cs="Calibri"/>
                <w:color w:val="000000"/>
                <w:sz w:val="20"/>
                <w:szCs w:val="20"/>
                <w:lang w:eastAsia="hu-HU"/>
              </w:rPr>
            </w:pPr>
          </w:p>
        </w:tc>
        <w:tc>
          <w:tcPr>
            <w:tcW w:w="803" w:type="dxa"/>
            <w:tcBorders>
              <w:top w:val="nil"/>
              <w:left w:val="nil"/>
              <w:bottom w:val="single" w:sz="8" w:space="0" w:color="auto"/>
              <w:right w:val="single" w:sz="8" w:space="0" w:color="auto"/>
            </w:tcBorders>
            <w:shd w:val="clear" w:color="000000" w:fill="D9D9D9"/>
            <w:vAlign w:val="center"/>
            <w:hideMark/>
          </w:tcPr>
          <w:p w14:paraId="31BFBD3A" w14:textId="77777777" w:rsidR="00B44320" w:rsidRPr="00E571B7" w:rsidRDefault="00B44320" w:rsidP="007D1114">
            <w:pP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South</w:t>
            </w:r>
          </w:p>
        </w:tc>
        <w:tc>
          <w:tcPr>
            <w:tcW w:w="1215" w:type="dxa"/>
            <w:tcBorders>
              <w:top w:val="nil"/>
              <w:left w:val="nil"/>
              <w:bottom w:val="single" w:sz="8" w:space="0" w:color="auto"/>
              <w:right w:val="single" w:sz="8" w:space="0" w:color="auto"/>
            </w:tcBorders>
            <w:shd w:val="clear" w:color="000000" w:fill="D9D9D9"/>
            <w:vAlign w:val="center"/>
            <w:hideMark/>
          </w:tcPr>
          <w:p w14:paraId="23CB2467"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hAnsi="Calibri"/>
                <w:color w:val="000000"/>
                <w:sz w:val="20"/>
                <w:szCs w:val="20"/>
              </w:rPr>
              <w:t>-28%</w:t>
            </w:r>
          </w:p>
        </w:tc>
        <w:tc>
          <w:tcPr>
            <w:tcW w:w="1207" w:type="dxa"/>
            <w:tcBorders>
              <w:top w:val="nil"/>
              <w:left w:val="nil"/>
              <w:bottom w:val="single" w:sz="8" w:space="0" w:color="auto"/>
              <w:right w:val="single" w:sz="8" w:space="0" w:color="auto"/>
            </w:tcBorders>
            <w:shd w:val="clear" w:color="000000" w:fill="D9D9D9"/>
            <w:vAlign w:val="center"/>
            <w:hideMark/>
          </w:tcPr>
          <w:p w14:paraId="43403E16"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hAnsi="Calibri"/>
                <w:color w:val="000000"/>
                <w:sz w:val="20"/>
                <w:szCs w:val="20"/>
              </w:rPr>
              <w:t>-37%</w:t>
            </w:r>
          </w:p>
        </w:tc>
        <w:tc>
          <w:tcPr>
            <w:tcW w:w="1705" w:type="dxa"/>
            <w:tcBorders>
              <w:top w:val="nil"/>
              <w:left w:val="nil"/>
              <w:bottom w:val="single" w:sz="8" w:space="0" w:color="auto"/>
              <w:right w:val="single" w:sz="8" w:space="0" w:color="auto"/>
            </w:tcBorders>
            <w:shd w:val="clear" w:color="000000" w:fill="D9D9D9"/>
            <w:vAlign w:val="center"/>
            <w:hideMark/>
          </w:tcPr>
          <w:p w14:paraId="129AB473"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0.7</w:t>
            </w:r>
            <w:r w:rsidRPr="00E571B7">
              <w:rPr>
                <w:sz w:val="20"/>
                <w:szCs w:val="20"/>
              </w:rPr>
              <w:t xml:space="preserve"> t/cap </w:t>
            </w:r>
            <w:r w:rsidRPr="00E571B7">
              <w:rPr>
                <w:sz w:val="20"/>
                <w:szCs w:val="20"/>
                <w:vertAlign w:val="superscript"/>
              </w:rPr>
              <w:t>c</w:t>
            </w:r>
          </w:p>
        </w:tc>
        <w:tc>
          <w:tcPr>
            <w:tcW w:w="1308" w:type="dxa"/>
            <w:tcBorders>
              <w:top w:val="nil"/>
              <w:left w:val="nil"/>
              <w:bottom w:val="single" w:sz="8" w:space="0" w:color="auto"/>
              <w:right w:val="single" w:sz="8" w:space="0" w:color="auto"/>
            </w:tcBorders>
            <w:shd w:val="clear" w:color="000000" w:fill="D9D9D9"/>
            <w:vAlign w:val="center"/>
            <w:hideMark/>
          </w:tcPr>
          <w:p w14:paraId="54096D2D"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10.7 GJ</w:t>
            </w:r>
            <w:r w:rsidRPr="00E571B7">
              <w:rPr>
                <w:sz w:val="20"/>
                <w:szCs w:val="20"/>
              </w:rPr>
              <w:t>/cap</w:t>
            </w:r>
          </w:p>
        </w:tc>
        <w:tc>
          <w:tcPr>
            <w:tcW w:w="1115" w:type="dxa"/>
            <w:vMerge/>
            <w:tcBorders>
              <w:top w:val="nil"/>
              <w:left w:val="single" w:sz="8" w:space="0" w:color="auto"/>
              <w:bottom w:val="single" w:sz="8" w:space="0" w:color="000000"/>
              <w:right w:val="single" w:sz="8" w:space="0" w:color="auto"/>
            </w:tcBorders>
            <w:vAlign w:val="center"/>
            <w:hideMark/>
          </w:tcPr>
          <w:p w14:paraId="08AE498B" w14:textId="77777777" w:rsidR="00B44320" w:rsidRPr="00E571B7" w:rsidRDefault="00B44320" w:rsidP="007D1114">
            <w:pPr>
              <w:jc w:val="right"/>
              <w:rPr>
                <w:rFonts w:ascii="Calibri" w:eastAsia="Times New Roman" w:hAnsi="Calibri" w:cs="Calibri"/>
                <w:color w:val="000000"/>
                <w:sz w:val="20"/>
                <w:szCs w:val="20"/>
                <w:lang w:eastAsia="hu-HU"/>
              </w:rPr>
            </w:pPr>
          </w:p>
        </w:tc>
      </w:tr>
      <w:tr w:rsidR="00B44320" w:rsidRPr="00E571B7" w14:paraId="1416DDE4" w14:textId="77777777" w:rsidTr="007D1114">
        <w:trPr>
          <w:trHeight w:val="216"/>
        </w:trPr>
        <w:tc>
          <w:tcPr>
            <w:tcW w:w="959" w:type="dxa"/>
            <w:vMerge/>
            <w:tcBorders>
              <w:top w:val="nil"/>
              <w:left w:val="single" w:sz="8" w:space="0" w:color="auto"/>
              <w:bottom w:val="single" w:sz="8" w:space="0" w:color="000000"/>
              <w:right w:val="single" w:sz="8" w:space="0" w:color="auto"/>
            </w:tcBorders>
            <w:vAlign w:val="center"/>
            <w:hideMark/>
          </w:tcPr>
          <w:p w14:paraId="631E0A06" w14:textId="77777777" w:rsidR="00B44320" w:rsidRPr="00E571B7" w:rsidRDefault="00B44320" w:rsidP="007D1114">
            <w:pPr>
              <w:rPr>
                <w:rFonts w:ascii="Calibri" w:eastAsia="Times New Roman" w:hAnsi="Calibri" w:cs="Calibri"/>
                <w:color w:val="000000"/>
                <w:sz w:val="20"/>
                <w:szCs w:val="20"/>
                <w:lang w:eastAsia="hu-HU"/>
              </w:rPr>
            </w:pPr>
          </w:p>
        </w:tc>
        <w:tc>
          <w:tcPr>
            <w:tcW w:w="1238" w:type="dxa"/>
            <w:vMerge w:val="restart"/>
            <w:tcBorders>
              <w:top w:val="nil"/>
              <w:left w:val="single" w:sz="8" w:space="0" w:color="auto"/>
              <w:bottom w:val="single" w:sz="8" w:space="0" w:color="000000"/>
              <w:right w:val="single" w:sz="8" w:space="0" w:color="auto"/>
            </w:tcBorders>
            <w:shd w:val="clear" w:color="auto" w:fill="auto"/>
            <w:vAlign w:val="center"/>
            <w:hideMark/>
          </w:tcPr>
          <w:p w14:paraId="12738371" w14:textId="77777777" w:rsidR="00B44320" w:rsidRPr="00E571B7" w:rsidRDefault="00B44320" w:rsidP="007D1114">
            <w:pPr>
              <w:jc w:val="cente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freight transport</w:t>
            </w:r>
          </w:p>
        </w:tc>
        <w:tc>
          <w:tcPr>
            <w:tcW w:w="803" w:type="dxa"/>
            <w:tcBorders>
              <w:top w:val="nil"/>
              <w:left w:val="nil"/>
              <w:bottom w:val="single" w:sz="8" w:space="0" w:color="auto"/>
              <w:right w:val="single" w:sz="8" w:space="0" w:color="auto"/>
            </w:tcBorders>
            <w:shd w:val="clear" w:color="auto" w:fill="auto"/>
            <w:vAlign w:val="center"/>
            <w:hideMark/>
          </w:tcPr>
          <w:p w14:paraId="748631CE" w14:textId="77777777" w:rsidR="00B44320" w:rsidRPr="00E571B7" w:rsidRDefault="00B44320" w:rsidP="007D1114">
            <w:pP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North</w:t>
            </w:r>
          </w:p>
        </w:tc>
        <w:tc>
          <w:tcPr>
            <w:tcW w:w="1215" w:type="dxa"/>
            <w:tcBorders>
              <w:top w:val="nil"/>
              <w:left w:val="nil"/>
              <w:bottom w:val="single" w:sz="8" w:space="0" w:color="auto"/>
              <w:right w:val="single" w:sz="8" w:space="0" w:color="auto"/>
            </w:tcBorders>
            <w:shd w:val="clear" w:color="auto" w:fill="auto"/>
            <w:vAlign w:val="center"/>
            <w:hideMark/>
          </w:tcPr>
          <w:p w14:paraId="5B31AF09" w14:textId="77777777" w:rsidR="00B44320" w:rsidRPr="00E571B7" w:rsidRDefault="00B44320" w:rsidP="007D1114">
            <w:pPr>
              <w:jc w:val="right"/>
              <w:rPr>
                <w:rFonts w:ascii="Calibri" w:eastAsia="Times New Roman" w:hAnsi="Calibri" w:cs="Calibri"/>
                <w:color w:val="000000"/>
                <w:sz w:val="20"/>
                <w:szCs w:val="20"/>
                <w:lang w:eastAsia="hu-HU"/>
              </w:rPr>
            </w:pPr>
            <w:r>
              <w:rPr>
                <w:rFonts w:ascii="Calibri" w:hAnsi="Calibri"/>
                <w:color w:val="000000"/>
                <w:sz w:val="20"/>
                <w:szCs w:val="20"/>
              </w:rPr>
              <w:t>96</w:t>
            </w:r>
            <w:r w:rsidRPr="00E571B7">
              <w:rPr>
                <w:rFonts w:ascii="Calibri" w:hAnsi="Calibri"/>
                <w:color w:val="000000"/>
                <w:sz w:val="20"/>
                <w:szCs w:val="20"/>
              </w:rPr>
              <w:t>%</w:t>
            </w:r>
          </w:p>
        </w:tc>
        <w:tc>
          <w:tcPr>
            <w:tcW w:w="1207" w:type="dxa"/>
            <w:tcBorders>
              <w:top w:val="nil"/>
              <w:left w:val="nil"/>
              <w:bottom w:val="single" w:sz="8" w:space="0" w:color="auto"/>
              <w:right w:val="single" w:sz="8" w:space="0" w:color="auto"/>
            </w:tcBorders>
            <w:shd w:val="clear" w:color="auto" w:fill="auto"/>
            <w:vAlign w:val="center"/>
            <w:hideMark/>
          </w:tcPr>
          <w:p w14:paraId="1C14C836"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hAnsi="Calibri"/>
                <w:color w:val="000000"/>
                <w:sz w:val="20"/>
                <w:szCs w:val="20"/>
              </w:rPr>
              <w:t>-</w:t>
            </w:r>
            <w:r>
              <w:rPr>
                <w:rFonts w:ascii="Calibri" w:hAnsi="Calibri"/>
                <w:color w:val="000000"/>
                <w:sz w:val="20"/>
                <w:szCs w:val="20"/>
              </w:rPr>
              <w:t>32</w:t>
            </w:r>
            <w:r w:rsidRPr="00E571B7">
              <w:rPr>
                <w:rFonts w:ascii="Calibri" w:hAnsi="Calibri"/>
                <w:color w:val="000000"/>
                <w:sz w:val="20"/>
                <w:szCs w:val="20"/>
              </w:rPr>
              <w:t>%</w:t>
            </w:r>
          </w:p>
        </w:tc>
        <w:tc>
          <w:tcPr>
            <w:tcW w:w="1705" w:type="dxa"/>
            <w:tcBorders>
              <w:top w:val="nil"/>
              <w:left w:val="nil"/>
              <w:bottom w:val="single" w:sz="8" w:space="0" w:color="auto"/>
              <w:right w:val="single" w:sz="8" w:space="0" w:color="auto"/>
            </w:tcBorders>
            <w:shd w:val="clear" w:color="auto" w:fill="auto"/>
            <w:vAlign w:val="center"/>
            <w:hideMark/>
          </w:tcPr>
          <w:p w14:paraId="64516E38" w14:textId="77777777" w:rsidR="00B44320" w:rsidRPr="00E571B7" w:rsidRDefault="00B44320" w:rsidP="007D1114">
            <w:pPr>
              <w:jc w:val="right"/>
              <w:rPr>
                <w:rFonts w:ascii="Calibri" w:eastAsia="Times New Roman" w:hAnsi="Calibri" w:cs="Calibri"/>
                <w:color w:val="000000"/>
                <w:sz w:val="20"/>
                <w:szCs w:val="20"/>
                <w:lang w:eastAsia="hu-HU"/>
              </w:rPr>
            </w:pPr>
            <w:r>
              <w:rPr>
                <w:rFonts w:ascii="Calibri" w:eastAsia="Times New Roman" w:hAnsi="Calibri" w:cs="Calibri"/>
                <w:color w:val="000000"/>
                <w:sz w:val="20"/>
                <w:szCs w:val="20"/>
                <w:lang w:eastAsia="hu-HU"/>
              </w:rPr>
              <w:t>19.5 × 10</w:t>
            </w:r>
            <w:r w:rsidRPr="00123EF9">
              <w:rPr>
                <w:rFonts w:ascii="Calibri" w:eastAsia="Times New Roman" w:hAnsi="Calibri" w:cs="Calibri"/>
                <w:color w:val="000000"/>
                <w:sz w:val="20"/>
                <w:szCs w:val="20"/>
                <w:vertAlign w:val="superscript"/>
                <w:lang w:eastAsia="hu-HU"/>
              </w:rPr>
              <w:t>3</w:t>
            </w:r>
            <w:r>
              <w:rPr>
                <w:rFonts w:ascii="Calibri" w:eastAsia="Times New Roman" w:hAnsi="Calibri" w:cs="Calibri"/>
                <w:color w:val="000000"/>
                <w:sz w:val="20"/>
                <w:szCs w:val="20"/>
                <w:lang w:eastAsia="hu-HU"/>
              </w:rPr>
              <w:t xml:space="preserve"> </w:t>
            </w:r>
            <w:r>
              <w:rPr>
                <w:sz w:val="20"/>
                <w:szCs w:val="20"/>
              </w:rPr>
              <w:t xml:space="preserve"> </w:t>
            </w:r>
            <w:r>
              <w:rPr>
                <w:sz w:val="20"/>
                <w:szCs w:val="20"/>
                <w:vertAlign w:val="superscript"/>
              </w:rPr>
              <w:t xml:space="preserve"> </w:t>
            </w:r>
            <w:r>
              <w:rPr>
                <w:sz w:val="20"/>
                <w:szCs w:val="20"/>
              </w:rPr>
              <w:t xml:space="preserve"> </w:t>
            </w:r>
            <w:r w:rsidRPr="00E571B7">
              <w:rPr>
                <w:sz w:val="20"/>
                <w:szCs w:val="20"/>
              </w:rPr>
              <w:t xml:space="preserve">t.km/cap </w:t>
            </w:r>
            <w:r w:rsidRPr="00E571B7">
              <w:rPr>
                <w:sz w:val="20"/>
                <w:szCs w:val="20"/>
                <w:vertAlign w:val="superscript"/>
              </w:rPr>
              <w:t>d</w:t>
            </w:r>
          </w:p>
        </w:tc>
        <w:tc>
          <w:tcPr>
            <w:tcW w:w="1308" w:type="dxa"/>
            <w:tcBorders>
              <w:top w:val="nil"/>
              <w:left w:val="nil"/>
              <w:bottom w:val="single" w:sz="8" w:space="0" w:color="auto"/>
              <w:right w:val="single" w:sz="8" w:space="0" w:color="auto"/>
            </w:tcBorders>
            <w:shd w:val="clear" w:color="auto" w:fill="auto"/>
            <w:vAlign w:val="center"/>
            <w:hideMark/>
          </w:tcPr>
          <w:p w14:paraId="22FE59CD"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6.</w:t>
            </w:r>
            <w:r>
              <w:rPr>
                <w:rFonts w:ascii="Calibri" w:eastAsia="Times New Roman" w:hAnsi="Calibri" w:cs="Calibri"/>
                <w:color w:val="000000"/>
                <w:sz w:val="20"/>
                <w:szCs w:val="20"/>
                <w:lang w:eastAsia="hu-HU"/>
              </w:rPr>
              <w:t>8</w:t>
            </w:r>
            <w:r w:rsidRPr="00E571B7">
              <w:rPr>
                <w:rFonts w:ascii="Calibri" w:eastAsia="Times New Roman" w:hAnsi="Calibri" w:cs="Calibri"/>
                <w:color w:val="000000"/>
                <w:sz w:val="20"/>
                <w:szCs w:val="20"/>
                <w:lang w:eastAsia="hu-HU"/>
              </w:rPr>
              <w:t xml:space="preserve"> GJ</w:t>
            </w:r>
            <w:r w:rsidRPr="00E571B7">
              <w:rPr>
                <w:sz w:val="20"/>
                <w:szCs w:val="20"/>
              </w:rPr>
              <w:t>/cap</w:t>
            </w:r>
          </w:p>
        </w:tc>
        <w:tc>
          <w:tcPr>
            <w:tcW w:w="1115" w:type="dxa"/>
            <w:vMerge w:val="restart"/>
            <w:tcBorders>
              <w:top w:val="nil"/>
              <w:left w:val="single" w:sz="8" w:space="0" w:color="auto"/>
              <w:bottom w:val="single" w:sz="8" w:space="0" w:color="000000"/>
              <w:right w:val="single" w:sz="8" w:space="0" w:color="auto"/>
            </w:tcBorders>
            <w:shd w:val="clear" w:color="auto" w:fill="auto"/>
            <w:vAlign w:val="center"/>
            <w:hideMark/>
          </w:tcPr>
          <w:p w14:paraId="12C7BFD4" w14:textId="77777777" w:rsidR="00B44320" w:rsidRPr="00E571B7" w:rsidRDefault="00B44320" w:rsidP="007D1114">
            <w:pPr>
              <w:jc w:val="right"/>
              <w:rPr>
                <w:rFonts w:ascii="Calibri" w:eastAsia="Times New Roman" w:hAnsi="Calibri" w:cs="Calibri"/>
                <w:color w:val="000000"/>
                <w:sz w:val="20"/>
                <w:szCs w:val="20"/>
                <w:lang w:eastAsia="hu-HU"/>
              </w:rPr>
            </w:pPr>
            <w:r>
              <w:rPr>
                <w:rFonts w:ascii="Calibri" w:eastAsia="Times New Roman" w:hAnsi="Calibri" w:cs="Calibri"/>
                <w:color w:val="000000"/>
                <w:sz w:val="20"/>
                <w:szCs w:val="20"/>
                <w:lang w:eastAsia="hu-HU"/>
              </w:rPr>
              <w:t>3.0</w:t>
            </w:r>
            <w:r w:rsidRPr="00E571B7">
              <w:rPr>
                <w:rFonts w:ascii="Calibri" w:eastAsia="Times New Roman" w:hAnsi="Calibri" w:cs="Calibri"/>
                <w:color w:val="000000"/>
                <w:sz w:val="20"/>
                <w:szCs w:val="20"/>
                <w:lang w:eastAsia="hu-HU"/>
              </w:rPr>
              <w:t xml:space="preserve"> GJ</w:t>
            </w:r>
            <w:r w:rsidRPr="00E571B7">
              <w:rPr>
                <w:sz w:val="20"/>
                <w:szCs w:val="20"/>
              </w:rPr>
              <w:t>/cap</w:t>
            </w:r>
          </w:p>
        </w:tc>
      </w:tr>
      <w:tr w:rsidR="00B44320" w:rsidRPr="00E571B7" w14:paraId="14444A4E" w14:textId="77777777" w:rsidTr="007D1114">
        <w:trPr>
          <w:trHeight w:val="216"/>
        </w:trPr>
        <w:tc>
          <w:tcPr>
            <w:tcW w:w="959" w:type="dxa"/>
            <w:vMerge/>
            <w:tcBorders>
              <w:top w:val="nil"/>
              <w:left w:val="single" w:sz="8" w:space="0" w:color="auto"/>
              <w:bottom w:val="single" w:sz="8" w:space="0" w:color="000000"/>
              <w:right w:val="single" w:sz="8" w:space="0" w:color="auto"/>
            </w:tcBorders>
            <w:vAlign w:val="center"/>
            <w:hideMark/>
          </w:tcPr>
          <w:p w14:paraId="4C4B3E4E" w14:textId="77777777" w:rsidR="00B44320" w:rsidRPr="00E571B7" w:rsidRDefault="00B44320" w:rsidP="007D1114">
            <w:pPr>
              <w:rPr>
                <w:rFonts w:ascii="Calibri" w:eastAsia="Times New Roman" w:hAnsi="Calibri" w:cs="Calibri"/>
                <w:color w:val="000000"/>
                <w:sz w:val="20"/>
                <w:szCs w:val="20"/>
                <w:lang w:eastAsia="hu-HU"/>
              </w:rPr>
            </w:pPr>
          </w:p>
        </w:tc>
        <w:tc>
          <w:tcPr>
            <w:tcW w:w="1238" w:type="dxa"/>
            <w:vMerge/>
            <w:tcBorders>
              <w:top w:val="nil"/>
              <w:left w:val="single" w:sz="8" w:space="0" w:color="auto"/>
              <w:bottom w:val="single" w:sz="8" w:space="0" w:color="000000"/>
              <w:right w:val="single" w:sz="8" w:space="0" w:color="auto"/>
            </w:tcBorders>
            <w:vAlign w:val="center"/>
            <w:hideMark/>
          </w:tcPr>
          <w:p w14:paraId="7DA2254D" w14:textId="77777777" w:rsidR="00B44320" w:rsidRPr="00E571B7" w:rsidRDefault="00B44320" w:rsidP="007D1114">
            <w:pPr>
              <w:rPr>
                <w:rFonts w:ascii="Calibri" w:eastAsia="Times New Roman" w:hAnsi="Calibri" w:cs="Calibri"/>
                <w:color w:val="000000"/>
                <w:sz w:val="20"/>
                <w:szCs w:val="20"/>
                <w:lang w:eastAsia="hu-HU"/>
              </w:rPr>
            </w:pPr>
          </w:p>
        </w:tc>
        <w:tc>
          <w:tcPr>
            <w:tcW w:w="803" w:type="dxa"/>
            <w:tcBorders>
              <w:top w:val="nil"/>
              <w:left w:val="nil"/>
              <w:bottom w:val="single" w:sz="8" w:space="0" w:color="auto"/>
              <w:right w:val="single" w:sz="8" w:space="0" w:color="auto"/>
            </w:tcBorders>
            <w:shd w:val="clear" w:color="000000" w:fill="D9D9D9"/>
            <w:vAlign w:val="center"/>
            <w:hideMark/>
          </w:tcPr>
          <w:p w14:paraId="507DFB8D" w14:textId="77777777" w:rsidR="00B44320" w:rsidRPr="00E571B7" w:rsidRDefault="00B44320" w:rsidP="007D1114">
            <w:pP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South</w:t>
            </w:r>
          </w:p>
        </w:tc>
        <w:tc>
          <w:tcPr>
            <w:tcW w:w="1215" w:type="dxa"/>
            <w:tcBorders>
              <w:top w:val="nil"/>
              <w:left w:val="nil"/>
              <w:bottom w:val="single" w:sz="8" w:space="0" w:color="auto"/>
              <w:right w:val="single" w:sz="8" w:space="0" w:color="auto"/>
            </w:tcBorders>
            <w:shd w:val="clear" w:color="000000" w:fill="D9D9D9"/>
            <w:vAlign w:val="center"/>
            <w:hideMark/>
          </w:tcPr>
          <w:p w14:paraId="0C281E60" w14:textId="77777777" w:rsidR="00B44320" w:rsidRPr="00E571B7" w:rsidRDefault="00B44320" w:rsidP="007D1114">
            <w:pPr>
              <w:jc w:val="right"/>
              <w:rPr>
                <w:rFonts w:ascii="Calibri" w:eastAsia="Times New Roman" w:hAnsi="Calibri" w:cs="Calibri"/>
                <w:color w:val="000000"/>
                <w:sz w:val="20"/>
                <w:szCs w:val="20"/>
                <w:lang w:eastAsia="hu-HU"/>
              </w:rPr>
            </w:pPr>
            <w:r>
              <w:rPr>
                <w:rFonts w:ascii="Calibri" w:hAnsi="Calibri"/>
                <w:color w:val="000000"/>
                <w:sz w:val="20"/>
                <w:szCs w:val="20"/>
              </w:rPr>
              <w:t>43</w:t>
            </w:r>
            <w:r w:rsidRPr="00E571B7">
              <w:rPr>
                <w:rFonts w:ascii="Calibri" w:hAnsi="Calibri"/>
                <w:color w:val="000000"/>
                <w:sz w:val="20"/>
                <w:szCs w:val="20"/>
              </w:rPr>
              <w:t>%</w:t>
            </w:r>
          </w:p>
        </w:tc>
        <w:tc>
          <w:tcPr>
            <w:tcW w:w="1207" w:type="dxa"/>
            <w:tcBorders>
              <w:top w:val="nil"/>
              <w:left w:val="nil"/>
              <w:bottom w:val="single" w:sz="8" w:space="0" w:color="auto"/>
              <w:right w:val="single" w:sz="8" w:space="0" w:color="auto"/>
            </w:tcBorders>
            <w:shd w:val="clear" w:color="000000" w:fill="D9D9D9"/>
            <w:vAlign w:val="center"/>
            <w:hideMark/>
          </w:tcPr>
          <w:p w14:paraId="7A220DA8"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hAnsi="Calibri"/>
                <w:color w:val="000000"/>
                <w:sz w:val="20"/>
                <w:szCs w:val="20"/>
              </w:rPr>
              <w:t>-</w:t>
            </w:r>
            <w:r>
              <w:rPr>
                <w:rFonts w:ascii="Calibri" w:hAnsi="Calibri"/>
                <w:color w:val="000000"/>
                <w:sz w:val="20"/>
                <w:szCs w:val="20"/>
              </w:rPr>
              <w:t>28</w:t>
            </w:r>
            <w:r w:rsidRPr="00E571B7">
              <w:rPr>
                <w:rFonts w:ascii="Calibri" w:hAnsi="Calibri"/>
                <w:color w:val="000000"/>
                <w:sz w:val="20"/>
                <w:szCs w:val="20"/>
              </w:rPr>
              <w:t>%</w:t>
            </w:r>
          </w:p>
        </w:tc>
        <w:tc>
          <w:tcPr>
            <w:tcW w:w="1705" w:type="dxa"/>
            <w:tcBorders>
              <w:top w:val="nil"/>
              <w:left w:val="nil"/>
              <w:bottom w:val="single" w:sz="8" w:space="0" w:color="auto"/>
              <w:right w:val="single" w:sz="8" w:space="0" w:color="auto"/>
            </w:tcBorders>
            <w:shd w:val="clear" w:color="000000" w:fill="D9D9D9"/>
            <w:vAlign w:val="center"/>
            <w:hideMark/>
          </w:tcPr>
          <w:p w14:paraId="0772DC7F" w14:textId="77777777" w:rsidR="00B44320" w:rsidRPr="00E571B7" w:rsidRDefault="00B44320" w:rsidP="007D1114">
            <w:pPr>
              <w:jc w:val="right"/>
              <w:rPr>
                <w:rFonts w:ascii="Calibri" w:eastAsia="Times New Roman" w:hAnsi="Calibri" w:cs="Calibri"/>
                <w:color w:val="000000"/>
                <w:sz w:val="20"/>
                <w:szCs w:val="20"/>
                <w:lang w:eastAsia="hu-HU"/>
              </w:rPr>
            </w:pPr>
            <w:r>
              <w:rPr>
                <w:rFonts w:ascii="Calibri" w:eastAsia="Times New Roman" w:hAnsi="Calibri" w:cs="Calibri"/>
                <w:color w:val="000000"/>
                <w:sz w:val="20"/>
                <w:szCs w:val="20"/>
                <w:lang w:eastAsia="hu-HU"/>
              </w:rPr>
              <w:t>6.7 × 10</w:t>
            </w:r>
            <w:r w:rsidRPr="00123EF9">
              <w:rPr>
                <w:rFonts w:ascii="Calibri" w:eastAsia="Times New Roman" w:hAnsi="Calibri" w:cs="Calibri"/>
                <w:color w:val="000000"/>
                <w:sz w:val="20"/>
                <w:szCs w:val="20"/>
                <w:vertAlign w:val="superscript"/>
                <w:lang w:eastAsia="hu-HU"/>
              </w:rPr>
              <w:t>3</w:t>
            </w:r>
            <w:r>
              <w:rPr>
                <w:rFonts w:ascii="Calibri" w:eastAsia="Times New Roman" w:hAnsi="Calibri" w:cs="Calibri"/>
                <w:color w:val="000000"/>
                <w:sz w:val="20"/>
                <w:szCs w:val="20"/>
                <w:lang w:eastAsia="hu-HU"/>
              </w:rPr>
              <w:t xml:space="preserve"> </w:t>
            </w:r>
            <w:r>
              <w:rPr>
                <w:sz w:val="20"/>
                <w:szCs w:val="20"/>
              </w:rPr>
              <w:t xml:space="preserve"> </w:t>
            </w:r>
            <w:r>
              <w:rPr>
                <w:sz w:val="20"/>
                <w:szCs w:val="20"/>
                <w:vertAlign w:val="superscript"/>
              </w:rPr>
              <w:t xml:space="preserve"> </w:t>
            </w:r>
            <w:r>
              <w:rPr>
                <w:sz w:val="20"/>
                <w:szCs w:val="20"/>
              </w:rPr>
              <w:t xml:space="preserve"> </w:t>
            </w:r>
            <w:r w:rsidRPr="00E571B7">
              <w:rPr>
                <w:sz w:val="20"/>
                <w:szCs w:val="20"/>
              </w:rPr>
              <w:t xml:space="preserve">t.km/cap </w:t>
            </w:r>
            <w:r w:rsidRPr="00E571B7">
              <w:rPr>
                <w:sz w:val="20"/>
                <w:szCs w:val="20"/>
                <w:vertAlign w:val="superscript"/>
              </w:rPr>
              <w:t>d</w:t>
            </w:r>
          </w:p>
        </w:tc>
        <w:tc>
          <w:tcPr>
            <w:tcW w:w="1308" w:type="dxa"/>
            <w:tcBorders>
              <w:top w:val="nil"/>
              <w:left w:val="nil"/>
              <w:bottom w:val="single" w:sz="8" w:space="0" w:color="auto"/>
              <w:right w:val="single" w:sz="8" w:space="0" w:color="auto"/>
            </w:tcBorders>
            <w:shd w:val="clear" w:color="000000" w:fill="D9D9D9"/>
            <w:vAlign w:val="center"/>
            <w:hideMark/>
          </w:tcPr>
          <w:p w14:paraId="5C81AE5B" w14:textId="77777777" w:rsidR="00B44320" w:rsidRPr="00E571B7" w:rsidRDefault="00B44320" w:rsidP="007D1114">
            <w:pPr>
              <w:jc w:val="right"/>
              <w:rPr>
                <w:rFonts w:ascii="Calibri" w:eastAsia="Times New Roman" w:hAnsi="Calibri" w:cs="Calibri"/>
                <w:color w:val="000000"/>
                <w:sz w:val="20"/>
                <w:szCs w:val="20"/>
                <w:lang w:eastAsia="hu-HU"/>
              </w:rPr>
            </w:pPr>
            <w:r>
              <w:rPr>
                <w:rFonts w:ascii="Calibri" w:eastAsia="Times New Roman" w:hAnsi="Calibri" w:cs="Calibri"/>
                <w:color w:val="000000"/>
                <w:sz w:val="20"/>
                <w:szCs w:val="20"/>
                <w:lang w:eastAsia="hu-HU"/>
              </w:rPr>
              <w:t>2.2</w:t>
            </w:r>
            <w:r w:rsidRPr="00E571B7">
              <w:rPr>
                <w:rFonts w:ascii="Calibri" w:eastAsia="Times New Roman" w:hAnsi="Calibri" w:cs="Calibri"/>
                <w:color w:val="000000"/>
                <w:sz w:val="20"/>
                <w:szCs w:val="20"/>
                <w:lang w:eastAsia="hu-HU"/>
              </w:rPr>
              <w:t xml:space="preserve"> GJ</w:t>
            </w:r>
            <w:r w:rsidRPr="00E571B7">
              <w:rPr>
                <w:sz w:val="20"/>
                <w:szCs w:val="20"/>
              </w:rPr>
              <w:t>/cap</w:t>
            </w:r>
          </w:p>
        </w:tc>
        <w:tc>
          <w:tcPr>
            <w:tcW w:w="1115" w:type="dxa"/>
            <w:vMerge/>
            <w:tcBorders>
              <w:top w:val="nil"/>
              <w:left w:val="single" w:sz="8" w:space="0" w:color="auto"/>
              <w:bottom w:val="single" w:sz="8" w:space="0" w:color="000000"/>
              <w:right w:val="single" w:sz="8" w:space="0" w:color="auto"/>
            </w:tcBorders>
            <w:vAlign w:val="center"/>
            <w:hideMark/>
          </w:tcPr>
          <w:p w14:paraId="760AB811" w14:textId="77777777" w:rsidR="00B44320" w:rsidRPr="00E571B7" w:rsidRDefault="00B44320" w:rsidP="007D1114">
            <w:pPr>
              <w:jc w:val="right"/>
              <w:rPr>
                <w:rFonts w:ascii="Calibri" w:eastAsia="Times New Roman" w:hAnsi="Calibri" w:cs="Calibri"/>
                <w:color w:val="000000"/>
                <w:sz w:val="20"/>
                <w:szCs w:val="20"/>
                <w:lang w:eastAsia="hu-HU"/>
              </w:rPr>
            </w:pPr>
          </w:p>
        </w:tc>
      </w:tr>
      <w:tr w:rsidR="00B44320" w:rsidRPr="00E571B7" w14:paraId="05D4D4AF" w14:textId="77777777" w:rsidTr="007D1114">
        <w:trPr>
          <w:trHeight w:val="216"/>
        </w:trPr>
        <w:tc>
          <w:tcPr>
            <w:tcW w:w="959" w:type="dxa"/>
            <w:vMerge/>
            <w:tcBorders>
              <w:top w:val="nil"/>
              <w:left w:val="single" w:sz="8" w:space="0" w:color="auto"/>
              <w:bottom w:val="single" w:sz="8" w:space="0" w:color="000000"/>
              <w:right w:val="single" w:sz="8" w:space="0" w:color="auto"/>
            </w:tcBorders>
            <w:vAlign w:val="center"/>
            <w:hideMark/>
          </w:tcPr>
          <w:p w14:paraId="1AE35BFE" w14:textId="77777777" w:rsidR="00B44320" w:rsidRPr="00E571B7" w:rsidRDefault="00B44320" w:rsidP="007D1114">
            <w:pPr>
              <w:rPr>
                <w:rFonts w:ascii="Calibri" w:eastAsia="Times New Roman" w:hAnsi="Calibri" w:cs="Calibri"/>
                <w:color w:val="000000"/>
                <w:sz w:val="20"/>
                <w:szCs w:val="20"/>
                <w:lang w:eastAsia="hu-HU"/>
              </w:rPr>
            </w:pPr>
          </w:p>
        </w:tc>
        <w:tc>
          <w:tcPr>
            <w:tcW w:w="7476" w:type="dxa"/>
            <w:gridSpan w:val="6"/>
            <w:tcBorders>
              <w:top w:val="single" w:sz="8" w:space="0" w:color="auto"/>
              <w:left w:val="nil"/>
              <w:bottom w:val="single" w:sz="8" w:space="0" w:color="auto"/>
              <w:right w:val="single" w:sz="8" w:space="0" w:color="000000"/>
            </w:tcBorders>
            <w:shd w:val="clear" w:color="auto" w:fill="auto"/>
            <w:vAlign w:val="center"/>
            <w:hideMark/>
          </w:tcPr>
          <w:p w14:paraId="1F4CE7F5" w14:textId="77777777" w:rsidR="00B44320" w:rsidRPr="00E571B7" w:rsidRDefault="00B44320" w:rsidP="007D1114">
            <w:pPr>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international aviation and shipping (bunker fuels)</w:t>
            </w:r>
          </w:p>
        </w:tc>
        <w:tc>
          <w:tcPr>
            <w:tcW w:w="1115" w:type="dxa"/>
            <w:tcBorders>
              <w:top w:val="nil"/>
              <w:left w:val="nil"/>
              <w:bottom w:val="single" w:sz="8" w:space="0" w:color="auto"/>
              <w:right w:val="single" w:sz="8" w:space="0" w:color="auto"/>
            </w:tcBorders>
            <w:shd w:val="clear" w:color="auto" w:fill="auto"/>
            <w:vAlign w:val="center"/>
            <w:hideMark/>
          </w:tcPr>
          <w:p w14:paraId="646B5CD2" w14:textId="77777777" w:rsidR="00B44320" w:rsidRPr="00E571B7" w:rsidRDefault="00B44320" w:rsidP="007D1114">
            <w:pPr>
              <w:jc w:val="right"/>
              <w:rPr>
                <w:rFonts w:ascii="Calibri" w:eastAsia="Times New Roman" w:hAnsi="Calibri" w:cs="Calibri"/>
                <w:color w:val="000000"/>
                <w:sz w:val="20"/>
                <w:szCs w:val="20"/>
                <w:lang w:eastAsia="hu-HU"/>
              </w:rPr>
            </w:pPr>
            <w:r w:rsidRPr="00E571B7">
              <w:rPr>
                <w:rFonts w:ascii="Calibri" w:eastAsia="Times New Roman" w:hAnsi="Calibri" w:cs="Calibri"/>
                <w:color w:val="000000"/>
                <w:sz w:val="20"/>
                <w:szCs w:val="20"/>
                <w:lang w:eastAsia="hu-HU"/>
              </w:rPr>
              <w:t>1.1 GJ</w:t>
            </w:r>
            <w:r w:rsidRPr="00E571B7">
              <w:rPr>
                <w:sz w:val="20"/>
                <w:szCs w:val="20"/>
              </w:rPr>
              <w:t>/cap</w:t>
            </w:r>
          </w:p>
        </w:tc>
      </w:tr>
      <w:tr w:rsidR="00B44320" w:rsidRPr="00E571B7" w14:paraId="56F56053" w14:textId="77777777" w:rsidTr="007D1114">
        <w:tblPrEx>
          <w:tblCellMar>
            <w:left w:w="108" w:type="dxa"/>
            <w:right w:w="108" w:type="dxa"/>
          </w:tblCellMar>
        </w:tblPrEx>
        <w:trPr>
          <w:trHeight w:val="315"/>
        </w:trPr>
        <w:tc>
          <w:tcPr>
            <w:tcW w:w="219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0F002BB" w14:textId="77777777" w:rsidR="00B44320" w:rsidRPr="00E571B7" w:rsidRDefault="00B44320" w:rsidP="007D1114">
            <w:pPr>
              <w:jc w:val="center"/>
              <w:rPr>
                <w:rFonts w:ascii="Calibri" w:eastAsia="Times New Roman" w:hAnsi="Calibri" w:cs="Times New Roman"/>
                <w:b/>
                <w:bCs/>
                <w:color w:val="000000"/>
                <w:sz w:val="20"/>
                <w:szCs w:val="20"/>
              </w:rPr>
            </w:pPr>
            <w:r w:rsidRPr="00E571B7">
              <w:rPr>
                <w:rFonts w:ascii="Calibri" w:eastAsia="Times New Roman" w:hAnsi="Calibri" w:cs="Times New Roman"/>
                <w:b/>
                <w:bCs/>
                <w:color w:val="000000"/>
                <w:sz w:val="20"/>
                <w:szCs w:val="20"/>
              </w:rPr>
              <w:t>TOTAL</w:t>
            </w:r>
          </w:p>
        </w:tc>
        <w:tc>
          <w:tcPr>
            <w:tcW w:w="803" w:type="dxa"/>
            <w:tcBorders>
              <w:top w:val="nil"/>
              <w:left w:val="nil"/>
              <w:bottom w:val="single" w:sz="8" w:space="0" w:color="auto"/>
              <w:right w:val="single" w:sz="8" w:space="0" w:color="auto"/>
            </w:tcBorders>
            <w:shd w:val="clear" w:color="auto" w:fill="auto"/>
            <w:vAlign w:val="center"/>
            <w:hideMark/>
          </w:tcPr>
          <w:p w14:paraId="22A5B2E0" w14:textId="77777777" w:rsidR="00B44320" w:rsidRPr="00E571B7" w:rsidRDefault="00B44320" w:rsidP="007D1114">
            <w:pPr>
              <w:rPr>
                <w:rFonts w:ascii="Calibri" w:eastAsia="Times New Roman" w:hAnsi="Calibri" w:cs="Times New Roman"/>
                <w:b/>
                <w:bCs/>
                <w:color w:val="000000"/>
                <w:sz w:val="20"/>
                <w:szCs w:val="20"/>
              </w:rPr>
            </w:pPr>
            <w:r w:rsidRPr="00E571B7">
              <w:rPr>
                <w:rFonts w:ascii="Calibri" w:eastAsia="Times New Roman" w:hAnsi="Calibri" w:cs="Times New Roman"/>
                <w:b/>
                <w:bCs/>
                <w:color w:val="000000"/>
                <w:sz w:val="20"/>
                <w:szCs w:val="20"/>
              </w:rPr>
              <w:t>North</w:t>
            </w:r>
            <w:r>
              <w:rPr>
                <w:rFonts w:ascii="Calibri" w:eastAsia="Times New Roman" w:hAnsi="Calibri" w:cs="Times New Roman"/>
                <w:b/>
                <w:bCs/>
                <w:color w:val="000000"/>
                <w:sz w:val="20"/>
                <w:szCs w:val="20"/>
              </w:rPr>
              <w:t>*</w:t>
            </w:r>
          </w:p>
        </w:tc>
        <w:tc>
          <w:tcPr>
            <w:tcW w:w="1215" w:type="dxa"/>
            <w:tcBorders>
              <w:top w:val="single" w:sz="8" w:space="0" w:color="auto"/>
              <w:left w:val="nil"/>
              <w:bottom w:val="single" w:sz="8" w:space="0" w:color="auto"/>
              <w:right w:val="single" w:sz="8" w:space="0" w:color="000000"/>
            </w:tcBorders>
            <w:shd w:val="clear" w:color="auto" w:fill="auto"/>
            <w:vAlign w:val="center"/>
          </w:tcPr>
          <w:p w14:paraId="49CC0747" w14:textId="77777777" w:rsidR="00B44320" w:rsidRPr="00E571B7" w:rsidRDefault="00B44320" w:rsidP="007D1114">
            <w:pPr>
              <w:jc w:val="right"/>
              <w:rPr>
                <w:rFonts w:ascii="Calibri" w:eastAsia="Times New Roman" w:hAnsi="Calibri" w:cs="Times New Roman"/>
                <w:b/>
                <w:bCs/>
                <w:color w:val="000000"/>
                <w:sz w:val="20"/>
                <w:szCs w:val="20"/>
              </w:rPr>
            </w:pPr>
          </w:p>
        </w:tc>
        <w:tc>
          <w:tcPr>
            <w:tcW w:w="1207" w:type="dxa"/>
            <w:tcBorders>
              <w:top w:val="single" w:sz="8" w:space="0" w:color="auto"/>
              <w:left w:val="nil"/>
              <w:bottom w:val="single" w:sz="8" w:space="0" w:color="auto"/>
              <w:right w:val="single" w:sz="8" w:space="0" w:color="000000"/>
            </w:tcBorders>
            <w:shd w:val="clear" w:color="auto" w:fill="auto"/>
            <w:vAlign w:val="center"/>
          </w:tcPr>
          <w:p w14:paraId="334008B5" w14:textId="77777777" w:rsidR="00B44320" w:rsidRPr="00E571B7" w:rsidRDefault="00B44320" w:rsidP="007D1114">
            <w:pPr>
              <w:jc w:val="right"/>
              <w:rPr>
                <w:rFonts w:ascii="Calibri" w:eastAsia="Times New Roman" w:hAnsi="Calibri" w:cs="Times New Roman"/>
                <w:b/>
                <w:bCs/>
                <w:color w:val="000000"/>
                <w:sz w:val="20"/>
                <w:szCs w:val="20"/>
              </w:rPr>
            </w:pPr>
            <w:r>
              <w:rPr>
                <w:rFonts w:ascii="Calibri" w:eastAsia="Times New Roman" w:hAnsi="Calibri" w:cs="Times New Roman"/>
                <w:b/>
                <w:bCs/>
                <w:color w:val="000000"/>
                <w:sz w:val="20"/>
                <w:szCs w:val="20"/>
              </w:rPr>
              <w:t>-56%</w:t>
            </w:r>
          </w:p>
        </w:tc>
        <w:tc>
          <w:tcPr>
            <w:tcW w:w="1705" w:type="dxa"/>
            <w:tcBorders>
              <w:top w:val="single" w:sz="8" w:space="0" w:color="auto"/>
              <w:left w:val="nil"/>
              <w:bottom w:val="single" w:sz="8" w:space="0" w:color="auto"/>
              <w:right w:val="single" w:sz="8" w:space="0" w:color="000000"/>
            </w:tcBorders>
            <w:shd w:val="clear" w:color="auto" w:fill="auto"/>
            <w:vAlign w:val="center"/>
          </w:tcPr>
          <w:p w14:paraId="3A9AE065" w14:textId="77777777" w:rsidR="00B44320" w:rsidRPr="00E571B7" w:rsidRDefault="00B44320" w:rsidP="007D1114">
            <w:pPr>
              <w:jc w:val="right"/>
              <w:rPr>
                <w:rFonts w:ascii="Calibri" w:eastAsia="Times New Roman" w:hAnsi="Calibri" w:cs="Times New Roman"/>
                <w:b/>
                <w:bCs/>
                <w:color w:val="000000"/>
                <w:sz w:val="20"/>
                <w:szCs w:val="20"/>
              </w:rPr>
            </w:pPr>
          </w:p>
        </w:tc>
        <w:tc>
          <w:tcPr>
            <w:tcW w:w="1308" w:type="dxa"/>
            <w:tcBorders>
              <w:top w:val="single" w:sz="8" w:space="0" w:color="auto"/>
              <w:left w:val="nil"/>
              <w:bottom w:val="single" w:sz="8" w:space="0" w:color="auto"/>
              <w:right w:val="single" w:sz="8" w:space="0" w:color="000000"/>
            </w:tcBorders>
            <w:shd w:val="clear" w:color="auto" w:fill="auto"/>
            <w:vAlign w:val="center"/>
          </w:tcPr>
          <w:p w14:paraId="629F57F5" w14:textId="77777777" w:rsidR="00B44320" w:rsidRPr="00E571B7" w:rsidRDefault="00B44320" w:rsidP="007D1114">
            <w:pPr>
              <w:jc w:val="right"/>
              <w:rPr>
                <w:rFonts w:ascii="Calibri" w:eastAsia="Times New Roman" w:hAnsi="Calibri" w:cs="Times New Roman"/>
                <w:b/>
                <w:bCs/>
                <w:color w:val="000000"/>
                <w:sz w:val="20"/>
                <w:szCs w:val="20"/>
              </w:rPr>
            </w:pPr>
            <w:r>
              <w:rPr>
                <w:rFonts w:ascii="Calibri" w:eastAsia="Times New Roman" w:hAnsi="Calibri" w:cs="Times New Roman"/>
                <w:b/>
                <w:bCs/>
                <w:color w:val="000000"/>
                <w:sz w:val="20"/>
                <w:szCs w:val="20"/>
              </w:rPr>
              <w:t>49</w:t>
            </w:r>
            <w:r w:rsidRPr="00E571B7">
              <w:rPr>
                <w:rFonts w:ascii="Calibri" w:eastAsia="Times New Roman" w:hAnsi="Calibri" w:cs="Times New Roman"/>
                <w:b/>
                <w:bCs/>
                <w:color w:val="000000"/>
                <w:sz w:val="20"/>
                <w:szCs w:val="20"/>
              </w:rPr>
              <w:t xml:space="preserve"> GJ/cap</w:t>
            </w:r>
          </w:p>
        </w:tc>
        <w:tc>
          <w:tcPr>
            <w:tcW w:w="111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FE46F8" w14:textId="77777777" w:rsidR="00B44320" w:rsidRPr="00E571B7" w:rsidRDefault="00B44320" w:rsidP="007D1114">
            <w:pPr>
              <w:jc w:val="right"/>
              <w:rPr>
                <w:rFonts w:ascii="Calibri" w:eastAsia="Times New Roman" w:hAnsi="Calibri" w:cs="Times New Roman"/>
                <w:b/>
                <w:bCs/>
                <w:color w:val="000000"/>
                <w:sz w:val="20"/>
                <w:szCs w:val="20"/>
              </w:rPr>
            </w:pPr>
            <w:r w:rsidRPr="00E571B7">
              <w:rPr>
                <w:rFonts w:ascii="Calibri" w:eastAsia="Times New Roman" w:hAnsi="Calibri" w:cs="Times New Roman"/>
                <w:b/>
                <w:bCs/>
                <w:color w:val="000000"/>
                <w:sz w:val="20"/>
                <w:szCs w:val="20"/>
              </w:rPr>
              <w:t>27 GJ/cap</w:t>
            </w:r>
          </w:p>
        </w:tc>
      </w:tr>
      <w:tr w:rsidR="00B44320" w:rsidRPr="00E571B7" w14:paraId="6659213E" w14:textId="77777777" w:rsidTr="007D1114">
        <w:tblPrEx>
          <w:tblCellMar>
            <w:left w:w="108" w:type="dxa"/>
            <w:right w:w="108" w:type="dxa"/>
          </w:tblCellMar>
        </w:tblPrEx>
        <w:trPr>
          <w:trHeight w:val="315"/>
        </w:trPr>
        <w:tc>
          <w:tcPr>
            <w:tcW w:w="2197" w:type="dxa"/>
            <w:gridSpan w:val="2"/>
            <w:vMerge/>
            <w:tcBorders>
              <w:top w:val="single" w:sz="8" w:space="0" w:color="auto"/>
              <w:left w:val="single" w:sz="8" w:space="0" w:color="auto"/>
              <w:bottom w:val="single" w:sz="8" w:space="0" w:color="000000"/>
              <w:right w:val="single" w:sz="8" w:space="0" w:color="000000"/>
            </w:tcBorders>
            <w:vAlign w:val="center"/>
            <w:hideMark/>
          </w:tcPr>
          <w:p w14:paraId="1E7D2DE4" w14:textId="77777777" w:rsidR="00B44320" w:rsidRPr="00E571B7" w:rsidRDefault="00B44320" w:rsidP="007D1114">
            <w:pPr>
              <w:rPr>
                <w:rFonts w:ascii="Calibri" w:eastAsia="Times New Roman" w:hAnsi="Calibri" w:cs="Times New Roman"/>
                <w:b/>
                <w:bCs/>
                <w:color w:val="000000"/>
                <w:sz w:val="20"/>
                <w:szCs w:val="20"/>
              </w:rPr>
            </w:pPr>
          </w:p>
        </w:tc>
        <w:tc>
          <w:tcPr>
            <w:tcW w:w="803" w:type="dxa"/>
            <w:tcBorders>
              <w:top w:val="nil"/>
              <w:left w:val="nil"/>
              <w:bottom w:val="single" w:sz="8" w:space="0" w:color="auto"/>
              <w:right w:val="single" w:sz="8" w:space="0" w:color="auto"/>
            </w:tcBorders>
            <w:shd w:val="clear" w:color="000000" w:fill="D9D9D9"/>
            <w:vAlign w:val="center"/>
            <w:hideMark/>
          </w:tcPr>
          <w:p w14:paraId="43564038" w14:textId="77777777" w:rsidR="00B44320" w:rsidRPr="00E571B7" w:rsidRDefault="00B44320" w:rsidP="007D1114">
            <w:pPr>
              <w:rPr>
                <w:rFonts w:ascii="Calibri" w:eastAsia="Times New Roman" w:hAnsi="Calibri" w:cs="Times New Roman"/>
                <w:b/>
                <w:bCs/>
                <w:color w:val="000000"/>
                <w:sz w:val="20"/>
                <w:szCs w:val="20"/>
              </w:rPr>
            </w:pPr>
            <w:r w:rsidRPr="00E571B7">
              <w:rPr>
                <w:rFonts w:ascii="Calibri" w:eastAsia="Times New Roman" w:hAnsi="Calibri" w:cs="Times New Roman"/>
                <w:b/>
                <w:bCs/>
                <w:color w:val="000000"/>
                <w:sz w:val="20"/>
                <w:szCs w:val="20"/>
              </w:rPr>
              <w:t>South</w:t>
            </w:r>
            <w:r>
              <w:rPr>
                <w:rFonts w:ascii="Calibri" w:eastAsia="Times New Roman" w:hAnsi="Calibri" w:cs="Times New Roman"/>
                <w:b/>
                <w:bCs/>
                <w:color w:val="000000"/>
                <w:sz w:val="20"/>
                <w:szCs w:val="20"/>
              </w:rPr>
              <w:t>*</w:t>
            </w:r>
          </w:p>
        </w:tc>
        <w:tc>
          <w:tcPr>
            <w:tcW w:w="1215" w:type="dxa"/>
            <w:tcBorders>
              <w:top w:val="single" w:sz="8" w:space="0" w:color="auto"/>
              <w:left w:val="nil"/>
              <w:bottom w:val="single" w:sz="8" w:space="0" w:color="auto"/>
              <w:right w:val="single" w:sz="8" w:space="0" w:color="000000"/>
            </w:tcBorders>
            <w:shd w:val="clear" w:color="000000" w:fill="D9D9D9"/>
            <w:vAlign w:val="center"/>
          </w:tcPr>
          <w:p w14:paraId="5EEA8D9E" w14:textId="77777777" w:rsidR="00B44320" w:rsidRPr="00E571B7" w:rsidRDefault="00B44320" w:rsidP="007D1114">
            <w:pPr>
              <w:jc w:val="right"/>
              <w:rPr>
                <w:rFonts w:ascii="Calibri" w:eastAsia="Times New Roman" w:hAnsi="Calibri" w:cs="Times New Roman"/>
                <w:b/>
                <w:bCs/>
                <w:color w:val="000000"/>
                <w:sz w:val="20"/>
                <w:szCs w:val="20"/>
              </w:rPr>
            </w:pPr>
          </w:p>
        </w:tc>
        <w:tc>
          <w:tcPr>
            <w:tcW w:w="1207" w:type="dxa"/>
            <w:tcBorders>
              <w:top w:val="single" w:sz="8" w:space="0" w:color="auto"/>
              <w:left w:val="nil"/>
              <w:bottom w:val="single" w:sz="8" w:space="0" w:color="auto"/>
              <w:right w:val="single" w:sz="8" w:space="0" w:color="000000"/>
            </w:tcBorders>
            <w:shd w:val="clear" w:color="000000" w:fill="D9D9D9"/>
            <w:vAlign w:val="center"/>
          </w:tcPr>
          <w:p w14:paraId="6747C81A" w14:textId="77777777" w:rsidR="00B44320" w:rsidRPr="00E571B7" w:rsidRDefault="00B44320" w:rsidP="007D1114">
            <w:pPr>
              <w:jc w:val="right"/>
              <w:rPr>
                <w:rFonts w:ascii="Calibri" w:eastAsia="Times New Roman" w:hAnsi="Calibri" w:cs="Times New Roman"/>
                <w:b/>
                <w:bCs/>
                <w:color w:val="000000"/>
                <w:sz w:val="20"/>
                <w:szCs w:val="20"/>
              </w:rPr>
            </w:pPr>
            <w:r>
              <w:rPr>
                <w:rFonts w:ascii="Calibri" w:eastAsia="Times New Roman" w:hAnsi="Calibri" w:cs="Times New Roman"/>
                <w:b/>
                <w:bCs/>
                <w:color w:val="000000"/>
                <w:sz w:val="20"/>
                <w:szCs w:val="20"/>
              </w:rPr>
              <w:t>-45%</w:t>
            </w:r>
          </w:p>
        </w:tc>
        <w:tc>
          <w:tcPr>
            <w:tcW w:w="1705" w:type="dxa"/>
            <w:tcBorders>
              <w:top w:val="single" w:sz="8" w:space="0" w:color="auto"/>
              <w:left w:val="nil"/>
              <w:bottom w:val="single" w:sz="8" w:space="0" w:color="auto"/>
              <w:right w:val="single" w:sz="8" w:space="0" w:color="000000"/>
            </w:tcBorders>
            <w:shd w:val="clear" w:color="000000" w:fill="D9D9D9"/>
            <w:vAlign w:val="center"/>
          </w:tcPr>
          <w:p w14:paraId="47D48841" w14:textId="77777777" w:rsidR="00B44320" w:rsidRPr="00E571B7" w:rsidRDefault="00B44320" w:rsidP="007D1114">
            <w:pPr>
              <w:jc w:val="right"/>
              <w:rPr>
                <w:rFonts w:ascii="Calibri" w:eastAsia="Times New Roman" w:hAnsi="Calibri" w:cs="Times New Roman"/>
                <w:b/>
                <w:bCs/>
                <w:color w:val="000000"/>
                <w:sz w:val="20"/>
                <w:szCs w:val="20"/>
              </w:rPr>
            </w:pPr>
          </w:p>
        </w:tc>
        <w:tc>
          <w:tcPr>
            <w:tcW w:w="1308" w:type="dxa"/>
            <w:tcBorders>
              <w:top w:val="single" w:sz="8" w:space="0" w:color="auto"/>
              <w:left w:val="nil"/>
              <w:bottom w:val="single" w:sz="8" w:space="0" w:color="auto"/>
              <w:right w:val="single" w:sz="8" w:space="0" w:color="000000"/>
            </w:tcBorders>
            <w:shd w:val="clear" w:color="000000" w:fill="D9D9D9"/>
            <w:vAlign w:val="center"/>
          </w:tcPr>
          <w:p w14:paraId="3F7BF44A" w14:textId="77777777" w:rsidR="00B44320" w:rsidRPr="00E571B7" w:rsidRDefault="00B44320" w:rsidP="007D1114">
            <w:pPr>
              <w:jc w:val="right"/>
              <w:rPr>
                <w:rFonts w:ascii="Calibri" w:eastAsia="Times New Roman" w:hAnsi="Calibri" w:cs="Times New Roman"/>
                <w:b/>
                <w:bCs/>
                <w:color w:val="000000"/>
                <w:sz w:val="20"/>
                <w:szCs w:val="20"/>
              </w:rPr>
            </w:pPr>
            <w:r>
              <w:rPr>
                <w:rFonts w:ascii="Calibri" w:eastAsia="Times New Roman" w:hAnsi="Calibri" w:cs="Times New Roman"/>
                <w:b/>
                <w:bCs/>
                <w:color w:val="000000"/>
                <w:sz w:val="20"/>
                <w:szCs w:val="20"/>
              </w:rPr>
              <w:t>20</w:t>
            </w:r>
            <w:r w:rsidRPr="00E571B7">
              <w:rPr>
                <w:rFonts w:ascii="Calibri" w:eastAsia="Times New Roman" w:hAnsi="Calibri" w:cs="Times New Roman"/>
                <w:b/>
                <w:bCs/>
                <w:color w:val="000000"/>
                <w:sz w:val="20"/>
                <w:szCs w:val="20"/>
              </w:rPr>
              <w:t xml:space="preserve"> GJ/cap</w:t>
            </w:r>
          </w:p>
        </w:tc>
        <w:tc>
          <w:tcPr>
            <w:tcW w:w="1115" w:type="dxa"/>
            <w:vMerge/>
            <w:tcBorders>
              <w:top w:val="single" w:sz="8" w:space="0" w:color="auto"/>
              <w:left w:val="single" w:sz="8" w:space="0" w:color="auto"/>
              <w:bottom w:val="single" w:sz="8" w:space="0" w:color="000000"/>
              <w:right w:val="single" w:sz="8" w:space="0" w:color="auto"/>
            </w:tcBorders>
            <w:vAlign w:val="center"/>
            <w:hideMark/>
          </w:tcPr>
          <w:p w14:paraId="11578A16" w14:textId="77777777" w:rsidR="00B44320" w:rsidRPr="00E571B7" w:rsidRDefault="00B44320" w:rsidP="007D1114">
            <w:pPr>
              <w:rPr>
                <w:rFonts w:ascii="Calibri" w:eastAsia="Times New Roman" w:hAnsi="Calibri" w:cs="Times New Roman"/>
                <w:b/>
                <w:bCs/>
                <w:color w:val="000000"/>
                <w:sz w:val="20"/>
                <w:szCs w:val="20"/>
              </w:rPr>
            </w:pPr>
          </w:p>
        </w:tc>
      </w:tr>
    </w:tbl>
    <w:p w14:paraId="045D2AA8" w14:textId="77777777" w:rsidR="00B44320" w:rsidRDefault="00B44320" w:rsidP="007D1114">
      <w:r w:rsidRPr="004B4C40">
        <w:rPr>
          <w:sz w:val="20"/>
          <w:szCs w:val="20"/>
        </w:rPr>
        <w:t xml:space="preserve">* Contingency reserve </w:t>
      </w:r>
      <w:r>
        <w:rPr>
          <w:sz w:val="20"/>
          <w:szCs w:val="20"/>
        </w:rPr>
        <w:t xml:space="preserve">of 8 EJ is </w:t>
      </w:r>
      <w:r w:rsidRPr="00381F65">
        <w:rPr>
          <w:sz w:val="20"/>
          <w:szCs w:val="20"/>
        </w:rPr>
        <w:t xml:space="preserve">allocated </w:t>
      </w:r>
      <w:r>
        <w:rPr>
          <w:sz w:val="20"/>
          <w:szCs w:val="20"/>
        </w:rPr>
        <w:t xml:space="preserve">equally </w:t>
      </w:r>
      <w:r w:rsidRPr="00381F65">
        <w:rPr>
          <w:sz w:val="20"/>
          <w:szCs w:val="20"/>
        </w:rPr>
        <w:t xml:space="preserve">to </w:t>
      </w:r>
      <w:r>
        <w:rPr>
          <w:sz w:val="20"/>
          <w:szCs w:val="20"/>
        </w:rPr>
        <w:t xml:space="preserve">Global </w:t>
      </w:r>
      <w:r w:rsidRPr="00381F65">
        <w:rPr>
          <w:sz w:val="20"/>
          <w:szCs w:val="20"/>
        </w:rPr>
        <w:t xml:space="preserve">North and South </w:t>
      </w:r>
      <w:r>
        <w:rPr>
          <w:sz w:val="20"/>
          <w:szCs w:val="20"/>
        </w:rPr>
        <w:t>respectively</w:t>
      </w:r>
      <w:r w:rsidRPr="004B4C40">
        <w:rPr>
          <w:sz w:val="20"/>
          <w:szCs w:val="20"/>
        </w:rPr>
        <w:t xml:space="preserve">. </w:t>
      </w:r>
      <w:r>
        <w:rPr>
          <w:sz w:val="20"/>
          <w:szCs w:val="20"/>
        </w:rPr>
        <w:t xml:space="preserve">Bunker fuels are estimated only at the global level, consistent with current energy balances and emission accounting frameworks.  </w:t>
      </w:r>
      <w:r w:rsidRPr="004B4C40">
        <w:rPr>
          <w:sz w:val="20"/>
          <w:szCs w:val="20"/>
        </w:rPr>
        <w:t>Activity level units vary per end</w:t>
      </w:r>
      <w:r>
        <w:rPr>
          <w:sz w:val="20"/>
          <w:szCs w:val="20"/>
        </w:rPr>
        <w:t>-use service and upstream sector</w:t>
      </w:r>
      <w:r w:rsidRPr="004B4C40">
        <w:rPr>
          <w:sz w:val="20"/>
          <w:szCs w:val="20"/>
        </w:rPr>
        <w:t xml:space="preserve">: </w:t>
      </w:r>
      <w:r w:rsidRPr="004B4C40">
        <w:rPr>
          <w:sz w:val="20"/>
          <w:szCs w:val="20"/>
          <w:vertAlign w:val="superscript"/>
        </w:rPr>
        <w:t>a</w:t>
      </w:r>
      <w:r w:rsidRPr="004B4C40">
        <w:rPr>
          <w:sz w:val="20"/>
          <w:szCs w:val="20"/>
        </w:rPr>
        <w:t xml:space="preserve"> m</w:t>
      </w:r>
      <w:r w:rsidRPr="004B4C40">
        <w:rPr>
          <w:sz w:val="20"/>
          <w:szCs w:val="20"/>
          <w:vertAlign w:val="superscript"/>
        </w:rPr>
        <w:t>2</w:t>
      </w:r>
      <w:r w:rsidRPr="004B4C40">
        <w:rPr>
          <w:sz w:val="20"/>
          <w:szCs w:val="20"/>
        </w:rPr>
        <w:t xml:space="preserve"> of floorspace</w:t>
      </w:r>
      <w:r>
        <w:rPr>
          <w:sz w:val="20"/>
          <w:szCs w:val="20"/>
        </w:rPr>
        <w:t xml:space="preserve"> per capita</w:t>
      </w:r>
      <w:r w:rsidRPr="004B4C40">
        <w:rPr>
          <w:sz w:val="20"/>
          <w:szCs w:val="20"/>
        </w:rPr>
        <w:t xml:space="preserve">; </w:t>
      </w:r>
      <w:r w:rsidRPr="004B4C40">
        <w:rPr>
          <w:sz w:val="20"/>
          <w:szCs w:val="20"/>
          <w:vertAlign w:val="superscript"/>
        </w:rPr>
        <w:t>b</w:t>
      </w:r>
      <w:r w:rsidRPr="004B4C40">
        <w:rPr>
          <w:sz w:val="20"/>
          <w:szCs w:val="20"/>
        </w:rPr>
        <w:t xml:space="preserve"> passenger-kilometres</w:t>
      </w:r>
      <w:r>
        <w:rPr>
          <w:sz w:val="20"/>
          <w:szCs w:val="20"/>
        </w:rPr>
        <w:t xml:space="preserve"> per capita</w:t>
      </w:r>
      <w:r w:rsidRPr="004B4C40">
        <w:rPr>
          <w:sz w:val="20"/>
          <w:szCs w:val="20"/>
        </w:rPr>
        <w:t xml:space="preserve">; </w:t>
      </w:r>
      <w:r w:rsidRPr="004B4C40">
        <w:rPr>
          <w:sz w:val="20"/>
          <w:szCs w:val="20"/>
          <w:vertAlign w:val="superscript"/>
        </w:rPr>
        <w:t>c</w:t>
      </w:r>
      <w:r w:rsidRPr="004B4C40">
        <w:rPr>
          <w:sz w:val="20"/>
          <w:szCs w:val="20"/>
        </w:rPr>
        <w:t xml:space="preserve"> tonnes of materials</w:t>
      </w:r>
      <w:r>
        <w:rPr>
          <w:sz w:val="20"/>
          <w:szCs w:val="20"/>
        </w:rPr>
        <w:t xml:space="preserve"> per capita</w:t>
      </w:r>
      <w:r w:rsidRPr="004B4C40">
        <w:rPr>
          <w:sz w:val="20"/>
          <w:szCs w:val="20"/>
        </w:rPr>
        <w:t xml:space="preserve">; </w:t>
      </w:r>
      <w:r w:rsidRPr="004B4C40">
        <w:rPr>
          <w:sz w:val="20"/>
          <w:szCs w:val="20"/>
          <w:vertAlign w:val="superscript"/>
        </w:rPr>
        <w:t>d</w:t>
      </w:r>
      <w:r w:rsidRPr="004B4C40">
        <w:rPr>
          <w:sz w:val="20"/>
          <w:szCs w:val="20"/>
        </w:rPr>
        <w:t xml:space="preserve"> tonne-kilometre</w:t>
      </w:r>
      <w:r>
        <w:rPr>
          <w:sz w:val="20"/>
          <w:szCs w:val="20"/>
        </w:rPr>
        <w:t>s per capita</w:t>
      </w:r>
      <w:r w:rsidRPr="004B4C40">
        <w:rPr>
          <w:sz w:val="20"/>
          <w:szCs w:val="20"/>
        </w:rPr>
        <w:t>.</w:t>
      </w:r>
      <w:r w:rsidRPr="00E571B7">
        <w:rPr>
          <w:sz w:val="20"/>
          <w:szCs w:val="20"/>
        </w:rPr>
        <w:br/>
      </w:r>
    </w:p>
    <w:p w14:paraId="053A2E6D" w14:textId="77777777" w:rsidR="00B44320" w:rsidRPr="00E571B7" w:rsidRDefault="00B44320" w:rsidP="007D1114"/>
    <w:p w14:paraId="2413B256" w14:textId="77777777" w:rsidR="00B44320" w:rsidRDefault="00B44320" w:rsidP="007D1114">
      <w:pPr>
        <w:rPr>
          <w:b/>
        </w:rPr>
      </w:pPr>
      <w:r>
        <w:rPr>
          <w:b/>
        </w:rPr>
        <w:br w:type="page"/>
      </w:r>
    </w:p>
    <w:p w14:paraId="22AD6390" w14:textId="77777777" w:rsidR="00B44320" w:rsidRDefault="00B44320" w:rsidP="007D1114">
      <w:r w:rsidRPr="0024201F">
        <w:rPr>
          <w:b/>
        </w:rPr>
        <w:t>LED compared to GEA Efficiency Scenario</w:t>
      </w:r>
      <w:r>
        <w:br/>
        <w:t xml:space="preserve">In the Supporting Information for LED end use and upstream demand sectors (SI-3 and SI-4) we have described the methodology and assumptions underlying LEDs energy demand in 2050. As discussed there, a major component in developing LED was to benchmark it in comparison to the GEA Efficiency scenario. </w:t>
      </w:r>
      <w:proofErr w:type="gramStart"/>
      <w:r>
        <w:t>Therefore</w:t>
      </w:r>
      <w:proofErr w:type="gramEnd"/>
      <w:r>
        <w:t xml:space="preserve"> we complement Table 1 in the main text, also with a table comparing the LED and GEA Efficiency scenarios (Table SI-5-3).</w:t>
      </w:r>
    </w:p>
    <w:p w14:paraId="70D14860" w14:textId="77777777" w:rsidR="00B44320" w:rsidRDefault="00B44320" w:rsidP="007D1114"/>
    <w:p w14:paraId="27D28C81" w14:textId="77777777" w:rsidR="00B44320" w:rsidRPr="00F2188D" w:rsidRDefault="00B44320" w:rsidP="007D1114">
      <w:pPr>
        <w:rPr>
          <w:b/>
          <w:i/>
        </w:rPr>
      </w:pPr>
      <w:r w:rsidRPr="00F2188D">
        <w:rPr>
          <w:b/>
          <w:i/>
        </w:rPr>
        <w:t xml:space="preserve">Table </w:t>
      </w:r>
      <w:r>
        <w:rPr>
          <w:b/>
          <w:i/>
        </w:rPr>
        <w:t>SI-5-3</w:t>
      </w:r>
      <w:r w:rsidRPr="00F2188D">
        <w:rPr>
          <w:b/>
          <w:i/>
        </w:rPr>
        <w:t xml:space="preserve">. Impact of LED Scenario on Final Energy Demand in 2050 in comparison to GEA Efficiency scenario. </w:t>
      </w:r>
    </w:p>
    <w:tbl>
      <w:tblPr>
        <w:tblStyle w:val="TableGrid"/>
        <w:tblW w:w="10098" w:type="dxa"/>
        <w:tblLayout w:type="fixed"/>
        <w:tblLook w:val="04A0" w:firstRow="1" w:lastRow="0" w:firstColumn="1" w:lastColumn="0" w:noHBand="0" w:noVBand="1"/>
      </w:tblPr>
      <w:tblGrid>
        <w:gridCol w:w="1008"/>
        <w:gridCol w:w="1620"/>
        <w:gridCol w:w="1080"/>
        <w:gridCol w:w="1008"/>
        <w:gridCol w:w="972"/>
        <w:gridCol w:w="720"/>
        <w:gridCol w:w="720"/>
        <w:gridCol w:w="720"/>
        <w:gridCol w:w="810"/>
        <w:gridCol w:w="720"/>
        <w:gridCol w:w="720"/>
      </w:tblGrid>
      <w:tr w:rsidR="00B44320" w:rsidRPr="00EE6A9D" w14:paraId="49C58402" w14:textId="77777777" w:rsidTr="007D1114">
        <w:tc>
          <w:tcPr>
            <w:tcW w:w="1008" w:type="dxa"/>
            <w:vMerge w:val="restart"/>
          </w:tcPr>
          <w:p w14:paraId="5364EDA1" w14:textId="77777777" w:rsidR="00B44320" w:rsidRPr="00A9329E" w:rsidRDefault="00B44320" w:rsidP="007D1114">
            <w:pPr>
              <w:jc w:val="center"/>
              <w:rPr>
                <w:b/>
                <w:sz w:val="20"/>
                <w:szCs w:val="20"/>
              </w:rPr>
            </w:pPr>
          </w:p>
        </w:tc>
        <w:tc>
          <w:tcPr>
            <w:tcW w:w="1620" w:type="dxa"/>
            <w:vMerge w:val="restart"/>
            <w:vAlign w:val="center"/>
          </w:tcPr>
          <w:p w14:paraId="61FD1F3D" w14:textId="77777777" w:rsidR="00B44320" w:rsidRPr="00A9329E" w:rsidRDefault="00B44320" w:rsidP="007D1114">
            <w:pPr>
              <w:jc w:val="center"/>
              <w:rPr>
                <w:b/>
                <w:sz w:val="20"/>
                <w:szCs w:val="20"/>
              </w:rPr>
            </w:pPr>
            <w:r w:rsidRPr="00A9329E">
              <w:rPr>
                <w:b/>
                <w:sz w:val="20"/>
                <w:szCs w:val="20"/>
              </w:rPr>
              <w:t>energy service</w:t>
            </w:r>
          </w:p>
        </w:tc>
        <w:tc>
          <w:tcPr>
            <w:tcW w:w="1080" w:type="dxa"/>
            <w:vMerge w:val="restart"/>
            <w:vAlign w:val="center"/>
          </w:tcPr>
          <w:p w14:paraId="46A45AA0" w14:textId="77777777" w:rsidR="00B44320" w:rsidRPr="00A9329E" w:rsidRDefault="00B44320" w:rsidP="007D1114">
            <w:pPr>
              <w:jc w:val="center"/>
              <w:rPr>
                <w:b/>
                <w:sz w:val="20"/>
                <w:szCs w:val="20"/>
              </w:rPr>
            </w:pPr>
            <w:r w:rsidRPr="00A9329E">
              <w:rPr>
                <w:b/>
                <w:sz w:val="20"/>
                <w:szCs w:val="20"/>
              </w:rPr>
              <w:t>global energy demand</w:t>
            </w:r>
          </w:p>
        </w:tc>
        <w:tc>
          <w:tcPr>
            <w:tcW w:w="1980" w:type="dxa"/>
            <w:gridSpan w:val="2"/>
            <w:vAlign w:val="center"/>
          </w:tcPr>
          <w:p w14:paraId="2A358272" w14:textId="77777777" w:rsidR="00B44320" w:rsidRPr="00A9329E" w:rsidRDefault="00B44320" w:rsidP="007D1114">
            <w:pPr>
              <w:jc w:val="center"/>
              <w:rPr>
                <w:b/>
                <w:sz w:val="20"/>
                <w:szCs w:val="20"/>
              </w:rPr>
            </w:pPr>
            <w:r w:rsidRPr="00A9329E">
              <w:rPr>
                <w:b/>
                <w:sz w:val="20"/>
                <w:szCs w:val="20"/>
              </w:rPr>
              <w:t>activity levels</w:t>
            </w:r>
          </w:p>
        </w:tc>
        <w:tc>
          <w:tcPr>
            <w:tcW w:w="1440" w:type="dxa"/>
            <w:gridSpan w:val="2"/>
            <w:vAlign w:val="center"/>
          </w:tcPr>
          <w:p w14:paraId="61DA0C7B" w14:textId="77777777" w:rsidR="00B44320" w:rsidRPr="00A9329E" w:rsidRDefault="00B44320" w:rsidP="007D1114">
            <w:pPr>
              <w:jc w:val="center"/>
              <w:rPr>
                <w:b/>
                <w:sz w:val="20"/>
                <w:szCs w:val="20"/>
              </w:rPr>
            </w:pPr>
            <w:r w:rsidRPr="00A9329E">
              <w:rPr>
                <w:b/>
                <w:sz w:val="20"/>
                <w:szCs w:val="20"/>
              </w:rPr>
              <w:t>%∆ from</w:t>
            </w:r>
            <w:r w:rsidRPr="00A9329E">
              <w:rPr>
                <w:b/>
                <w:sz w:val="20"/>
                <w:szCs w:val="20"/>
              </w:rPr>
              <w:br/>
              <w:t>GEA Efficiency</w:t>
            </w:r>
          </w:p>
        </w:tc>
        <w:tc>
          <w:tcPr>
            <w:tcW w:w="1530" w:type="dxa"/>
            <w:gridSpan w:val="2"/>
            <w:vAlign w:val="center"/>
          </w:tcPr>
          <w:p w14:paraId="051DA5F3" w14:textId="77777777" w:rsidR="00B44320" w:rsidRPr="00A9329E" w:rsidRDefault="00B44320" w:rsidP="007D1114">
            <w:pPr>
              <w:jc w:val="center"/>
              <w:rPr>
                <w:b/>
                <w:sz w:val="20"/>
                <w:szCs w:val="20"/>
              </w:rPr>
            </w:pPr>
            <w:r w:rsidRPr="00A9329E">
              <w:rPr>
                <w:b/>
                <w:sz w:val="20"/>
                <w:szCs w:val="20"/>
              </w:rPr>
              <w:t>energy demand</w:t>
            </w:r>
          </w:p>
        </w:tc>
        <w:tc>
          <w:tcPr>
            <w:tcW w:w="1440" w:type="dxa"/>
            <w:gridSpan w:val="2"/>
            <w:vAlign w:val="center"/>
          </w:tcPr>
          <w:p w14:paraId="5D7417E5" w14:textId="77777777" w:rsidR="00B44320" w:rsidRPr="00A9329E" w:rsidRDefault="00B44320" w:rsidP="007D1114">
            <w:pPr>
              <w:jc w:val="center"/>
              <w:rPr>
                <w:b/>
                <w:sz w:val="20"/>
                <w:szCs w:val="20"/>
              </w:rPr>
            </w:pPr>
            <w:r w:rsidRPr="00A9329E">
              <w:rPr>
                <w:b/>
                <w:sz w:val="20"/>
                <w:szCs w:val="20"/>
              </w:rPr>
              <w:t>%∆ from</w:t>
            </w:r>
            <w:r w:rsidRPr="00A9329E">
              <w:rPr>
                <w:b/>
                <w:sz w:val="20"/>
                <w:szCs w:val="20"/>
              </w:rPr>
              <w:br/>
              <w:t>GEA Efficiency</w:t>
            </w:r>
          </w:p>
        </w:tc>
      </w:tr>
      <w:tr w:rsidR="00B44320" w:rsidRPr="00EE6A9D" w14:paraId="66B6B829" w14:textId="77777777" w:rsidTr="007D1114">
        <w:tc>
          <w:tcPr>
            <w:tcW w:w="1008" w:type="dxa"/>
            <w:vMerge/>
          </w:tcPr>
          <w:p w14:paraId="39661612" w14:textId="77777777" w:rsidR="00B44320" w:rsidRPr="00A9329E" w:rsidRDefault="00B44320" w:rsidP="007D1114">
            <w:pPr>
              <w:jc w:val="right"/>
              <w:rPr>
                <w:b/>
                <w:sz w:val="20"/>
                <w:szCs w:val="20"/>
              </w:rPr>
            </w:pPr>
          </w:p>
        </w:tc>
        <w:tc>
          <w:tcPr>
            <w:tcW w:w="1620" w:type="dxa"/>
            <w:vMerge/>
            <w:vAlign w:val="center"/>
          </w:tcPr>
          <w:p w14:paraId="1C69861C" w14:textId="77777777" w:rsidR="00B44320" w:rsidRPr="00A9329E" w:rsidRDefault="00B44320" w:rsidP="007D1114">
            <w:pPr>
              <w:jc w:val="right"/>
              <w:rPr>
                <w:b/>
                <w:sz w:val="20"/>
                <w:szCs w:val="20"/>
              </w:rPr>
            </w:pPr>
          </w:p>
        </w:tc>
        <w:tc>
          <w:tcPr>
            <w:tcW w:w="1080" w:type="dxa"/>
            <w:vMerge/>
            <w:vAlign w:val="center"/>
          </w:tcPr>
          <w:p w14:paraId="174AA449" w14:textId="77777777" w:rsidR="00B44320" w:rsidRPr="00A9329E" w:rsidRDefault="00B44320" w:rsidP="007D1114">
            <w:pPr>
              <w:jc w:val="right"/>
              <w:rPr>
                <w:b/>
                <w:sz w:val="20"/>
                <w:szCs w:val="20"/>
              </w:rPr>
            </w:pPr>
          </w:p>
        </w:tc>
        <w:tc>
          <w:tcPr>
            <w:tcW w:w="1008" w:type="dxa"/>
            <w:shd w:val="clear" w:color="auto" w:fill="auto"/>
            <w:vAlign w:val="center"/>
          </w:tcPr>
          <w:p w14:paraId="258D3C45" w14:textId="77777777" w:rsidR="00B44320" w:rsidRPr="00E662A5" w:rsidRDefault="00B44320" w:rsidP="007D1114">
            <w:pPr>
              <w:jc w:val="center"/>
              <w:rPr>
                <w:sz w:val="20"/>
                <w:szCs w:val="20"/>
              </w:rPr>
            </w:pPr>
            <w:r w:rsidRPr="00E662A5">
              <w:rPr>
                <w:sz w:val="20"/>
                <w:szCs w:val="20"/>
              </w:rPr>
              <w:t>North</w:t>
            </w:r>
          </w:p>
        </w:tc>
        <w:tc>
          <w:tcPr>
            <w:tcW w:w="972" w:type="dxa"/>
            <w:shd w:val="clear" w:color="auto" w:fill="auto"/>
            <w:vAlign w:val="center"/>
          </w:tcPr>
          <w:p w14:paraId="364DDBF0" w14:textId="77777777" w:rsidR="00B44320" w:rsidRPr="00E662A5" w:rsidRDefault="00B44320" w:rsidP="007D1114">
            <w:pPr>
              <w:jc w:val="center"/>
              <w:rPr>
                <w:sz w:val="20"/>
                <w:szCs w:val="20"/>
              </w:rPr>
            </w:pPr>
            <w:r w:rsidRPr="00E662A5">
              <w:rPr>
                <w:sz w:val="20"/>
                <w:szCs w:val="20"/>
              </w:rPr>
              <w:t>South</w:t>
            </w:r>
          </w:p>
        </w:tc>
        <w:tc>
          <w:tcPr>
            <w:tcW w:w="720" w:type="dxa"/>
            <w:shd w:val="clear" w:color="auto" w:fill="auto"/>
            <w:vAlign w:val="center"/>
          </w:tcPr>
          <w:p w14:paraId="63FB5ADB" w14:textId="77777777" w:rsidR="00B44320" w:rsidRPr="00E662A5" w:rsidRDefault="00B44320" w:rsidP="007D1114">
            <w:pPr>
              <w:jc w:val="center"/>
              <w:rPr>
                <w:sz w:val="20"/>
                <w:szCs w:val="20"/>
              </w:rPr>
            </w:pPr>
            <w:r w:rsidRPr="00E662A5">
              <w:rPr>
                <w:sz w:val="20"/>
                <w:szCs w:val="20"/>
              </w:rPr>
              <w:t>North</w:t>
            </w:r>
          </w:p>
        </w:tc>
        <w:tc>
          <w:tcPr>
            <w:tcW w:w="720" w:type="dxa"/>
            <w:shd w:val="clear" w:color="auto" w:fill="auto"/>
            <w:vAlign w:val="center"/>
          </w:tcPr>
          <w:p w14:paraId="3CD96724" w14:textId="77777777" w:rsidR="00B44320" w:rsidRPr="00E662A5" w:rsidRDefault="00B44320" w:rsidP="007D1114">
            <w:pPr>
              <w:jc w:val="center"/>
              <w:rPr>
                <w:sz w:val="20"/>
                <w:szCs w:val="20"/>
              </w:rPr>
            </w:pPr>
            <w:r w:rsidRPr="00E662A5">
              <w:rPr>
                <w:sz w:val="20"/>
                <w:szCs w:val="20"/>
              </w:rPr>
              <w:t>South</w:t>
            </w:r>
          </w:p>
        </w:tc>
        <w:tc>
          <w:tcPr>
            <w:tcW w:w="720" w:type="dxa"/>
            <w:shd w:val="clear" w:color="auto" w:fill="auto"/>
            <w:vAlign w:val="center"/>
          </w:tcPr>
          <w:p w14:paraId="7B5692E9" w14:textId="77777777" w:rsidR="00B44320" w:rsidRPr="00E662A5" w:rsidRDefault="00B44320" w:rsidP="007D1114">
            <w:pPr>
              <w:jc w:val="center"/>
              <w:rPr>
                <w:sz w:val="20"/>
                <w:szCs w:val="20"/>
              </w:rPr>
            </w:pPr>
            <w:r w:rsidRPr="00E662A5">
              <w:rPr>
                <w:sz w:val="20"/>
                <w:szCs w:val="20"/>
              </w:rPr>
              <w:t>North</w:t>
            </w:r>
          </w:p>
        </w:tc>
        <w:tc>
          <w:tcPr>
            <w:tcW w:w="810" w:type="dxa"/>
            <w:shd w:val="clear" w:color="auto" w:fill="auto"/>
            <w:vAlign w:val="center"/>
          </w:tcPr>
          <w:p w14:paraId="434EF5BF" w14:textId="77777777" w:rsidR="00B44320" w:rsidRPr="00E662A5" w:rsidRDefault="00B44320" w:rsidP="007D1114">
            <w:pPr>
              <w:jc w:val="center"/>
              <w:rPr>
                <w:sz w:val="20"/>
                <w:szCs w:val="20"/>
              </w:rPr>
            </w:pPr>
            <w:r w:rsidRPr="00E662A5">
              <w:rPr>
                <w:sz w:val="20"/>
                <w:szCs w:val="20"/>
              </w:rPr>
              <w:t>South</w:t>
            </w:r>
          </w:p>
        </w:tc>
        <w:tc>
          <w:tcPr>
            <w:tcW w:w="720" w:type="dxa"/>
            <w:shd w:val="clear" w:color="auto" w:fill="auto"/>
            <w:vAlign w:val="center"/>
          </w:tcPr>
          <w:p w14:paraId="47367907" w14:textId="77777777" w:rsidR="00B44320" w:rsidRPr="00E662A5" w:rsidRDefault="00B44320" w:rsidP="007D1114">
            <w:pPr>
              <w:jc w:val="center"/>
              <w:rPr>
                <w:sz w:val="20"/>
                <w:szCs w:val="20"/>
              </w:rPr>
            </w:pPr>
            <w:r w:rsidRPr="00E662A5">
              <w:rPr>
                <w:sz w:val="20"/>
                <w:szCs w:val="20"/>
              </w:rPr>
              <w:t>North</w:t>
            </w:r>
          </w:p>
        </w:tc>
        <w:tc>
          <w:tcPr>
            <w:tcW w:w="720" w:type="dxa"/>
            <w:shd w:val="clear" w:color="auto" w:fill="auto"/>
            <w:vAlign w:val="center"/>
          </w:tcPr>
          <w:p w14:paraId="0FCDD6D1" w14:textId="77777777" w:rsidR="00B44320" w:rsidRPr="00E662A5" w:rsidRDefault="00B44320" w:rsidP="007D1114">
            <w:pPr>
              <w:jc w:val="center"/>
              <w:rPr>
                <w:sz w:val="20"/>
                <w:szCs w:val="20"/>
              </w:rPr>
            </w:pPr>
            <w:r w:rsidRPr="00E662A5">
              <w:rPr>
                <w:sz w:val="20"/>
                <w:szCs w:val="20"/>
              </w:rPr>
              <w:t>South</w:t>
            </w:r>
          </w:p>
        </w:tc>
      </w:tr>
      <w:tr w:rsidR="00B44320" w:rsidRPr="00EE6A9D" w14:paraId="0BC34D69" w14:textId="77777777" w:rsidTr="007D1114">
        <w:tc>
          <w:tcPr>
            <w:tcW w:w="1008" w:type="dxa"/>
            <w:vMerge w:val="restart"/>
          </w:tcPr>
          <w:p w14:paraId="0AC3EB7E" w14:textId="77777777" w:rsidR="00B44320" w:rsidRPr="00A9329E" w:rsidRDefault="00B44320" w:rsidP="007D1114">
            <w:pPr>
              <w:jc w:val="center"/>
              <w:rPr>
                <w:sz w:val="20"/>
                <w:szCs w:val="20"/>
              </w:rPr>
            </w:pPr>
            <w:r>
              <w:rPr>
                <w:sz w:val="20"/>
                <w:szCs w:val="20"/>
              </w:rPr>
              <w:br/>
            </w:r>
            <w:r>
              <w:rPr>
                <w:sz w:val="20"/>
                <w:szCs w:val="20"/>
              </w:rPr>
              <w:br/>
            </w:r>
            <w:r>
              <w:rPr>
                <w:sz w:val="20"/>
                <w:szCs w:val="20"/>
              </w:rPr>
              <w:br/>
              <w:t>end-use</w:t>
            </w:r>
            <w:r>
              <w:rPr>
                <w:sz w:val="20"/>
                <w:szCs w:val="20"/>
              </w:rPr>
              <w:br/>
              <w:t>services</w:t>
            </w:r>
          </w:p>
        </w:tc>
        <w:tc>
          <w:tcPr>
            <w:tcW w:w="1620" w:type="dxa"/>
            <w:vAlign w:val="center"/>
          </w:tcPr>
          <w:p w14:paraId="192DF826" w14:textId="77777777" w:rsidR="00B44320" w:rsidRPr="00A9329E" w:rsidRDefault="00B44320" w:rsidP="007D1114">
            <w:pPr>
              <w:rPr>
                <w:sz w:val="20"/>
                <w:szCs w:val="20"/>
              </w:rPr>
            </w:pPr>
            <w:r w:rsidRPr="00A9329E">
              <w:rPr>
                <w:sz w:val="20"/>
                <w:szCs w:val="20"/>
              </w:rPr>
              <w:t>thermal comfort</w:t>
            </w:r>
          </w:p>
        </w:tc>
        <w:tc>
          <w:tcPr>
            <w:tcW w:w="1080" w:type="dxa"/>
            <w:vAlign w:val="center"/>
          </w:tcPr>
          <w:p w14:paraId="13958633" w14:textId="77777777" w:rsidR="00B44320" w:rsidRPr="00A9329E" w:rsidRDefault="00B44320" w:rsidP="007D1114">
            <w:pPr>
              <w:jc w:val="center"/>
              <w:rPr>
                <w:sz w:val="20"/>
                <w:szCs w:val="20"/>
              </w:rPr>
            </w:pPr>
            <w:r w:rsidRPr="00A9329E">
              <w:rPr>
                <w:sz w:val="20"/>
                <w:szCs w:val="20"/>
              </w:rPr>
              <w:t>16 EJ</w:t>
            </w:r>
          </w:p>
        </w:tc>
        <w:tc>
          <w:tcPr>
            <w:tcW w:w="1008" w:type="dxa"/>
            <w:shd w:val="clear" w:color="auto" w:fill="auto"/>
            <w:vAlign w:val="center"/>
          </w:tcPr>
          <w:p w14:paraId="6A4A1570" w14:textId="77777777" w:rsidR="00B44320" w:rsidRPr="00E662A5" w:rsidRDefault="00B44320" w:rsidP="007D1114">
            <w:pPr>
              <w:jc w:val="center"/>
              <w:rPr>
                <w:sz w:val="20"/>
                <w:szCs w:val="20"/>
              </w:rPr>
            </w:pPr>
            <w:r w:rsidRPr="00E662A5">
              <w:rPr>
                <w:sz w:val="20"/>
                <w:szCs w:val="20"/>
              </w:rPr>
              <w:t>47</w:t>
            </w:r>
            <w:r w:rsidRPr="00E662A5">
              <w:rPr>
                <w:sz w:val="20"/>
                <w:szCs w:val="20"/>
              </w:rPr>
              <w:br/>
              <w:t>10</w:t>
            </w:r>
            <w:r w:rsidRPr="00E662A5">
              <w:rPr>
                <w:sz w:val="20"/>
                <w:szCs w:val="20"/>
                <w:vertAlign w:val="superscript"/>
              </w:rPr>
              <w:t>9</w:t>
            </w:r>
            <w:r w:rsidRPr="00E662A5">
              <w:rPr>
                <w:sz w:val="20"/>
                <w:szCs w:val="20"/>
              </w:rPr>
              <w:t>m</w:t>
            </w:r>
            <w:r w:rsidRPr="00E662A5">
              <w:rPr>
                <w:sz w:val="20"/>
                <w:szCs w:val="20"/>
                <w:vertAlign w:val="superscript"/>
              </w:rPr>
              <w:t>2</w:t>
            </w:r>
            <w:r w:rsidRPr="00E662A5">
              <w:rPr>
                <w:sz w:val="20"/>
                <w:szCs w:val="20"/>
              </w:rPr>
              <w:t xml:space="preserve"> </w:t>
            </w:r>
            <w:r w:rsidRPr="00E662A5">
              <w:rPr>
                <w:sz w:val="20"/>
                <w:szCs w:val="20"/>
                <w:vertAlign w:val="superscript"/>
              </w:rPr>
              <w:t>b</w:t>
            </w:r>
          </w:p>
        </w:tc>
        <w:tc>
          <w:tcPr>
            <w:tcW w:w="972" w:type="dxa"/>
            <w:shd w:val="clear" w:color="auto" w:fill="auto"/>
            <w:vAlign w:val="center"/>
          </w:tcPr>
          <w:p w14:paraId="37254B65" w14:textId="77777777" w:rsidR="00B44320" w:rsidRPr="00E662A5" w:rsidRDefault="00B44320" w:rsidP="007D1114">
            <w:pPr>
              <w:jc w:val="center"/>
              <w:rPr>
                <w:sz w:val="20"/>
                <w:szCs w:val="20"/>
              </w:rPr>
            </w:pPr>
            <w:r w:rsidRPr="00E662A5">
              <w:rPr>
                <w:sz w:val="20"/>
                <w:szCs w:val="20"/>
              </w:rPr>
              <w:t>218</w:t>
            </w:r>
            <w:r w:rsidRPr="00E662A5">
              <w:rPr>
                <w:sz w:val="20"/>
                <w:szCs w:val="20"/>
              </w:rPr>
              <w:br/>
              <w:t>10</w:t>
            </w:r>
            <w:r w:rsidRPr="00E662A5">
              <w:rPr>
                <w:sz w:val="20"/>
                <w:szCs w:val="20"/>
                <w:vertAlign w:val="superscript"/>
              </w:rPr>
              <w:t>9</w:t>
            </w:r>
            <w:r w:rsidRPr="00E662A5">
              <w:rPr>
                <w:sz w:val="20"/>
                <w:szCs w:val="20"/>
              </w:rPr>
              <w:t>m</w:t>
            </w:r>
            <w:proofErr w:type="gramStart"/>
            <w:r w:rsidRPr="00E662A5">
              <w:rPr>
                <w:sz w:val="20"/>
                <w:szCs w:val="20"/>
                <w:vertAlign w:val="superscript"/>
              </w:rPr>
              <w:t>2  b</w:t>
            </w:r>
            <w:proofErr w:type="gramEnd"/>
          </w:p>
        </w:tc>
        <w:tc>
          <w:tcPr>
            <w:tcW w:w="720" w:type="dxa"/>
            <w:shd w:val="clear" w:color="auto" w:fill="auto"/>
            <w:vAlign w:val="center"/>
          </w:tcPr>
          <w:p w14:paraId="2CCA3623" w14:textId="77777777" w:rsidR="00B44320" w:rsidRPr="00E662A5" w:rsidRDefault="00B44320" w:rsidP="007D1114">
            <w:pPr>
              <w:jc w:val="center"/>
              <w:rPr>
                <w:sz w:val="20"/>
                <w:szCs w:val="20"/>
              </w:rPr>
            </w:pPr>
            <w:r w:rsidRPr="00E662A5">
              <w:rPr>
                <w:sz w:val="20"/>
                <w:szCs w:val="20"/>
              </w:rPr>
              <w:t>+4%</w:t>
            </w:r>
          </w:p>
        </w:tc>
        <w:tc>
          <w:tcPr>
            <w:tcW w:w="720" w:type="dxa"/>
            <w:shd w:val="clear" w:color="auto" w:fill="auto"/>
            <w:vAlign w:val="center"/>
          </w:tcPr>
          <w:p w14:paraId="648BAB63" w14:textId="77777777" w:rsidR="00B44320" w:rsidRPr="00E662A5" w:rsidRDefault="00B44320" w:rsidP="007D1114">
            <w:pPr>
              <w:jc w:val="center"/>
              <w:rPr>
                <w:sz w:val="20"/>
                <w:szCs w:val="20"/>
              </w:rPr>
            </w:pPr>
            <w:r w:rsidRPr="00E662A5">
              <w:rPr>
                <w:sz w:val="20"/>
                <w:szCs w:val="20"/>
              </w:rPr>
              <w:t>+5%</w:t>
            </w:r>
          </w:p>
        </w:tc>
        <w:tc>
          <w:tcPr>
            <w:tcW w:w="720" w:type="dxa"/>
            <w:shd w:val="clear" w:color="auto" w:fill="auto"/>
            <w:vAlign w:val="center"/>
          </w:tcPr>
          <w:p w14:paraId="5D3AEA87" w14:textId="77777777" w:rsidR="00B44320" w:rsidRPr="00E662A5" w:rsidRDefault="00B44320" w:rsidP="007D1114">
            <w:pPr>
              <w:jc w:val="center"/>
              <w:rPr>
                <w:sz w:val="20"/>
                <w:szCs w:val="20"/>
              </w:rPr>
            </w:pPr>
            <w:r w:rsidRPr="00E662A5">
              <w:rPr>
                <w:sz w:val="20"/>
                <w:szCs w:val="20"/>
              </w:rPr>
              <w:t>8 EJ</w:t>
            </w:r>
          </w:p>
        </w:tc>
        <w:tc>
          <w:tcPr>
            <w:tcW w:w="810" w:type="dxa"/>
            <w:shd w:val="clear" w:color="auto" w:fill="auto"/>
            <w:vAlign w:val="center"/>
          </w:tcPr>
          <w:p w14:paraId="384416A8" w14:textId="77777777" w:rsidR="00B44320" w:rsidRPr="00E662A5" w:rsidRDefault="00B44320" w:rsidP="007D1114">
            <w:pPr>
              <w:jc w:val="center"/>
              <w:rPr>
                <w:sz w:val="20"/>
                <w:szCs w:val="20"/>
              </w:rPr>
            </w:pPr>
            <w:r w:rsidRPr="00E662A5">
              <w:rPr>
                <w:sz w:val="20"/>
                <w:szCs w:val="20"/>
              </w:rPr>
              <w:t>8 EJ</w:t>
            </w:r>
          </w:p>
        </w:tc>
        <w:tc>
          <w:tcPr>
            <w:tcW w:w="720" w:type="dxa"/>
            <w:shd w:val="clear" w:color="auto" w:fill="auto"/>
            <w:vAlign w:val="center"/>
          </w:tcPr>
          <w:p w14:paraId="27260E2A" w14:textId="77777777" w:rsidR="00B44320" w:rsidRPr="00E662A5" w:rsidRDefault="00B44320" w:rsidP="007D1114">
            <w:pPr>
              <w:jc w:val="center"/>
              <w:rPr>
                <w:sz w:val="20"/>
                <w:szCs w:val="20"/>
              </w:rPr>
            </w:pPr>
            <w:r w:rsidRPr="00E662A5">
              <w:rPr>
                <w:sz w:val="20"/>
                <w:szCs w:val="20"/>
              </w:rPr>
              <w:t>+30%</w:t>
            </w:r>
          </w:p>
        </w:tc>
        <w:tc>
          <w:tcPr>
            <w:tcW w:w="720" w:type="dxa"/>
            <w:shd w:val="clear" w:color="auto" w:fill="auto"/>
            <w:vAlign w:val="center"/>
          </w:tcPr>
          <w:p w14:paraId="79FA20A5" w14:textId="77777777" w:rsidR="00B44320" w:rsidRPr="00E662A5" w:rsidRDefault="00B44320" w:rsidP="007D1114">
            <w:pPr>
              <w:jc w:val="center"/>
              <w:rPr>
                <w:sz w:val="20"/>
                <w:szCs w:val="20"/>
              </w:rPr>
            </w:pPr>
            <w:r w:rsidRPr="00E662A5">
              <w:rPr>
                <w:sz w:val="20"/>
                <w:szCs w:val="20"/>
              </w:rPr>
              <w:t>-62%</w:t>
            </w:r>
          </w:p>
        </w:tc>
      </w:tr>
      <w:tr w:rsidR="00B44320" w:rsidRPr="00EE6A9D" w14:paraId="1EB7CC54" w14:textId="77777777" w:rsidTr="007D1114">
        <w:tc>
          <w:tcPr>
            <w:tcW w:w="1008" w:type="dxa"/>
            <w:vMerge/>
          </w:tcPr>
          <w:p w14:paraId="5E7D652C" w14:textId="77777777" w:rsidR="00B44320" w:rsidRPr="00A9329E" w:rsidRDefault="00B44320" w:rsidP="007D1114">
            <w:pPr>
              <w:jc w:val="right"/>
              <w:rPr>
                <w:sz w:val="20"/>
                <w:szCs w:val="20"/>
              </w:rPr>
            </w:pPr>
          </w:p>
        </w:tc>
        <w:tc>
          <w:tcPr>
            <w:tcW w:w="1620" w:type="dxa"/>
            <w:vAlign w:val="center"/>
          </w:tcPr>
          <w:p w14:paraId="0B9F3363" w14:textId="77777777" w:rsidR="00B44320" w:rsidRPr="00A9329E" w:rsidRDefault="00B44320" w:rsidP="007D1114">
            <w:pPr>
              <w:rPr>
                <w:sz w:val="20"/>
                <w:szCs w:val="20"/>
              </w:rPr>
            </w:pPr>
            <w:r w:rsidRPr="00A9329E">
              <w:rPr>
                <w:sz w:val="20"/>
                <w:szCs w:val="20"/>
              </w:rPr>
              <w:t>consumer goods</w:t>
            </w:r>
          </w:p>
        </w:tc>
        <w:tc>
          <w:tcPr>
            <w:tcW w:w="1080" w:type="dxa"/>
            <w:vAlign w:val="center"/>
          </w:tcPr>
          <w:p w14:paraId="75830DBD" w14:textId="77777777" w:rsidR="00B44320" w:rsidRPr="00A9329E" w:rsidRDefault="00B44320" w:rsidP="007D1114">
            <w:pPr>
              <w:jc w:val="center"/>
              <w:rPr>
                <w:rFonts w:cs="Times New Roman"/>
                <w:sz w:val="20"/>
                <w:szCs w:val="20"/>
              </w:rPr>
            </w:pPr>
            <w:r w:rsidRPr="00A9329E">
              <w:rPr>
                <w:rFonts w:cs="Times New Roman"/>
                <w:sz w:val="20"/>
                <w:szCs w:val="20"/>
              </w:rPr>
              <w:t>41 EJ</w:t>
            </w:r>
          </w:p>
        </w:tc>
        <w:tc>
          <w:tcPr>
            <w:tcW w:w="1008" w:type="dxa"/>
            <w:shd w:val="clear" w:color="auto" w:fill="auto"/>
            <w:vAlign w:val="center"/>
          </w:tcPr>
          <w:p w14:paraId="3FB31561" w14:textId="77777777" w:rsidR="00B44320" w:rsidRPr="00E662A5" w:rsidRDefault="00B44320" w:rsidP="007D1114">
            <w:pPr>
              <w:jc w:val="center"/>
              <w:rPr>
                <w:rFonts w:cs="Times New Roman"/>
                <w:sz w:val="20"/>
                <w:szCs w:val="20"/>
              </w:rPr>
            </w:pPr>
            <w:r w:rsidRPr="00E662A5">
              <w:rPr>
                <w:rFonts w:cs="Times New Roman"/>
                <w:sz w:val="20"/>
                <w:szCs w:val="20"/>
              </w:rPr>
              <w:t>67</w:t>
            </w:r>
            <w:r w:rsidRPr="00E662A5">
              <w:rPr>
                <w:rFonts w:cs="Times New Roman"/>
                <w:sz w:val="20"/>
                <w:szCs w:val="20"/>
              </w:rPr>
              <w:br/>
              <w:t>10</w:t>
            </w:r>
            <w:r w:rsidRPr="00E662A5">
              <w:rPr>
                <w:rFonts w:cs="Times New Roman"/>
                <w:sz w:val="20"/>
                <w:szCs w:val="20"/>
                <w:vertAlign w:val="superscript"/>
              </w:rPr>
              <w:t>9</w:t>
            </w:r>
            <w:r w:rsidRPr="00E662A5">
              <w:rPr>
                <w:rFonts w:cs="Times New Roman"/>
                <w:sz w:val="20"/>
                <w:szCs w:val="20"/>
              </w:rPr>
              <w:t xml:space="preserve"> units</w:t>
            </w:r>
          </w:p>
        </w:tc>
        <w:tc>
          <w:tcPr>
            <w:tcW w:w="972" w:type="dxa"/>
            <w:shd w:val="clear" w:color="auto" w:fill="auto"/>
            <w:vAlign w:val="center"/>
          </w:tcPr>
          <w:p w14:paraId="5447FEAE" w14:textId="77777777" w:rsidR="00B44320" w:rsidRPr="00E662A5" w:rsidRDefault="00B44320" w:rsidP="007D1114">
            <w:pPr>
              <w:jc w:val="center"/>
              <w:rPr>
                <w:rFonts w:cs="Times New Roman"/>
                <w:sz w:val="20"/>
                <w:szCs w:val="20"/>
              </w:rPr>
            </w:pPr>
            <w:r w:rsidRPr="00E662A5">
              <w:rPr>
                <w:rFonts w:cs="Times New Roman"/>
                <w:sz w:val="20"/>
                <w:szCs w:val="20"/>
              </w:rPr>
              <w:t>186</w:t>
            </w:r>
            <w:r w:rsidRPr="00E662A5">
              <w:rPr>
                <w:rFonts w:cs="Times New Roman"/>
                <w:sz w:val="20"/>
                <w:szCs w:val="20"/>
              </w:rPr>
              <w:br/>
              <w:t>10</w:t>
            </w:r>
            <w:r w:rsidRPr="00E662A5">
              <w:rPr>
                <w:rFonts w:cs="Times New Roman"/>
                <w:sz w:val="20"/>
                <w:szCs w:val="20"/>
                <w:vertAlign w:val="superscript"/>
              </w:rPr>
              <w:t>9</w:t>
            </w:r>
            <w:r w:rsidRPr="00E662A5">
              <w:rPr>
                <w:rFonts w:cs="Times New Roman"/>
                <w:sz w:val="20"/>
                <w:szCs w:val="20"/>
              </w:rPr>
              <w:t xml:space="preserve"> units</w:t>
            </w:r>
          </w:p>
        </w:tc>
        <w:tc>
          <w:tcPr>
            <w:tcW w:w="720" w:type="dxa"/>
            <w:shd w:val="clear" w:color="auto" w:fill="auto"/>
            <w:vAlign w:val="center"/>
          </w:tcPr>
          <w:p w14:paraId="69024E3F" w14:textId="77777777" w:rsidR="00B44320" w:rsidRPr="00E662A5" w:rsidRDefault="00B44320" w:rsidP="007D1114">
            <w:pPr>
              <w:jc w:val="center"/>
              <w:rPr>
                <w:rFonts w:cs="Times New Roman"/>
                <w:sz w:val="20"/>
                <w:szCs w:val="20"/>
              </w:rPr>
            </w:pPr>
            <w:r w:rsidRPr="00E662A5">
              <w:rPr>
                <w:rFonts w:cs="Times New Roman"/>
                <w:sz w:val="20"/>
                <w:szCs w:val="20"/>
              </w:rPr>
              <w:t>-14%</w:t>
            </w:r>
          </w:p>
        </w:tc>
        <w:tc>
          <w:tcPr>
            <w:tcW w:w="720" w:type="dxa"/>
            <w:shd w:val="clear" w:color="auto" w:fill="auto"/>
            <w:vAlign w:val="center"/>
          </w:tcPr>
          <w:p w14:paraId="1880BC74" w14:textId="77777777" w:rsidR="00B44320" w:rsidRPr="00E662A5" w:rsidRDefault="00B44320" w:rsidP="007D1114">
            <w:pPr>
              <w:jc w:val="center"/>
              <w:rPr>
                <w:rFonts w:cs="Times New Roman"/>
                <w:sz w:val="20"/>
                <w:szCs w:val="20"/>
              </w:rPr>
            </w:pPr>
            <w:r w:rsidRPr="00E662A5">
              <w:rPr>
                <w:rFonts w:cs="Times New Roman"/>
                <w:sz w:val="20"/>
                <w:szCs w:val="20"/>
              </w:rPr>
              <w:t>-2%</w:t>
            </w:r>
          </w:p>
        </w:tc>
        <w:tc>
          <w:tcPr>
            <w:tcW w:w="720" w:type="dxa"/>
            <w:shd w:val="clear" w:color="auto" w:fill="auto"/>
            <w:vAlign w:val="center"/>
          </w:tcPr>
          <w:p w14:paraId="1DCA6165" w14:textId="77777777" w:rsidR="00B44320" w:rsidRPr="00E662A5" w:rsidRDefault="00B44320" w:rsidP="007D1114">
            <w:pPr>
              <w:jc w:val="center"/>
              <w:rPr>
                <w:rFonts w:cs="Times New Roman"/>
                <w:sz w:val="20"/>
                <w:szCs w:val="20"/>
              </w:rPr>
            </w:pPr>
            <w:r>
              <w:rPr>
                <w:rFonts w:cs="Times New Roman"/>
                <w:sz w:val="20"/>
                <w:szCs w:val="20"/>
              </w:rPr>
              <w:t>13</w:t>
            </w:r>
            <w:r w:rsidRPr="00E662A5">
              <w:rPr>
                <w:rFonts w:cs="Times New Roman"/>
                <w:sz w:val="20"/>
                <w:szCs w:val="20"/>
              </w:rPr>
              <w:t> EJ</w:t>
            </w:r>
          </w:p>
        </w:tc>
        <w:tc>
          <w:tcPr>
            <w:tcW w:w="810" w:type="dxa"/>
            <w:shd w:val="clear" w:color="auto" w:fill="auto"/>
            <w:vAlign w:val="center"/>
          </w:tcPr>
          <w:p w14:paraId="78071C75" w14:textId="77777777" w:rsidR="00B44320" w:rsidRPr="00E662A5" w:rsidRDefault="00B44320" w:rsidP="007D1114">
            <w:pPr>
              <w:jc w:val="center"/>
              <w:rPr>
                <w:rFonts w:cs="Times New Roman"/>
                <w:sz w:val="20"/>
                <w:szCs w:val="20"/>
              </w:rPr>
            </w:pPr>
            <w:r>
              <w:rPr>
                <w:rFonts w:cs="Times New Roman"/>
                <w:sz w:val="20"/>
                <w:szCs w:val="20"/>
              </w:rPr>
              <w:t>28</w:t>
            </w:r>
            <w:r w:rsidRPr="00E662A5">
              <w:rPr>
                <w:rFonts w:cs="Times New Roman"/>
                <w:sz w:val="20"/>
                <w:szCs w:val="20"/>
              </w:rPr>
              <w:t> EJ</w:t>
            </w:r>
          </w:p>
        </w:tc>
        <w:tc>
          <w:tcPr>
            <w:tcW w:w="720" w:type="dxa"/>
            <w:shd w:val="clear" w:color="auto" w:fill="auto"/>
            <w:vAlign w:val="center"/>
          </w:tcPr>
          <w:p w14:paraId="43DB9A42" w14:textId="77777777" w:rsidR="00B44320" w:rsidRPr="00E662A5" w:rsidRDefault="00B44320" w:rsidP="007D1114">
            <w:pPr>
              <w:jc w:val="center"/>
              <w:rPr>
                <w:rFonts w:cs="Times New Roman"/>
                <w:sz w:val="20"/>
                <w:szCs w:val="20"/>
              </w:rPr>
            </w:pPr>
            <w:r w:rsidRPr="00E662A5">
              <w:rPr>
                <w:rFonts w:cs="Times New Roman"/>
                <w:sz w:val="20"/>
                <w:szCs w:val="20"/>
              </w:rPr>
              <w:t>-20%</w:t>
            </w:r>
          </w:p>
        </w:tc>
        <w:tc>
          <w:tcPr>
            <w:tcW w:w="720" w:type="dxa"/>
            <w:shd w:val="clear" w:color="auto" w:fill="auto"/>
            <w:vAlign w:val="center"/>
          </w:tcPr>
          <w:p w14:paraId="5AB9A33A" w14:textId="77777777" w:rsidR="00B44320" w:rsidRPr="00E662A5" w:rsidRDefault="00B44320" w:rsidP="007D1114">
            <w:pPr>
              <w:jc w:val="center"/>
              <w:rPr>
                <w:rFonts w:cs="Times New Roman"/>
                <w:sz w:val="20"/>
                <w:szCs w:val="20"/>
              </w:rPr>
            </w:pPr>
            <w:r w:rsidRPr="00E662A5">
              <w:rPr>
                <w:rFonts w:cs="Times New Roman"/>
                <w:sz w:val="20"/>
                <w:szCs w:val="20"/>
              </w:rPr>
              <w:t>-22%</w:t>
            </w:r>
          </w:p>
        </w:tc>
      </w:tr>
      <w:tr w:rsidR="00B44320" w:rsidRPr="00EE6A9D" w14:paraId="5A69C2C5" w14:textId="77777777" w:rsidTr="007D1114">
        <w:tc>
          <w:tcPr>
            <w:tcW w:w="1008" w:type="dxa"/>
            <w:vMerge/>
          </w:tcPr>
          <w:p w14:paraId="0C266758" w14:textId="77777777" w:rsidR="00B44320" w:rsidRPr="00A9329E" w:rsidRDefault="00B44320" w:rsidP="007D1114">
            <w:pPr>
              <w:jc w:val="right"/>
              <w:rPr>
                <w:sz w:val="20"/>
                <w:szCs w:val="20"/>
              </w:rPr>
            </w:pPr>
          </w:p>
        </w:tc>
        <w:tc>
          <w:tcPr>
            <w:tcW w:w="1620" w:type="dxa"/>
            <w:vAlign w:val="center"/>
          </w:tcPr>
          <w:p w14:paraId="3857509E" w14:textId="77777777" w:rsidR="00B44320" w:rsidRPr="00A9329E" w:rsidRDefault="00B44320" w:rsidP="007D1114">
            <w:pPr>
              <w:rPr>
                <w:sz w:val="20"/>
                <w:szCs w:val="20"/>
              </w:rPr>
            </w:pPr>
            <w:r w:rsidRPr="00A9329E">
              <w:rPr>
                <w:sz w:val="20"/>
                <w:szCs w:val="20"/>
              </w:rPr>
              <w:t>mobility</w:t>
            </w:r>
          </w:p>
        </w:tc>
        <w:tc>
          <w:tcPr>
            <w:tcW w:w="1080" w:type="dxa"/>
            <w:vAlign w:val="center"/>
          </w:tcPr>
          <w:p w14:paraId="08BC9957" w14:textId="77777777" w:rsidR="00B44320" w:rsidRPr="00A9329E" w:rsidRDefault="00B44320" w:rsidP="007D1114">
            <w:pPr>
              <w:jc w:val="center"/>
              <w:rPr>
                <w:sz w:val="20"/>
                <w:szCs w:val="20"/>
              </w:rPr>
            </w:pPr>
            <w:r>
              <w:rPr>
                <w:sz w:val="20"/>
                <w:szCs w:val="20"/>
              </w:rPr>
              <w:t>27</w:t>
            </w:r>
            <w:r w:rsidRPr="00A9329E">
              <w:rPr>
                <w:sz w:val="20"/>
                <w:szCs w:val="20"/>
              </w:rPr>
              <w:t xml:space="preserve"> EJ</w:t>
            </w:r>
          </w:p>
        </w:tc>
        <w:tc>
          <w:tcPr>
            <w:tcW w:w="1008" w:type="dxa"/>
            <w:shd w:val="clear" w:color="auto" w:fill="auto"/>
            <w:vAlign w:val="center"/>
          </w:tcPr>
          <w:p w14:paraId="46534D36" w14:textId="77777777" w:rsidR="00B44320" w:rsidRPr="00E662A5" w:rsidRDefault="00B44320" w:rsidP="007D1114">
            <w:pPr>
              <w:jc w:val="center"/>
              <w:rPr>
                <w:sz w:val="20"/>
                <w:szCs w:val="20"/>
              </w:rPr>
            </w:pPr>
            <w:r>
              <w:rPr>
                <w:sz w:val="20"/>
                <w:szCs w:val="20"/>
              </w:rPr>
              <w:t>25</w:t>
            </w:r>
            <w:r w:rsidRPr="00E662A5">
              <w:rPr>
                <w:sz w:val="20"/>
                <w:szCs w:val="20"/>
              </w:rPr>
              <w:t xml:space="preserve"> </w:t>
            </w:r>
            <w:proofErr w:type="spellStart"/>
            <w:r w:rsidRPr="00E662A5">
              <w:rPr>
                <w:sz w:val="20"/>
                <w:szCs w:val="20"/>
              </w:rPr>
              <w:t>tr</w:t>
            </w:r>
            <w:proofErr w:type="spellEnd"/>
            <w:r w:rsidRPr="00E662A5">
              <w:rPr>
                <w:sz w:val="20"/>
                <w:szCs w:val="20"/>
              </w:rPr>
              <w:t xml:space="preserve"> p.km </w:t>
            </w:r>
            <w:r w:rsidRPr="00E662A5">
              <w:rPr>
                <w:sz w:val="20"/>
                <w:szCs w:val="20"/>
                <w:vertAlign w:val="superscript"/>
              </w:rPr>
              <w:t>a</w:t>
            </w:r>
          </w:p>
        </w:tc>
        <w:tc>
          <w:tcPr>
            <w:tcW w:w="972" w:type="dxa"/>
            <w:shd w:val="clear" w:color="auto" w:fill="auto"/>
            <w:vAlign w:val="center"/>
          </w:tcPr>
          <w:p w14:paraId="04C5E9B6" w14:textId="77777777" w:rsidR="00B44320" w:rsidRPr="00E662A5" w:rsidRDefault="00B44320" w:rsidP="007D1114">
            <w:pPr>
              <w:jc w:val="center"/>
              <w:rPr>
                <w:sz w:val="20"/>
                <w:szCs w:val="20"/>
              </w:rPr>
            </w:pPr>
            <w:r>
              <w:rPr>
                <w:sz w:val="20"/>
                <w:szCs w:val="20"/>
              </w:rPr>
              <w:t>73</w:t>
            </w:r>
            <w:r w:rsidRPr="00E662A5">
              <w:rPr>
                <w:sz w:val="20"/>
                <w:szCs w:val="20"/>
              </w:rPr>
              <w:t xml:space="preserve"> </w:t>
            </w:r>
            <w:proofErr w:type="spellStart"/>
            <w:r w:rsidRPr="00E662A5">
              <w:rPr>
                <w:sz w:val="20"/>
                <w:szCs w:val="20"/>
              </w:rPr>
              <w:t>tr</w:t>
            </w:r>
            <w:proofErr w:type="spellEnd"/>
            <w:r w:rsidRPr="00E662A5">
              <w:rPr>
                <w:sz w:val="20"/>
                <w:szCs w:val="20"/>
              </w:rPr>
              <w:t xml:space="preserve"> p.km </w:t>
            </w:r>
            <w:r w:rsidRPr="00E662A5">
              <w:rPr>
                <w:sz w:val="20"/>
                <w:szCs w:val="20"/>
                <w:vertAlign w:val="superscript"/>
              </w:rPr>
              <w:t>a</w:t>
            </w:r>
          </w:p>
        </w:tc>
        <w:tc>
          <w:tcPr>
            <w:tcW w:w="720" w:type="dxa"/>
            <w:shd w:val="clear" w:color="auto" w:fill="auto"/>
            <w:vAlign w:val="center"/>
          </w:tcPr>
          <w:p w14:paraId="37A39D78" w14:textId="77777777" w:rsidR="00B44320" w:rsidRPr="00E662A5" w:rsidRDefault="00B44320" w:rsidP="007D1114">
            <w:pPr>
              <w:jc w:val="center"/>
              <w:rPr>
                <w:sz w:val="20"/>
                <w:szCs w:val="20"/>
              </w:rPr>
            </w:pPr>
            <w:r>
              <w:rPr>
                <w:sz w:val="20"/>
                <w:szCs w:val="20"/>
              </w:rPr>
              <w:t>+40</w:t>
            </w:r>
            <w:r w:rsidRPr="00E662A5">
              <w:rPr>
                <w:sz w:val="20"/>
                <w:szCs w:val="20"/>
              </w:rPr>
              <w:t>%</w:t>
            </w:r>
          </w:p>
        </w:tc>
        <w:tc>
          <w:tcPr>
            <w:tcW w:w="720" w:type="dxa"/>
            <w:shd w:val="clear" w:color="auto" w:fill="auto"/>
            <w:vAlign w:val="center"/>
          </w:tcPr>
          <w:p w14:paraId="1ADCE0D5" w14:textId="77777777" w:rsidR="00B44320" w:rsidRPr="00E662A5" w:rsidRDefault="00B44320" w:rsidP="007D1114">
            <w:pPr>
              <w:jc w:val="center"/>
              <w:rPr>
                <w:sz w:val="20"/>
                <w:szCs w:val="20"/>
              </w:rPr>
            </w:pPr>
            <w:r w:rsidRPr="00E662A5">
              <w:rPr>
                <w:sz w:val="20"/>
                <w:szCs w:val="20"/>
              </w:rPr>
              <w:t>+</w:t>
            </w:r>
            <w:r>
              <w:rPr>
                <w:sz w:val="20"/>
                <w:szCs w:val="20"/>
              </w:rPr>
              <w:t>184</w:t>
            </w:r>
            <w:r w:rsidRPr="00E662A5">
              <w:rPr>
                <w:sz w:val="20"/>
                <w:szCs w:val="20"/>
              </w:rPr>
              <w:t>%</w:t>
            </w:r>
          </w:p>
        </w:tc>
        <w:tc>
          <w:tcPr>
            <w:tcW w:w="720" w:type="dxa"/>
            <w:shd w:val="clear" w:color="auto" w:fill="auto"/>
            <w:vAlign w:val="center"/>
          </w:tcPr>
          <w:p w14:paraId="26AA15DC" w14:textId="77777777" w:rsidR="00B44320" w:rsidRPr="00E662A5" w:rsidRDefault="00B44320" w:rsidP="007D1114">
            <w:pPr>
              <w:jc w:val="center"/>
              <w:rPr>
                <w:sz w:val="20"/>
                <w:szCs w:val="20"/>
              </w:rPr>
            </w:pPr>
            <w:r>
              <w:rPr>
                <w:sz w:val="20"/>
                <w:szCs w:val="20"/>
              </w:rPr>
              <w:t>16</w:t>
            </w:r>
            <w:r w:rsidRPr="00E662A5">
              <w:rPr>
                <w:sz w:val="20"/>
                <w:szCs w:val="20"/>
              </w:rPr>
              <w:t xml:space="preserve"> EJ</w:t>
            </w:r>
          </w:p>
        </w:tc>
        <w:tc>
          <w:tcPr>
            <w:tcW w:w="810" w:type="dxa"/>
            <w:shd w:val="clear" w:color="auto" w:fill="auto"/>
            <w:vAlign w:val="center"/>
          </w:tcPr>
          <w:p w14:paraId="66156187" w14:textId="77777777" w:rsidR="00B44320" w:rsidRPr="00E662A5" w:rsidRDefault="00B44320" w:rsidP="007D1114">
            <w:pPr>
              <w:jc w:val="center"/>
              <w:rPr>
                <w:sz w:val="20"/>
                <w:szCs w:val="20"/>
              </w:rPr>
            </w:pPr>
            <w:r>
              <w:rPr>
                <w:sz w:val="20"/>
                <w:szCs w:val="20"/>
              </w:rPr>
              <w:t xml:space="preserve">12 </w:t>
            </w:r>
            <w:r w:rsidRPr="00E662A5">
              <w:rPr>
                <w:sz w:val="20"/>
                <w:szCs w:val="20"/>
              </w:rPr>
              <w:t>EJ</w:t>
            </w:r>
          </w:p>
        </w:tc>
        <w:tc>
          <w:tcPr>
            <w:tcW w:w="720" w:type="dxa"/>
            <w:shd w:val="clear" w:color="auto" w:fill="auto"/>
            <w:vAlign w:val="center"/>
          </w:tcPr>
          <w:p w14:paraId="5D4B5241" w14:textId="77777777" w:rsidR="00B44320" w:rsidRPr="00E662A5" w:rsidRDefault="00B44320" w:rsidP="007D1114">
            <w:pPr>
              <w:jc w:val="center"/>
              <w:rPr>
                <w:sz w:val="20"/>
                <w:szCs w:val="20"/>
              </w:rPr>
            </w:pPr>
            <w:r w:rsidRPr="00E662A5">
              <w:rPr>
                <w:sz w:val="20"/>
                <w:szCs w:val="20"/>
              </w:rPr>
              <w:t>-</w:t>
            </w:r>
            <w:r>
              <w:rPr>
                <w:sz w:val="20"/>
                <w:szCs w:val="20"/>
              </w:rPr>
              <w:t>41</w:t>
            </w:r>
            <w:r w:rsidRPr="00E662A5">
              <w:rPr>
                <w:sz w:val="20"/>
                <w:szCs w:val="20"/>
              </w:rPr>
              <w:t>%</w:t>
            </w:r>
          </w:p>
        </w:tc>
        <w:tc>
          <w:tcPr>
            <w:tcW w:w="720" w:type="dxa"/>
            <w:shd w:val="clear" w:color="auto" w:fill="auto"/>
            <w:vAlign w:val="center"/>
          </w:tcPr>
          <w:p w14:paraId="2D9F7C21" w14:textId="77777777" w:rsidR="00B44320" w:rsidRPr="00E662A5" w:rsidRDefault="00B44320" w:rsidP="007D1114">
            <w:pPr>
              <w:jc w:val="center"/>
              <w:rPr>
                <w:sz w:val="20"/>
                <w:szCs w:val="20"/>
              </w:rPr>
            </w:pPr>
            <w:r w:rsidRPr="00E662A5">
              <w:rPr>
                <w:sz w:val="20"/>
                <w:szCs w:val="20"/>
              </w:rPr>
              <w:t>-</w:t>
            </w:r>
            <w:r>
              <w:rPr>
                <w:sz w:val="20"/>
                <w:szCs w:val="20"/>
              </w:rPr>
              <w:t>49</w:t>
            </w:r>
            <w:r w:rsidRPr="00E662A5">
              <w:rPr>
                <w:sz w:val="20"/>
                <w:szCs w:val="20"/>
              </w:rPr>
              <w:t>%</w:t>
            </w:r>
          </w:p>
        </w:tc>
      </w:tr>
      <w:tr w:rsidR="00B44320" w:rsidRPr="00EE6A9D" w14:paraId="7ADA7FCA" w14:textId="77777777" w:rsidTr="007D1114">
        <w:tc>
          <w:tcPr>
            <w:tcW w:w="1008" w:type="dxa"/>
            <w:vMerge/>
          </w:tcPr>
          <w:p w14:paraId="2661F608" w14:textId="77777777" w:rsidR="00B44320" w:rsidRPr="00A9329E" w:rsidRDefault="00B44320" w:rsidP="007D1114">
            <w:pPr>
              <w:jc w:val="right"/>
              <w:rPr>
                <w:sz w:val="20"/>
                <w:szCs w:val="20"/>
              </w:rPr>
            </w:pPr>
          </w:p>
        </w:tc>
        <w:tc>
          <w:tcPr>
            <w:tcW w:w="1620" w:type="dxa"/>
            <w:vAlign w:val="center"/>
          </w:tcPr>
          <w:p w14:paraId="17284B0E" w14:textId="77777777" w:rsidR="00B44320" w:rsidRPr="00A9329E" w:rsidRDefault="00B44320" w:rsidP="007D1114">
            <w:pPr>
              <w:rPr>
                <w:sz w:val="20"/>
                <w:szCs w:val="20"/>
              </w:rPr>
            </w:pPr>
            <w:r>
              <w:rPr>
                <w:sz w:val="20"/>
                <w:szCs w:val="20"/>
              </w:rPr>
              <w:t>contingency reserve</w:t>
            </w:r>
          </w:p>
        </w:tc>
        <w:tc>
          <w:tcPr>
            <w:tcW w:w="1080" w:type="dxa"/>
            <w:vAlign w:val="center"/>
          </w:tcPr>
          <w:p w14:paraId="7FD409C3" w14:textId="77777777" w:rsidR="00B44320" w:rsidRPr="00A9329E" w:rsidRDefault="00B44320" w:rsidP="007D1114">
            <w:pPr>
              <w:jc w:val="center"/>
              <w:rPr>
                <w:sz w:val="20"/>
                <w:szCs w:val="20"/>
              </w:rPr>
            </w:pPr>
            <w:r>
              <w:rPr>
                <w:sz w:val="20"/>
                <w:szCs w:val="20"/>
              </w:rPr>
              <w:t>8 EJ</w:t>
            </w:r>
          </w:p>
        </w:tc>
        <w:tc>
          <w:tcPr>
            <w:tcW w:w="1008" w:type="dxa"/>
            <w:shd w:val="clear" w:color="auto" w:fill="auto"/>
            <w:vAlign w:val="center"/>
          </w:tcPr>
          <w:p w14:paraId="04876818" w14:textId="77777777" w:rsidR="00B44320" w:rsidRPr="00E662A5" w:rsidRDefault="00B44320" w:rsidP="007D1114">
            <w:pPr>
              <w:jc w:val="center"/>
              <w:rPr>
                <w:sz w:val="20"/>
                <w:szCs w:val="20"/>
              </w:rPr>
            </w:pPr>
            <w:proofErr w:type="spellStart"/>
            <w:r>
              <w:rPr>
                <w:sz w:val="20"/>
                <w:szCs w:val="20"/>
              </w:rPr>
              <w:t>n.a</w:t>
            </w:r>
            <w:proofErr w:type="spellEnd"/>
            <w:r>
              <w:rPr>
                <w:sz w:val="20"/>
                <w:szCs w:val="20"/>
              </w:rPr>
              <w:t>.</w:t>
            </w:r>
          </w:p>
        </w:tc>
        <w:tc>
          <w:tcPr>
            <w:tcW w:w="972" w:type="dxa"/>
            <w:shd w:val="clear" w:color="auto" w:fill="auto"/>
            <w:vAlign w:val="center"/>
          </w:tcPr>
          <w:p w14:paraId="59B103B6" w14:textId="77777777" w:rsidR="00B44320" w:rsidRPr="00E662A5" w:rsidRDefault="00B44320" w:rsidP="007D1114">
            <w:pPr>
              <w:jc w:val="center"/>
              <w:rPr>
                <w:sz w:val="20"/>
                <w:szCs w:val="20"/>
              </w:rPr>
            </w:pPr>
            <w:proofErr w:type="spellStart"/>
            <w:r>
              <w:rPr>
                <w:sz w:val="20"/>
                <w:szCs w:val="20"/>
              </w:rPr>
              <w:t>n.a</w:t>
            </w:r>
            <w:proofErr w:type="spellEnd"/>
            <w:r>
              <w:rPr>
                <w:sz w:val="20"/>
                <w:szCs w:val="20"/>
              </w:rPr>
              <w:t>.</w:t>
            </w:r>
          </w:p>
        </w:tc>
        <w:tc>
          <w:tcPr>
            <w:tcW w:w="720" w:type="dxa"/>
            <w:shd w:val="clear" w:color="auto" w:fill="auto"/>
            <w:vAlign w:val="center"/>
          </w:tcPr>
          <w:p w14:paraId="76E83049" w14:textId="77777777" w:rsidR="00B44320" w:rsidRPr="00E662A5" w:rsidRDefault="00B44320" w:rsidP="007D1114">
            <w:pPr>
              <w:jc w:val="center"/>
              <w:rPr>
                <w:sz w:val="20"/>
                <w:szCs w:val="20"/>
              </w:rPr>
            </w:pPr>
            <w:proofErr w:type="spellStart"/>
            <w:r>
              <w:rPr>
                <w:sz w:val="20"/>
                <w:szCs w:val="20"/>
              </w:rPr>
              <w:t>n.a</w:t>
            </w:r>
            <w:proofErr w:type="spellEnd"/>
            <w:r>
              <w:rPr>
                <w:sz w:val="20"/>
                <w:szCs w:val="20"/>
              </w:rPr>
              <w:t>.</w:t>
            </w:r>
          </w:p>
        </w:tc>
        <w:tc>
          <w:tcPr>
            <w:tcW w:w="720" w:type="dxa"/>
            <w:shd w:val="clear" w:color="auto" w:fill="auto"/>
            <w:vAlign w:val="center"/>
          </w:tcPr>
          <w:p w14:paraId="44915230" w14:textId="77777777" w:rsidR="00B44320" w:rsidRPr="00E662A5" w:rsidRDefault="00B44320" w:rsidP="007D1114">
            <w:pPr>
              <w:jc w:val="center"/>
              <w:rPr>
                <w:sz w:val="20"/>
                <w:szCs w:val="20"/>
              </w:rPr>
            </w:pPr>
            <w:proofErr w:type="spellStart"/>
            <w:r>
              <w:rPr>
                <w:sz w:val="20"/>
                <w:szCs w:val="20"/>
              </w:rPr>
              <w:t>n.a</w:t>
            </w:r>
            <w:proofErr w:type="spellEnd"/>
            <w:r>
              <w:rPr>
                <w:sz w:val="20"/>
                <w:szCs w:val="20"/>
              </w:rPr>
              <w:t>.</w:t>
            </w:r>
          </w:p>
        </w:tc>
        <w:tc>
          <w:tcPr>
            <w:tcW w:w="720" w:type="dxa"/>
            <w:shd w:val="clear" w:color="auto" w:fill="auto"/>
            <w:vAlign w:val="center"/>
          </w:tcPr>
          <w:p w14:paraId="160AC40C" w14:textId="77777777" w:rsidR="00B44320" w:rsidRPr="00E662A5" w:rsidRDefault="00B44320" w:rsidP="007D1114">
            <w:pPr>
              <w:jc w:val="center"/>
              <w:rPr>
                <w:sz w:val="20"/>
                <w:szCs w:val="20"/>
              </w:rPr>
            </w:pPr>
            <w:r>
              <w:rPr>
                <w:sz w:val="20"/>
                <w:szCs w:val="20"/>
              </w:rPr>
              <w:t>4 EJ</w:t>
            </w:r>
          </w:p>
        </w:tc>
        <w:tc>
          <w:tcPr>
            <w:tcW w:w="810" w:type="dxa"/>
            <w:shd w:val="clear" w:color="auto" w:fill="auto"/>
            <w:vAlign w:val="center"/>
          </w:tcPr>
          <w:p w14:paraId="360FB436" w14:textId="77777777" w:rsidR="00B44320" w:rsidRPr="00E662A5" w:rsidRDefault="00B44320" w:rsidP="007D1114">
            <w:pPr>
              <w:jc w:val="center"/>
              <w:rPr>
                <w:sz w:val="20"/>
                <w:szCs w:val="20"/>
              </w:rPr>
            </w:pPr>
            <w:r>
              <w:rPr>
                <w:sz w:val="20"/>
                <w:szCs w:val="20"/>
              </w:rPr>
              <w:t>4 EJ</w:t>
            </w:r>
          </w:p>
        </w:tc>
        <w:tc>
          <w:tcPr>
            <w:tcW w:w="720" w:type="dxa"/>
            <w:shd w:val="clear" w:color="auto" w:fill="auto"/>
            <w:vAlign w:val="center"/>
          </w:tcPr>
          <w:p w14:paraId="138149C5" w14:textId="77777777" w:rsidR="00B44320" w:rsidRPr="00E662A5" w:rsidRDefault="00B44320" w:rsidP="007D1114">
            <w:pPr>
              <w:jc w:val="center"/>
              <w:rPr>
                <w:sz w:val="20"/>
                <w:szCs w:val="20"/>
              </w:rPr>
            </w:pPr>
            <w:proofErr w:type="spellStart"/>
            <w:r>
              <w:rPr>
                <w:sz w:val="20"/>
                <w:szCs w:val="20"/>
              </w:rPr>
              <w:t>n.a</w:t>
            </w:r>
            <w:proofErr w:type="spellEnd"/>
            <w:r>
              <w:rPr>
                <w:sz w:val="20"/>
                <w:szCs w:val="20"/>
              </w:rPr>
              <w:t>.</w:t>
            </w:r>
          </w:p>
        </w:tc>
        <w:tc>
          <w:tcPr>
            <w:tcW w:w="720" w:type="dxa"/>
            <w:shd w:val="clear" w:color="auto" w:fill="auto"/>
            <w:vAlign w:val="center"/>
          </w:tcPr>
          <w:p w14:paraId="61F7CF59" w14:textId="77777777" w:rsidR="00B44320" w:rsidRPr="00E662A5" w:rsidRDefault="00B44320" w:rsidP="007D1114">
            <w:pPr>
              <w:jc w:val="center"/>
              <w:rPr>
                <w:sz w:val="20"/>
                <w:szCs w:val="20"/>
              </w:rPr>
            </w:pPr>
            <w:proofErr w:type="spellStart"/>
            <w:r>
              <w:rPr>
                <w:sz w:val="20"/>
                <w:szCs w:val="20"/>
              </w:rPr>
              <w:t>n.a</w:t>
            </w:r>
            <w:proofErr w:type="spellEnd"/>
            <w:r>
              <w:rPr>
                <w:sz w:val="20"/>
                <w:szCs w:val="20"/>
              </w:rPr>
              <w:t>.</w:t>
            </w:r>
          </w:p>
        </w:tc>
      </w:tr>
      <w:tr w:rsidR="00B44320" w:rsidRPr="00EE6A9D" w14:paraId="21036862" w14:textId="77777777" w:rsidTr="007D1114">
        <w:tc>
          <w:tcPr>
            <w:tcW w:w="1008" w:type="dxa"/>
            <w:vMerge w:val="restart"/>
          </w:tcPr>
          <w:p w14:paraId="2B656F41" w14:textId="77777777" w:rsidR="00B44320" w:rsidRDefault="00B44320" w:rsidP="007D1114">
            <w:pPr>
              <w:jc w:val="right"/>
              <w:rPr>
                <w:sz w:val="20"/>
                <w:szCs w:val="20"/>
              </w:rPr>
            </w:pPr>
          </w:p>
          <w:p w14:paraId="6D69E8A7" w14:textId="77777777" w:rsidR="00B44320" w:rsidRDefault="00B44320" w:rsidP="007D1114">
            <w:pPr>
              <w:jc w:val="right"/>
              <w:rPr>
                <w:sz w:val="20"/>
                <w:szCs w:val="20"/>
              </w:rPr>
            </w:pPr>
          </w:p>
          <w:p w14:paraId="130F38EB" w14:textId="77777777" w:rsidR="00B44320" w:rsidRDefault="00B44320" w:rsidP="007D1114">
            <w:pPr>
              <w:jc w:val="right"/>
              <w:rPr>
                <w:sz w:val="20"/>
                <w:szCs w:val="20"/>
              </w:rPr>
            </w:pPr>
          </w:p>
          <w:p w14:paraId="4A0758BA" w14:textId="77777777" w:rsidR="00B44320" w:rsidRPr="00A9329E" w:rsidRDefault="00B44320" w:rsidP="007D1114">
            <w:pPr>
              <w:jc w:val="right"/>
              <w:rPr>
                <w:sz w:val="20"/>
                <w:szCs w:val="20"/>
              </w:rPr>
            </w:pPr>
            <w:r>
              <w:rPr>
                <w:sz w:val="20"/>
                <w:szCs w:val="20"/>
              </w:rPr>
              <w:t>upstream</w:t>
            </w:r>
          </w:p>
        </w:tc>
        <w:tc>
          <w:tcPr>
            <w:tcW w:w="1620" w:type="dxa"/>
            <w:vAlign w:val="center"/>
          </w:tcPr>
          <w:p w14:paraId="16E3AABE" w14:textId="77777777" w:rsidR="00B44320" w:rsidRPr="00A9329E" w:rsidRDefault="00B44320" w:rsidP="007D1114">
            <w:pPr>
              <w:rPr>
                <w:sz w:val="20"/>
                <w:szCs w:val="20"/>
              </w:rPr>
            </w:pPr>
            <w:r>
              <w:rPr>
                <w:sz w:val="20"/>
                <w:szCs w:val="20"/>
              </w:rPr>
              <w:t xml:space="preserve">public &amp; comm. </w:t>
            </w:r>
            <w:r>
              <w:rPr>
                <w:sz w:val="20"/>
                <w:szCs w:val="20"/>
              </w:rPr>
              <w:br/>
              <w:t>buildings</w:t>
            </w:r>
          </w:p>
        </w:tc>
        <w:tc>
          <w:tcPr>
            <w:tcW w:w="1080" w:type="dxa"/>
            <w:vAlign w:val="center"/>
          </w:tcPr>
          <w:p w14:paraId="371A0654" w14:textId="77777777" w:rsidR="00B44320" w:rsidRPr="00A9329E" w:rsidRDefault="00B44320" w:rsidP="007D1114">
            <w:pPr>
              <w:jc w:val="center"/>
              <w:rPr>
                <w:sz w:val="20"/>
                <w:szCs w:val="20"/>
              </w:rPr>
            </w:pPr>
            <w:r w:rsidRPr="00A9329E">
              <w:rPr>
                <w:sz w:val="20"/>
                <w:szCs w:val="20"/>
              </w:rPr>
              <w:t>8 EJ</w:t>
            </w:r>
          </w:p>
        </w:tc>
        <w:tc>
          <w:tcPr>
            <w:tcW w:w="1008" w:type="dxa"/>
            <w:shd w:val="clear" w:color="auto" w:fill="auto"/>
            <w:vAlign w:val="center"/>
          </w:tcPr>
          <w:p w14:paraId="7C718D0B" w14:textId="77777777" w:rsidR="00B44320" w:rsidRPr="00E662A5" w:rsidRDefault="00B44320" w:rsidP="007D1114">
            <w:pPr>
              <w:jc w:val="center"/>
              <w:rPr>
                <w:sz w:val="20"/>
                <w:szCs w:val="20"/>
              </w:rPr>
            </w:pPr>
            <w:r w:rsidRPr="00E662A5">
              <w:rPr>
                <w:sz w:val="20"/>
                <w:szCs w:val="20"/>
              </w:rPr>
              <w:t>35</w:t>
            </w:r>
            <w:r w:rsidRPr="00E662A5">
              <w:rPr>
                <w:sz w:val="20"/>
                <w:szCs w:val="20"/>
              </w:rPr>
              <w:br/>
              <w:t>10</w:t>
            </w:r>
            <w:r w:rsidRPr="00E662A5">
              <w:rPr>
                <w:sz w:val="20"/>
                <w:szCs w:val="20"/>
                <w:vertAlign w:val="superscript"/>
              </w:rPr>
              <w:t>9</w:t>
            </w:r>
            <w:r w:rsidRPr="00E662A5">
              <w:rPr>
                <w:sz w:val="20"/>
                <w:szCs w:val="20"/>
              </w:rPr>
              <w:t>m</w:t>
            </w:r>
            <w:r w:rsidRPr="00E662A5">
              <w:rPr>
                <w:sz w:val="20"/>
                <w:szCs w:val="20"/>
                <w:vertAlign w:val="superscript"/>
              </w:rPr>
              <w:t>2</w:t>
            </w:r>
            <w:r w:rsidRPr="00E662A5">
              <w:rPr>
                <w:sz w:val="20"/>
                <w:szCs w:val="20"/>
              </w:rPr>
              <w:t xml:space="preserve"> </w:t>
            </w:r>
            <w:r w:rsidRPr="00E662A5">
              <w:rPr>
                <w:sz w:val="20"/>
                <w:szCs w:val="20"/>
                <w:vertAlign w:val="superscript"/>
              </w:rPr>
              <w:t>b</w:t>
            </w:r>
          </w:p>
        </w:tc>
        <w:tc>
          <w:tcPr>
            <w:tcW w:w="972" w:type="dxa"/>
            <w:shd w:val="clear" w:color="auto" w:fill="auto"/>
            <w:vAlign w:val="center"/>
          </w:tcPr>
          <w:p w14:paraId="2B3CD89B" w14:textId="77777777" w:rsidR="00B44320" w:rsidRPr="00E662A5" w:rsidRDefault="00B44320" w:rsidP="007D1114">
            <w:pPr>
              <w:jc w:val="center"/>
              <w:rPr>
                <w:sz w:val="20"/>
                <w:szCs w:val="20"/>
              </w:rPr>
            </w:pPr>
            <w:r w:rsidRPr="00E662A5">
              <w:rPr>
                <w:sz w:val="20"/>
                <w:szCs w:val="20"/>
              </w:rPr>
              <w:t>68</w:t>
            </w:r>
            <w:r w:rsidRPr="00E662A5">
              <w:rPr>
                <w:sz w:val="20"/>
                <w:szCs w:val="20"/>
              </w:rPr>
              <w:br/>
              <w:t>10</w:t>
            </w:r>
            <w:r w:rsidRPr="00E662A5">
              <w:rPr>
                <w:sz w:val="20"/>
                <w:szCs w:val="20"/>
                <w:vertAlign w:val="superscript"/>
              </w:rPr>
              <w:t>9</w:t>
            </w:r>
            <w:r w:rsidRPr="00E662A5">
              <w:rPr>
                <w:sz w:val="20"/>
                <w:szCs w:val="20"/>
              </w:rPr>
              <w:t>m</w:t>
            </w:r>
            <w:r w:rsidRPr="00E662A5">
              <w:rPr>
                <w:sz w:val="20"/>
                <w:szCs w:val="20"/>
                <w:vertAlign w:val="superscript"/>
              </w:rPr>
              <w:t>2</w:t>
            </w:r>
            <w:r w:rsidRPr="00E662A5">
              <w:rPr>
                <w:sz w:val="20"/>
                <w:szCs w:val="20"/>
              </w:rPr>
              <w:t xml:space="preserve"> </w:t>
            </w:r>
            <w:r w:rsidRPr="00E662A5">
              <w:rPr>
                <w:sz w:val="20"/>
                <w:szCs w:val="20"/>
                <w:vertAlign w:val="superscript"/>
              </w:rPr>
              <w:t>b</w:t>
            </w:r>
          </w:p>
        </w:tc>
        <w:tc>
          <w:tcPr>
            <w:tcW w:w="720" w:type="dxa"/>
            <w:shd w:val="clear" w:color="auto" w:fill="auto"/>
            <w:vAlign w:val="center"/>
          </w:tcPr>
          <w:p w14:paraId="584E84A7" w14:textId="77777777" w:rsidR="00B44320" w:rsidRPr="00E662A5" w:rsidRDefault="00B44320" w:rsidP="007D1114">
            <w:pPr>
              <w:jc w:val="center"/>
              <w:rPr>
                <w:sz w:val="20"/>
                <w:szCs w:val="20"/>
              </w:rPr>
            </w:pPr>
            <w:r w:rsidRPr="00E662A5">
              <w:rPr>
                <w:sz w:val="20"/>
                <w:szCs w:val="20"/>
              </w:rPr>
              <w:t>+</w:t>
            </w:r>
            <w:r>
              <w:rPr>
                <w:sz w:val="20"/>
                <w:szCs w:val="20"/>
              </w:rPr>
              <w:t>4</w:t>
            </w:r>
            <w:r w:rsidRPr="00E662A5">
              <w:rPr>
                <w:sz w:val="20"/>
                <w:szCs w:val="20"/>
              </w:rPr>
              <w:t>%</w:t>
            </w:r>
          </w:p>
        </w:tc>
        <w:tc>
          <w:tcPr>
            <w:tcW w:w="720" w:type="dxa"/>
            <w:shd w:val="clear" w:color="auto" w:fill="auto"/>
            <w:vAlign w:val="center"/>
          </w:tcPr>
          <w:p w14:paraId="5743EC68" w14:textId="77777777" w:rsidR="00B44320" w:rsidRPr="00E662A5" w:rsidRDefault="00B44320" w:rsidP="007D1114">
            <w:pPr>
              <w:jc w:val="center"/>
              <w:rPr>
                <w:sz w:val="20"/>
                <w:szCs w:val="20"/>
              </w:rPr>
            </w:pPr>
            <w:r w:rsidRPr="00E662A5">
              <w:rPr>
                <w:sz w:val="20"/>
                <w:szCs w:val="20"/>
              </w:rPr>
              <w:t>+5%</w:t>
            </w:r>
          </w:p>
        </w:tc>
        <w:tc>
          <w:tcPr>
            <w:tcW w:w="720" w:type="dxa"/>
            <w:shd w:val="clear" w:color="auto" w:fill="auto"/>
            <w:vAlign w:val="center"/>
          </w:tcPr>
          <w:p w14:paraId="63D147A4" w14:textId="77777777" w:rsidR="00B44320" w:rsidRPr="00E662A5" w:rsidRDefault="00B44320" w:rsidP="007D1114">
            <w:pPr>
              <w:jc w:val="center"/>
              <w:rPr>
                <w:sz w:val="20"/>
                <w:szCs w:val="20"/>
              </w:rPr>
            </w:pPr>
            <w:r w:rsidRPr="00E662A5">
              <w:rPr>
                <w:sz w:val="20"/>
                <w:szCs w:val="20"/>
              </w:rPr>
              <w:t>5 EJ</w:t>
            </w:r>
          </w:p>
        </w:tc>
        <w:tc>
          <w:tcPr>
            <w:tcW w:w="810" w:type="dxa"/>
            <w:shd w:val="clear" w:color="auto" w:fill="auto"/>
            <w:vAlign w:val="center"/>
          </w:tcPr>
          <w:p w14:paraId="6EB65410" w14:textId="77777777" w:rsidR="00B44320" w:rsidRPr="00E662A5" w:rsidRDefault="00B44320" w:rsidP="007D1114">
            <w:pPr>
              <w:jc w:val="center"/>
              <w:rPr>
                <w:sz w:val="20"/>
                <w:szCs w:val="20"/>
              </w:rPr>
            </w:pPr>
            <w:r w:rsidRPr="00E662A5">
              <w:rPr>
                <w:sz w:val="20"/>
                <w:szCs w:val="20"/>
              </w:rPr>
              <w:t>3 EJ</w:t>
            </w:r>
          </w:p>
        </w:tc>
        <w:tc>
          <w:tcPr>
            <w:tcW w:w="720" w:type="dxa"/>
            <w:shd w:val="clear" w:color="auto" w:fill="auto"/>
            <w:vAlign w:val="center"/>
          </w:tcPr>
          <w:p w14:paraId="63C3E2D2" w14:textId="77777777" w:rsidR="00B44320" w:rsidRPr="00E662A5" w:rsidRDefault="00B44320" w:rsidP="007D1114">
            <w:pPr>
              <w:jc w:val="center"/>
              <w:rPr>
                <w:sz w:val="20"/>
                <w:szCs w:val="20"/>
              </w:rPr>
            </w:pPr>
            <w:r w:rsidRPr="00E662A5">
              <w:rPr>
                <w:sz w:val="20"/>
                <w:szCs w:val="20"/>
              </w:rPr>
              <w:t>+</w:t>
            </w:r>
            <w:r>
              <w:rPr>
                <w:sz w:val="20"/>
                <w:szCs w:val="20"/>
              </w:rPr>
              <w:t>3</w:t>
            </w:r>
            <w:r w:rsidRPr="00E662A5">
              <w:rPr>
                <w:sz w:val="20"/>
                <w:szCs w:val="20"/>
              </w:rPr>
              <w:t>%</w:t>
            </w:r>
          </w:p>
        </w:tc>
        <w:tc>
          <w:tcPr>
            <w:tcW w:w="720" w:type="dxa"/>
            <w:shd w:val="clear" w:color="auto" w:fill="auto"/>
            <w:vAlign w:val="center"/>
          </w:tcPr>
          <w:p w14:paraId="6CE1799D" w14:textId="77777777" w:rsidR="00B44320" w:rsidRPr="00E662A5" w:rsidRDefault="00B44320" w:rsidP="007D1114">
            <w:pPr>
              <w:jc w:val="center"/>
              <w:rPr>
                <w:sz w:val="20"/>
                <w:szCs w:val="20"/>
              </w:rPr>
            </w:pPr>
            <w:r w:rsidRPr="00E662A5">
              <w:rPr>
                <w:sz w:val="20"/>
                <w:szCs w:val="20"/>
              </w:rPr>
              <w:t>-62%</w:t>
            </w:r>
          </w:p>
        </w:tc>
      </w:tr>
      <w:tr w:rsidR="00B44320" w:rsidRPr="00EE6A9D" w14:paraId="05A103D9" w14:textId="77777777" w:rsidTr="007D1114">
        <w:tc>
          <w:tcPr>
            <w:tcW w:w="1008" w:type="dxa"/>
            <w:vMerge/>
          </w:tcPr>
          <w:p w14:paraId="1AC84441" w14:textId="77777777" w:rsidR="00B44320" w:rsidRPr="00A9329E" w:rsidRDefault="00B44320" w:rsidP="007D1114">
            <w:pPr>
              <w:jc w:val="right"/>
              <w:rPr>
                <w:sz w:val="20"/>
                <w:szCs w:val="20"/>
              </w:rPr>
            </w:pPr>
          </w:p>
        </w:tc>
        <w:tc>
          <w:tcPr>
            <w:tcW w:w="1620" w:type="dxa"/>
            <w:vAlign w:val="center"/>
          </w:tcPr>
          <w:p w14:paraId="0FEF447D" w14:textId="77777777" w:rsidR="00B44320" w:rsidRPr="00A9329E" w:rsidRDefault="00B44320" w:rsidP="007D1114">
            <w:pPr>
              <w:rPr>
                <w:sz w:val="20"/>
                <w:szCs w:val="20"/>
              </w:rPr>
            </w:pPr>
            <w:r>
              <w:rPr>
                <w:sz w:val="20"/>
                <w:szCs w:val="20"/>
              </w:rPr>
              <w:t>industry</w:t>
            </w:r>
          </w:p>
        </w:tc>
        <w:tc>
          <w:tcPr>
            <w:tcW w:w="1080" w:type="dxa"/>
            <w:vAlign w:val="center"/>
          </w:tcPr>
          <w:p w14:paraId="69231ED6" w14:textId="77777777" w:rsidR="00B44320" w:rsidRPr="00A9329E" w:rsidRDefault="00B44320" w:rsidP="007D1114">
            <w:pPr>
              <w:jc w:val="center"/>
              <w:rPr>
                <w:sz w:val="20"/>
                <w:szCs w:val="20"/>
              </w:rPr>
            </w:pPr>
            <w:r w:rsidRPr="00A9329E">
              <w:rPr>
                <w:sz w:val="20"/>
                <w:szCs w:val="20"/>
              </w:rPr>
              <w:t>107 EJ</w:t>
            </w:r>
          </w:p>
        </w:tc>
        <w:tc>
          <w:tcPr>
            <w:tcW w:w="1008" w:type="dxa"/>
            <w:shd w:val="clear" w:color="auto" w:fill="auto"/>
            <w:vAlign w:val="center"/>
          </w:tcPr>
          <w:p w14:paraId="0362F720" w14:textId="77777777" w:rsidR="00B44320" w:rsidRPr="00E662A5" w:rsidRDefault="00B44320" w:rsidP="007D1114">
            <w:pPr>
              <w:jc w:val="center"/>
              <w:rPr>
                <w:sz w:val="20"/>
                <w:szCs w:val="20"/>
              </w:rPr>
            </w:pPr>
            <w:r w:rsidRPr="00E662A5">
              <w:rPr>
                <w:sz w:val="20"/>
                <w:szCs w:val="20"/>
              </w:rPr>
              <w:t>1.0</w:t>
            </w:r>
            <w:r w:rsidRPr="00E662A5">
              <w:rPr>
                <w:sz w:val="20"/>
                <w:szCs w:val="20"/>
              </w:rPr>
              <w:br/>
            </w:r>
            <w:proofErr w:type="spellStart"/>
            <w:r w:rsidRPr="00E662A5">
              <w:rPr>
                <w:sz w:val="20"/>
                <w:szCs w:val="20"/>
              </w:rPr>
              <w:t>Gton</w:t>
            </w:r>
            <w:proofErr w:type="spellEnd"/>
          </w:p>
        </w:tc>
        <w:tc>
          <w:tcPr>
            <w:tcW w:w="972" w:type="dxa"/>
            <w:shd w:val="clear" w:color="auto" w:fill="auto"/>
            <w:vAlign w:val="center"/>
          </w:tcPr>
          <w:p w14:paraId="06AF3203" w14:textId="77777777" w:rsidR="00B44320" w:rsidRPr="00E662A5" w:rsidRDefault="00B44320" w:rsidP="007D1114">
            <w:pPr>
              <w:jc w:val="center"/>
              <w:rPr>
                <w:sz w:val="20"/>
                <w:szCs w:val="20"/>
              </w:rPr>
            </w:pPr>
            <w:r w:rsidRPr="00E662A5">
              <w:rPr>
                <w:sz w:val="20"/>
                <w:szCs w:val="20"/>
              </w:rPr>
              <w:t>5.4</w:t>
            </w:r>
            <w:r w:rsidRPr="00E662A5">
              <w:rPr>
                <w:sz w:val="20"/>
                <w:szCs w:val="20"/>
              </w:rPr>
              <w:br/>
            </w:r>
            <w:proofErr w:type="spellStart"/>
            <w:r w:rsidRPr="00E662A5">
              <w:rPr>
                <w:sz w:val="20"/>
                <w:szCs w:val="20"/>
              </w:rPr>
              <w:t>Gton</w:t>
            </w:r>
            <w:proofErr w:type="spellEnd"/>
          </w:p>
        </w:tc>
        <w:tc>
          <w:tcPr>
            <w:tcW w:w="720" w:type="dxa"/>
            <w:shd w:val="clear" w:color="auto" w:fill="auto"/>
            <w:vAlign w:val="center"/>
          </w:tcPr>
          <w:p w14:paraId="0A1E5717" w14:textId="77777777" w:rsidR="00B44320" w:rsidRPr="00E662A5" w:rsidRDefault="00B44320" w:rsidP="007D1114">
            <w:pPr>
              <w:jc w:val="center"/>
              <w:rPr>
                <w:sz w:val="20"/>
                <w:szCs w:val="20"/>
              </w:rPr>
            </w:pPr>
            <w:r w:rsidRPr="00E662A5">
              <w:rPr>
                <w:sz w:val="20"/>
                <w:szCs w:val="20"/>
              </w:rPr>
              <w:t xml:space="preserve">-44% </w:t>
            </w:r>
            <w:r w:rsidRPr="00E662A5">
              <w:rPr>
                <w:sz w:val="20"/>
                <w:szCs w:val="20"/>
                <w:vertAlign w:val="superscript"/>
              </w:rPr>
              <w:t>c</w:t>
            </w:r>
          </w:p>
        </w:tc>
        <w:tc>
          <w:tcPr>
            <w:tcW w:w="720" w:type="dxa"/>
            <w:shd w:val="clear" w:color="auto" w:fill="auto"/>
            <w:vAlign w:val="center"/>
          </w:tcPr>
          <w:p w14:paraId="48FFB119" w14:textId="77777777" w:rsidR="00B44320" w:rsidRPr="00E662A5" w:rsidRDefault="00B44320" w:rsidP="007D1114">
            <w:pPr>
              <w:jc w:val="center"/>
              <w:rPr>
                <w:sz w:val="20"/>
                <w:szCs w:val="20"/>
              </w:rPr>
            </w:pPr>
            <w:r w:rsidRPr="00E662A5">
              <w:rPr>
                <w:sz w:val="20"/>
                <w:szCs w:val="20"/>
              </w:rPr>
              <w:t xml:space="preserve">-35% </w:t>
            </w:r>
            <w:r w:rsidRPr="00E662A5">
              <w:rPr>
                <w:sz w:val="20"/>
                <w:szCs w:val="20"/>
                <w:vertAlign w:val="superscript"/>
              </w:rPr>
              <w:t>c</w:t>
            </w:r>
          </w:p>
        </w:tc>
        <w:tc>
          <w:tcPr>
            <w:tcW w:w="720" w:type="dxa"/>
            <w:shd w:val="clear" w:color="auto" w:fill="auto"/>
            <w:vAlign w:val="center"/>
          </w:tcPr>
          <w:p w14:paraId="1439D836" w14:textId="77777777" w:rsidR="00B44320" w:rsidRPr="00E662A5" w:rsidRDefault="00B44320" w:rsidP="007D1114">
            <w:pPr>
              <w:jc w:val="center"/>
              <w:rPr>
                <w:sz w:val="20"/>
                <w:szCs w:val="20"/>
              </w:rPr>
            </w:pPr>
            <w:r w:rsidRPr="00E662A5">
              <w:rPr>
                <w:sz w:val="20"/>
                <w:szCs w:val="20"/>
              </w:rPr>
              <w:t>26 EJ</w:t>
            </w:r>
          </w:p>
        </w:tc>
        <w:tc>
          <w:tcPr>
            <w:tcW w:w="810" w:type="dxa"/>
            <w:shd w:val="clear" w:color="auto" w:fill="auto"/>
            <w:vAlign w:val="center"/>
          </w:tcPr>
          <w:p w14:paraId="0A285814" w14:textId="77777777" w:rsidR="00B44320" w:rsidRPr="00E662A5" w:rsidRDefault="00B44320" w:rsidP="007D1114">
            <w:pPr>
              <w:jc w:val="center"/>
              <w:rPr>
                <w:sz w:val="20"/>
                <w:szCs w:val="20"/>
              </w:rPr>
            </w:pPr>
            <w:r w:rsidRPr="00E662A5">
              <w:rPr>
                <w:sz w:val="20"/>
                <w:szCs w:val="20"/>
              </w:rPr>
              <w:t>82 EJ</w:t>
            </w:r>
          </w:p>
        </w:tc>
        <w:tc>
          <w:tcPr>
            <w:tcW w:w="720" w:type="dxa"/>
            <w:shd w:val="clear" w:color="auto" w:fill="auto"/>
            <w:vAlign w:val="center"/>
          </w:tcPr>
          <w:p w14:paraId="48C79D2E" w14:textId="77777777" w:rsidR="00B44320" w:rsidRPr="00E662A5" w:rsidRDefault="00B44320" w:rsidP="007D1114">
            <w:pPr>
              <w:jc w:val="center"/>
              <w:rPr>
                <w:sz w:val="20"/>
                <w:szCs w:val="20"/>
              </w:rPr>
            </w:pPr>
            <w:r w:rsidRPr="00E662A5">
              <w:rPr>
                <w:sz w:val="20"/>
                <w:szCs w:val="20"/>
              </w:rPr>
              <w:t>-</w:t>
            </w:r>
            <w:r>
              <w:rPr>
                <w:sz w:val="20"/>
                <w:szCs w:val="20"/>
              </w:rPr>
              <w:t>52</w:t>
            </w:r>
            <w:r w:rsidRPr="00E662A5">
              <w:rPr>
                <w:sz w:val="20"/>
                <w:szCs w:val="20"/>
              </w:rPr>
              <w:t xml:space="preserve">% </w:t>
            </w:r>
            <w:r>
              <w:rPr>
                <w:sz w:val="20"/>
                <w:szCs w:val="20"/>
                <w:vertAlign w:val="superscript"/>
              </w:rPr>
              <w:t>d</w:t>
            </w:r>
          </w:p>
        </w:tc>
        <w:tc>
          <w:tcPr>
            <w:tcW w:w="720" w:type="dxa"/>
            <w:shd w:val="clear" w:color="auto" w:fill="auto"/>
            <w:vAlign w:val="center"/>
          </w:tcPr>
          <w:p w14:paraId="2CE5C41B" w14:textId="77777777" w:rsidR="00B44320" w:rsidRPr="00E662A5" w:rsidRDefault="00B44320" w:rsidP="007D1114">
            <w:pPr>
              <w:jc w:val="center"/>
              <w:rPr>
                <w:sz w:val="20"/>
                <w:szCs w:val="20"/>
              </w:rPr>
            </w:pPr>
            <w:r w:rsidRPr="00E662A5">
              <w:rPr>
                <w:sz w:val="20"/>
                <w:szCs w:val="20"/>
              </w:rPr>
              <w:t>-</w:t>
            </w:r>
            <w:r>
              <w:rPr>
                <w:sz w:val="20"/>
                <w:szCs w:val="20"/>
              </w:rPr>
              <w:t>45</w:t>
            </w:r>
            <w:r w:rsidRPr="00E662A5">
              <w:rPr>
                <w:sz w:val="20"/>
                <w:szCs w:val="20"/>
              </w:rPr>
              <w:t xml:space="preserve">% </w:t>
            </w:r>
            <w:r>
              <w:rPr>
                <w:sz w:val="20"/>
                <w:szCs w:val="20"/>
                <w:vertAlign w:val="superscript"/>
              </w:rPr>
              <w:t>d</w:t>
            </w:r>
          </w:p>
        </w:tc>
      </w:tr>
      <w:tr w:rsidR="00B44320" w:rsidRPr="00EE6A9D" w14:paraId="4C6AC76C" w14:textId="77777777" w:rsidTr="007D1114">
        <w:tc>
          <w:tcPr>
            <w:tcW w:w="1008" w:type="dxa"/>
            <w:vMerge/>
          </w:tcPr>
          <w:p w14:paraId="0D1D4C9D" w14:textId="77777777" w:rsidR="00B44320" w:rsidRPr="00A9329E" w:rsidRDefault="00B44320" w:rsidP="007D1114">
            <w:pPr>
              <w:jc w:val="right"/>
              <w:rPr>
                <w:sz w:val="20"/>
                <w:szCs w:val="20"/>
              </w:rPr>
            </w:pPr>
          </w:p>
        </w:tc>
        <w:tc>
          <w:tcPr>
            <w:tcW w:w="1620" w:type="dxa"/>
            <w:vAlign w:val="center"/>
          </w:tcPr>
          <w:p w14:paraId="3810E007" w14:textId="77777777" w:rsidR="00B44320" w:rsidRPr="00A9329E" w:rsidRDefault="00B44320" w:rsidP="007D1114">
            <w:pPr>
              <w:rPr>
                <w:sz w:val="20"/>
                <w:szCs w:val="20"/>
              </w:rPr>
            </w:pPr>
            <w:r>
              <w:rPr>
                <w:sz w:val="20"/>
                <w:szCs w:val="20"/>
              </w:rPr>
              <w:t>freight</w:t>
            </w:r>
            <w:r w:rsidRPr="00A9329E">
              <w:rPr>
                <w:sz w:val="20"/>
                <w:szCs w:val="20"/>
              </w:rPr>
              <w:t xml:space="preserve"> transport</w:t>
            </w:r>
          </w:p>
        </w:tc>
        <w:tc>
          <w:tcPr>
            <w:tcW w:w="1080" w:type="dxa"/>
            <w:vAlign w:val="center"/>
          </w:tcPr>
          <w:p w14:paraId="7A6F40D6" w14:textId="77777777" w:rsidR="00B44320" w:rsidRPr="00A9329E" w:rsidRDefault="00B44320" w:rsidP="007D1114">
            <w:pPr>
              <w:jc w:val="center"/>
              <w:rPr>
                <w:sz w:val="20"/>
                <w:szCs w:val="20"/>
              </w:rPr>
            </w:pPr>
            <w:r>
              <w:rPr>
                <w:sz w:val="20"/>
                <w:szCs w:val="20"/>
              </w:rPr>
              <w:t>27</w:t>
            </w:r>
            <w:r w:rsidRPr="00A9329E">
              <w:rPr>
                <w:sz w:val="20"/>
                <w:szCs w:val="20"/>
              </w:rPr>
              <w:t xml:space="preserve"> EJ</w:t>
            </w:r>
          </w:p>
        </w:tc>
        <w:tc>
          <w:tcPr>
            <w:tcW w:w="1008" w:type="dxa"/>
            <w:shd w:val="clear" w:color="auto" w:fill="auto"/>
            <w:vAlign w:val="center"/>
          </w:tcPr>
          <w:p w14:paraId="191738D9" w14:textId="77777777" w:rsidR="00B44320" w:rsidRPr="00E662A5" w:rsidRDefault="00B44320" w:rsidP="007D1114">
            <w:pPr>
              <w:jc w:val="center"/>
              <w:rPr>
                <w:sz w:val="20"/>
                <w:szCs w:val="20"/>
              </w:rPr>
            </w:pPr>
            <w:r>
              <w:rPr>
                <w:sz w:val="20"/>
                <w:szCs w:val="20"/>
              </w:rPr>
              <w:t xml:space="preserve">31 </w:t>
            </w:r>
            <w:proofErr w:type="spellStart"/>
            <w:r w:rsidRPr="00E662A5">
              <w:rPr>
                <w:sz w:val="20"/>
                <w:szCs w:val="20"/>
              </w:rPr>
              <w:t>tr</w:t>
            </w:r>
            <w:proofErr w:type="spellEnd"/>
            <w:r w:rsidRPr="00E662A5">
              <w:rPr>
                <w:sz w:val="20"/>
                <w:szCs w:val="20"/>
              </w:rPr>
              <w:br/>
              <w:t xml:space="preserve"> ton-km</w:t>
            </w:r>
          </w:p>
        </w:tc>
        <w:tc>
          <w:tcPr>
            <w:tcW w:w="972" w:type="dxa"/>
            <w:shd w:val="clear" w:color="auto" w:fill="auto"/>
            <w:vAlign w:val="center"/>
          </w:tcPr>
          <w:p w14:paraId="2AEC8DE9" w14:textId="77777777" w:rsidR="00B44320" w:rsidRPr="00E662A5" w:rsidRDefault="00B44320" w:rsidP="007D1114">
            <w:pPr>
              <w:jc w:val="center"/>
              <w:rPr>
                <w:sz w:val="20"/>
                <w:szCs w:val="20"/>
              </w:rPr>
            </w:pPr>
            <w:r>
              <w:rPr>
                <w:sz w:val="20"/>
                <w:szCs w:val="20"/>
              </w:rPr>
              <w:t>51</w:t>
            </w:r>
            <w:r w:rsidRPr="00E662A5">
              <w:rPr>
                <w:sz w:val="20"/>
                <w:szCs w:val="20"/>
              </w:rPr>
              <w:t xml:space="preserve"> </w:t>
            </w:r>
            <w:proofErr w:type="spellStart"/>
            <w:r w:rsidRPr="00E662A5">
              <w:rPr>
                <w:sz w:val="20"/>
                <w:szCs w:val="20"/>
              </w:rPr>
              <w:t>tr</w:t>
            </w:r>
            <w:proofErr w:type="spellEnd"/>
            <w:r w:rsidRPr="00E662A5">
              <w:rPr>
                <w:sz w:val="20"/>
                <w:szCs w:val="20"/>
              </w:rPr>
              <w:br/>
              <w:t>ton-km</w:t>
            </w:r>
          </w:p>
        </w:tc>
        <w:tc>
          <w:tcPr>
            <w:tcW w:w="720" w:type="dxa"/>
            <w:shd w:val="clear" w:color="auto" w:fill="auto"/>
            <w:vAlign w:val="center"/>
          </w:tcPr>
          <w:p w14:paraId="500CFC82" w14:textId="77777777" w:rsidR="00B44320" w:rsidRPr="00E662A5" w:rsidRDefault="00B44320" w:rsidP="007D1114">
            <w:pPr>
              <w:jc w:val="center"/>
              <w:rPr>
                <w:sz w:val="20"/>
                <w:szCs w:val="20"/>
              </w:rPr>
            </w:pPr>
            <w:r>
              <w:rPr>
                <w:sz w:val="20"/>
                <w:szCs w:val="20"/>
              </w:rPr>
              <w:t>+32</w:t>
            </w:r>
            <w:r w:rsidRPr="00E662A5">
              <w:rPr>
                <w:sz w:val="20"/>
                <w:szCs w:val="20"/>
              </w:rPr>
              <w:t>%</w:t>
            </w:r>
          </w:p>
        </w:tc>
        <w:tc>
          <w:tcPr>
            <w:tcW w:w="720" w:type="dxa"/>
            <w:shd w:val="clear" w:color="auto" w:fill="auto"/>
            <w:vAlign w:val="center"/>
          </w:tcPr>
          <w:p w14:paraId="1D3FF167" w14:textId="77777777" w:rsidR="00B44320" w:rsidRPr="00E662A5" w:rsidRDefault="00B44320" w:rsidP="007D1114">
            <w:pPr>
              <w:jc w:val="center"/>
              <w:rPr>
                <w:sz w:val="20"/>
                <w:szCs w:val="20"/>
              </w:rPr>
            </w:pPr>
            <w:r>
              <w:rPr>
                <w:sz w:val="20"/>
                <w:szCs w:val="20"/>
              </w:rPr>
              <w:t>+139</w:t>
            </w:r>
            <w:r w:rsidRPr="00E662A5">
              <w:rPr>
                <w:sz w:val="20"/>
                <w:szCs w:val="20"/>
              </w:rPr>
              <w:t>%</w:t>
            </w:r>
          </w:p>
        </w:tc>
        <w:tc>
          <w:tcPr>
            <w:tcW w:w="720" w:type="dxa"/>
            <w:shd w:val="clear" w:color="auto" w:fill="auto"/>
            <w:vAlign w:val="center"/>
          </w:tcPr>
          <w:p w14:paraId="391CBEA8" w14:textId="77777777" w:rsidR="00B44320" w:rsidRPr="00E662A5" w:rsidRDefault="00B44320" w:rsidP="007D1114">
            <w:pPr>
              <w:jc w:val="center"/>
              <w:rPr>
                <w:sz w:val="20"/>
                <w:szCs w:val="20"/>
              </w:rPr>
            </w:pPr>
            <w:r>
              <w:rPr>
                <w:sz w:val="20"/>
                <w:szCs w:val="20"/>
              </w:rPr>
              <w:t>11</w:t>
            </w:r>
            <w:r w:rsidRPr="00E662A5">
              <w:rPr>
                <w:sz w:val="20"/>
                <w:szCs w:val="20"/>
              </w:rPr>
              <w:t xml:space="preserve"> EJ</w:t>
            </w:r>
          </w:p>
        </w:tc>
        <w:tc>
          <w:tcPr>
            <w:tcW w:w="810" w:type="dxa"/>
            <w:shd w:val="clear" w:color="auto" w:fill="auto"/>
            <w:vAlign w:val="center"/>
          </w:tcPr>
          <w:p w14:paraId="1ECAFC63" w14:textId="77777777" w:rsidR="00B44320" w:rsidRPr="00E662A5" w:rsidRDefault="00B44320" w:rsidP="007D1114">
            <w:pPr>
              <w:jc w:val="center"/>
              <w:rPr>
                <w:sz w:val="20"/>
                <w:szCs w:val="20"/>
              </w:rPr>
            </w:pPr>
            <w:r w:rsidRPr="00E662A5">
              <w:rPr>
                <w:sz w:val="20"/>
                <w:szCs w:val="20"/>
              </w:rPr>
              <w:t>1</w:t>
            </w:r>
            <w:r>
              <w:rPr>
                <w:sz w:val="20"/>
                <w:szCs w:val="20"/>
              </w:rPr>
              <w:t>7</w:t>
            </w:r>
            <w:r w:rsidRPr="00E662A5">
              <w:rPr>
                <w:sz w:val="20"/>
                <w:szCs w:val="20"/>
              </w:rPr>
              <w:t xml:space="preserve"> EJ</w:t>
            </w:r>
          </w:p>
        </w:tc>
        <w:tc>
          <w:tcPr>
            <w:tcW w:w="720" w:type="dxa"/>
            <w:shd w:val="clear" w:color="auto" w:fill="auto"/>
            <w:vAlign w:val="center"/>
          </w:tcPr>
          <w:p w14:paraId="6C413522" w14:textId="77777777" w:rsidR="00B44320" w:rsidRPr="00E662A5" w:rsidRDefault="00B44320" w:rsidP="007D1114">
            <w:pPr>
              <w:jc w:val="center"/>
              <w:rPr>
                <w:sz w:val="20"/>
                <w:szCs w:val="20"/>
              </w:rPr>
            </w:pPr>
            <w:r w:rsidRPr="00E662A5">
              <w:rPr>
                <w:sz w:val="20"/>
                <w:szCs w:val="20"/>
              </w:rPr>
              <w:t>-</w:t>
            </w:r>
            <w:r>
              <w:rPr>
                <w:sz w:val="20"/>
                <w:szCs w:val="20"/>
              </w:rPr>
              <w:t>18</w:t>
            </w:r>
            <w:r w:rsidRPr="00E662A5">
              <w:rPr>
                <w:sz w:val="20"/>
                <w:szCs w:val="20"/>
              </w:rPr>
              <w:t>%</w:t>
            </w:r>
          </w:p>
        </w:tc>
        <w:tc>
          <w:tcPr>
            <w:tcW w:w="720" w:type="dxa"/>
            <w:shd w:val="clear" w:color="auto" w:fill="auto"/>
            <w:vAlign w:val="center"/>
          </w:tcPr>
          <w:p w14:paraId="1CA04B05" w14:textId="77777777" w:rsidR="00B44320" w:rsidRPr="00E662A5" w:rsidRDefault="00B44320" w:rsidP="007D1114">
            <w:pPr>
              <w:jc w:val="center"/>
              <w:rPr>
                <w:sz w:val="20"/>
                <w:szCs w:val="20"/>
              </w:rPr>
            </w:pPr>
            <w:r w:rsidRPr="00E662A5">
              <w:rPr>
                <w:sz w:val="20"/>
                <w:szCs w:val="20"/>
              </w:rPr>
              <w:t>-</w:t>
            </w:r>
            <w:r>
              <w:rPr>
                <w:sz w:val="20"/>
                <w:szCs w:val="20"/>
              </w:rPr>
              <w:t>1</w:t>
            </w:r>
            <w:r w:rsidRPr="00E662A5">
              <w:rPr>
                <w:sz w:val="20"/>
                <w:szCs w:val="20"/>
              </w:rPr>
              <w:t>%</w:t>
            </w:r>
          </w:p>
        </w:tc>
      </w:tr>
      <w:tr w:rsidR="00B44320" w:rsidRPr="00EE6A9D" w14:paraId="650EB67A" w14:textId="77777777" w:rsidTr="007D1114">
        <w:tc>
          <w:tcPr>
            <w:tcW w:w="1008" w:type="dxa"/>
            <w:vMerge/>
          </w:tcPr>
          <w:p w14:paraId="37715473" w14:textId="77777777" w:rsidR="00B44320" w:rsidRPr="00A9329E" w:rsidRDefault="00B44320" w:rsidP="007D1114">
            <w:pPr>
              <w:jc w:val="right"/>
              <w:rPr>
                <w:sz w:val="20"/>
                <w:szCs w:val="20"/>
              </w:rPr>
            </w:pPr>
          </w:p>
        </w:tc>
        <w:tc>
          <w:tcPr>
            <w:tcW w:w="1620" w:type="dxa"/>
            <w:vAlign w:val="center"/>
          </w:tcPr>
          <w:p w14:paraId="11C18DEE" w14:textId="77777777" w:rsidR="00B44320" w:rsidRPr="00A9329E" w:rsidRDefault="00B44320" w:rsidP="007D1114">
            <w:pPr>
              <w:rPr>
                <w:sz w:val="20"/>
                <w:szCs w:val="20"/>
              </w:rPr>
            </w:pPr>
            <w:r>
              <w:rPr>
                <w:sz w:val="20"/>
                <w:szCs w:val="20"/>
              </w:rPr>
              <w:t>Int.</w:t>
            </w:r>
            <w:r w:rsidRPr="00A9329E">
              <w:rPr>
                <w:sz w:val="20"/>
                <w:szCs w:val="20"/>
              </w:rPr>
              <w:t xml:space="preserve"> bunker </w:t>
            </w:r>
            <w:proofErr w:type="spellStart"/>
            <w:r w:rsidRPr="00A9329E">
              <w:rPr>
                <w:sz w:val="20"/>
                <w:szCs w:val="20"/>
              </w:rPr>
              <w:t>fuels</w:t>
            </w:r>
            <w:r w:rsidRPr="008335F6">
              <w:rPr>
                <w:sz w:val="20"/>
                <w:szCs w:val="20"/>
                <w:vertAlign w:val="superscript"/>
              </w:rPr>
              <w:t>e</w:t>
            </w:r>
            <w:proofErr w:type="spellEnd"/>
          </w:p>
        </w:tc>
        <w:tc>
          <w:tcPr>
            <w:tcW w:w="1080" w:type="dxa"/>
            <w:vAlign w:val="center"/>
          </w:tcPr>
          <w:p w14:paraId="496EA83F" w14:textId="77777777" w:rsidR="00B44320" w:rsidRPr="00A9329E" w:rsidRDefault="00B44320" w:rsidP="007D1114">
            <w:pPr>
              <w:jc w:val="center"/>
              <w:rPr>
                <w:sz w:val="20"/>
                <w:szCs w:val="20"/>
              </w:rPr>
            </w:pPr>
            <w:r w:rsidRPr="00A9329E">
              <w:rPr>
                <w:sz w:val="20"/>
                <w:szCs w:val="20"/>
              </w:rPr>
              <w:t>10 EJ</w:t>
            </w:r>
          </w:p>
        </w:tc>
        <w:tc>
          <w:tcPr>
            <w:tcW w:w="1008" w:type="dxa"/>
            <w:shd w:val="clear" w:color="auto" w:fill="auto"/>
            <w:vAlign w:val="center"/>
          </w:tcPr>
          <w:p w14:paraId="353948FC" w14:textId="77777777" w:rsidR="00B44320" w:rsidRPr="00285C58" w:rsidRDefault="00B44320" w:rsidP="007D1114">
            <w:pPr>
              <w:jc w:val="center"/>
              <w:rPr>
                <w:sz w:val="20"/>
                <w:szCs w:val="20"/>
              </w:rPr>
            </w:pPr>
            <w:proofErr w:type="spellStart"/>
            <w:r w:rsidRPr="00285C58">
              <w:rPr>
                <w:sz w:val="20"/>
                <w:szCs w:val="20"/>
              </w:rPr>
              <w:t>n.a</w:t>
            </w:r>
            <w:proofErr w:type="spellEnd"/>
            <w:r w:rsidRPr="00285C58">
              <w:rPr>
                <w:sz w:val="20"/>
                <w:szCs w:val="20"/>
              </w:rPr>
              <w:t>.</w:t>
            </w:r>
          </w:p>
        </w:tc>
        <w:tc>
          <w:tcPr>
            <w:tcW w:w="972" w:type="dxa"/>
            <w:shd w:val="clear" w:color="auto" w:fill="auto"/>
            <w:vAlign w:val="center"/>
          </w:tcPr>
          <w:p w14:paraId="71B1CC0D" w14:textId="77777777" w:rsidR="00B44320" w:rsidRPr="00285C58" w:rsidRDefault="00B44320" w:rsidP="007D1114">
            <w:pPr>
              <w:jc w:val="center"/>
              <w:rPr>
                <w:sz w:val="20"/>
                <w:szCs w:val="20"/>
              </w:rPr>
            </w:pPr>
            <w:proofErr w:type="spellStart"/>
            <w:r>
              <w:rPr>
                <w:sz w:val="20"/>
                <w:szCs w:val="20"/>
              </w:rPr>
              <w:t>n.a</w:t>
            </w:r>
            <w:proofErr w:type="spellEnd"/>
            <w:r>
              <w:rPr>
                <w:sz w:val="20"/>
                <w:szCs w:val="20"/>
              </w:rPr>
              <w:t>.</w:t>
            </w:r>
          </w:p>
        </w:tc>
        <w:tc>
          <w:tcPr>
            <w:tcW w:w="720" w:type="dxa"/>
            <w:shd w:val="clear" w:color="auto" w:fill="auto"/>
            <w:vAlign w:val="center"/>
          </w:tcPr>
          <w:p w14:paraId="4CEE0D20" w14:textId="77777777" w:rsidR="00B44320" w:rsidRPr="00285C58" w:rsidRDefault="00B44320" w:rsidP="007D1114">
            <w:pPr>
              <w:jc w:val="center"/>
              <w:rPr>
                <w:sz w:val="20"/>
                <w:szCs w:val="20"/>
              </w:rPr>
            </w:pPr>
            <w:proofErr w:type="spellStart"/>
            <w:r>
              <w:rPr>
                <w:sz w:val="20"/>
                <w:szCs w:val="20"/>
              </w:rPr>
              <w:t>n.a</w:t>
            </w:r>
            <w:proofErr w:type="spellEnd"/>
            <w:r>
              <w:rPr>
                <w:sz w:val="20"/>
                <w:szCs w:val="20"/>
              </w:rPr>
              <w:t>.</w:t>
            </w:r>
          </w:p>
        </w:tc>
        <w:tc>
          <w:tcPr>
            <w:tcW w:w="720" w:type="dxa"/>
            <w:shd w:val="clear" w:color="auto" w:fill="auto"/>
            <w:vAlign w:val="center"/>
          </w:tcPr>
          <w:p w14:paraId="637A6EF2" w14:textId="77777777" w:rsidR="00B44320" w:rsidRPr="00285C58" w:rsidRDefault="00B44320" w:rsidP="007D1114">
            <w:pPr>
              <w:jc w:val="center"/>
              <w:rPr>
                <w:sz w:val="20"/>
                <w:szCs w:val="20"/>
              </w:rPr>
            </w:pPr>
            <w:proofErr w:type="spellStart"/>
            <w:r>
              <w:rPr>
                <w:sz w:val="20"/>
                <w:szCs w:val="20"/>
              </w:rPr>
              <w:t>n.a</w:t>
            </w:r>
            <w:proofErr w:type="spellEnd"/>
            <w:r>
              <w:rPr>
                <w:sz w:val="20"/>
                <w:szCs w:val="20"/>
              </w:rPr>
              <w:t>.</w:t>
            </w:r>
          </w:p>
        </w:tc>
        <w:tc>
          <w:tcPr>
            <w:tcW w:w="720" w:type="dxa"/>
            <w:shd w:val="clear" w:color="auto" w:fill="auto"/>
            <w:vAlign w:val="center"/>
          </w:tcPr>
          <w:p w14:paraId="6AFF3073" w14:textId="77777777" w:rsidR="00B44320" w:rsidRPr="00F34245" w:rsidRDefault="00B44320" w:rsidP="007D1114">
            <w:pPr>
              <w:jc w:val="center"/>
              <w:rPr>
                <w:sz w:val="20"/>
                <w:szCs w:val="20"/>
              </w:rPr>
            </w:pPr>
            <w:proofErr w:type="spellStart"/>
            <w:r>
              <w:rPr>
                <w:sz w:val="20"/>
                <w:szCs w:val="20"/>
              </w:rPr>
              <w:t>n.a</w:t>
            </w:r>
            <w:proofErr w:type="spellEnd"/>
            <w:r>
              <w:rPr>
                <w:sz w:val="20"/>
                <w:szCs w:val="20"/>
              </w:rPr>
              <w:t>.</w:t>
            </w:r>
          </w:p>
        </w:tc>
        <w:tc>
          <w:tcPr>
            <w:tcW w:w="810" w:type="dxa"/>
            <w:shd w:val="clear" w:color="auto" w:fill="auto"/>
            <w:vAlign w:val="center"/>
          </w:tcPr>
          <w:p w14:paraId="5AF29341" w14:textId="77777777" w:rsidR="00B44320" w:rsidRPr="00F34245" w:rsidRDefault="00B44320" w:rsidP="007D1114">
            <w:pPr>
              <w:jc w:val="center"/>
              <w:rPr>
                <w:sz w:val="20"/>
                <w:szCs w:val="20"/>
              </w:rPr>
            </w:pPr>
            <w:proofErr w:type="spellStart"/>
            <w:r>
              <w:rPr>
                <w:sz w:val="20"/>
                <w:szCs w:val="20"/>
              </w:rPr>
              <w:t>n.a</w:t>
            </w:r>
            <w:proofErr w:type="spellEnd"/>
            <w:r>
              <w:rPr>
                <w:sz w:val="20"/>
                <w:szCs w:val="20"/>
              </w:rPr>
              <w:t>.</w:t>
            </w:r>
          </w:p>
        </w:tc>
        <w:tc>
          <w:tcPr>
            <w:tcW w:w="720" w:type="dxa"/>
            <w:shd w:val="clear" w:color="auto" w:fill="auto"/>
            <w:vAlign w:val="center"/>
          </w:tcPr>
          <w:p w14:paraId="2707F89C" w14:textId="77777777" w:rsidR="00B44320" w:rsidRPr="00285C58" w:rsidRDefault="00B44320" w:rsidP="007D1114">
            <w:pPr>
              <w:jc w:val="center"/>
              <w:rPr>
                <w:sz w:val="20"/>
                <w:szCs w:val="20"/>
              </w:rPr>
            </w:pPr>
            <w:proofErr w:type="spellStart"/>
            <w:r>
              <w:rPr>
                <w:sz w:val="20"/>
                <w:szCs w:val="20"/>
              </w:rPr>
              <w:t>n.a</w:t>
            </w:r>
            <w:proofErr w:type="spellEnd"/>
            <w:r>
              <w:rPr>
                <w:sz w:val="20"/>
                <w:szCs w:val="20"/>
              </w:rPr>
              <w:t>.</w:t>
            </w:r>
          </w:p>
        </w:tc>
        <w:tc>
          <w:tcPr>
            <w:tcW w:w="720" w:type="dxa"/>
            <w:shd w:val="clear" w:color="auto" w:fill="auto"/>
            <w:vAlign w:val="center"/>
          </w:tcPr>
          <w:p w14:paraId="77D943E6" w14:textId="77777777" w:rsidR="00B44320" w:rsidRPr="00285C58" w:rsidRDefault="00B44320" w:rsidP="007D1114">
            <w:pPr>
              <w:jc w:val="center"/>
              <w:rPr>
                <w:sz w:val="20"/>
                <w:szCs w:val="20"/>
              </w:rPr>
            </w:pPr>
            <w:proofErr w:type="spellStart"/>
            <w:r>
              <w:rPr>
                <w:sz w:val="20"/>
                <w:szCs w:val="20"/>
              </w:rPr>
              <w:t>n.a</w:t>
            </w:r>
            <w:proofErr w:type="spellEnd"/>
            <w:r>
              <w:rPr>
                <w:sz w:val="20"/>
                <w:szCs w:val="20"/>
              </w:rPr>
              <w:t>.</w:t>
            </w:r>
          </w:p>
        </w:tc>
      </w:tr>
      <w:tr w:rsidR="00B44320" w:rsidRPr="00EE6A9D" w14:paraId="39ED04FC" w14:textId="77777777" w:rsidTr="007D1114">
        <w:tc>
          <w:tcPr>
            <w:tcW w:w="2628" w:type="dxa"/>
            <w:gridSpan w:val="2"/>
          </w:tcPr>
          <w:p w14:paraId="007B6421" w14:textId="77777777" w:rsidR="00B44320" w:rsidRPr="00F34245" w:rsidRDefault="00B44320" w:rsidP="007D1114">
            <w:pPr>
              <w:rPr>
                <w:b/>
                <w:sz w:val="20"/>
                <w:szCs w:val="20"/>
              </w:rPr>
            </w:pPr>
            <w:r w:rsidRPr="00F34245">
              <w:rPr>
                <w:b/>
                <w:sz w:val="20"/>
                <w:szCs w:val="20"/>
              </w:rPr>
              <w:t>Total</w:t>
            </w:r>
          </w:p>
        </w:tc>
        <w:tc>
          <w:tcPr>
            <w:tcW w:w="1080" w:type="dxa"/>
            <w:vAlign w:val="center"/>
          </w:tcPr>
          <w:p w14:paraId="18BCF87E" w14:textId="77777777" w:rsidR="00B44320" w:rsidRPr="00F34245" w:rsidRDefault="00B44320" w:rsidP="007D1114">
            <w:pPr>
              <w:jc w:val="center"/>
              <w:rPr>
                <w:b/>
                <w:sz w:val="20"/>
                <w:szCs w:val="20"/>
              </w:rPr>
            </w:pPr>
            <w:r>
              <w:rPr>
                <w:b/>
                <w:sz w:val="20"/>
                <w:szCs w:val="20"/>
              </w:rPr>
              <w:t>245</w:t>
            </w:r>
            <w:r w:rsidRPr="00F34245">
              <w:rPr>
                <w:b/>
                <w:sz w:val="20"/>
                <w:szCs w:val="20"/>
              </w:rPr>
              <w:t xml:space="preserve"> </w:t>
            </w:r>
            <w:proofErr w:type="spellStart"/>
            <w:r w:rsidRPr="00F34245">
              <w:rPr>
                <w:b/>
                <w:sz w:val="20"/>
                <w:szCs w:val="20"/>
              </w:rPr>
              <w:t>EJ</w:t>
            </w:r>
            <w:r>
              <w:rPr>
                <w:b/>
                <w:sz w:val="20"/>
                <w:szCs w:val="20"/>
                <w:vertAlign w:val="superscript"/>
              </w:rPr>
              <w:t>f</w:t>
            </w:r>
            <w:proofErr w:type="spellEnd"/>
          </w:p>
        </w:tc>
        <w:tc>
          <w:tcPr>
            <w:tcW w:w="1008" w:type="dxa"/>
            <w:shd w:val="clear" w:color="auto" w:fill="auto"/>
            <w:vAlign w:val="center"/>
          </w:tcPr>
          <w:p w14:paraId="2495BD96" w14:textId="77777777" w:rsidR="00B44320" w:rsidRPr="00E662A5" w:rsidRDefault="00B44320" w:rsidP="007D1114">
            <w:pPr>
              <w:jc w:val="center"/>
              <w:rPr>
                <w:sz w:val="20"/>
                <w:szCs w:val="20"/>
              </w:rPr>
            </w:pPr>
            <w:proofErr w:type="spellStart"/>
            <w:r w:rsidRPr="00285C58">
              <w:rPr>
                <w:sz w:val="20"/>
                <w:szCs w:val="20"/>
              </w:rPr>
              <w:t>n.a</w:t>
            </w:r>
            <w:proofErr w:type="spellEnd"/>
            <w:r w:rsidRPr="00285C58">
              <w:rPr>
                <w:sz w:val="20"/>
                <w:szCs w:val="20"/>
              </w:rPr>
              <w:t>.</w:t>
            </w:r>
          </w:p>
        </w:tc>
        <w:tc>
          <w:tcPr>
            <w:tcW w:w="972" w:type="dxa"/>
            <w:shd w:val="clear" w:color="auto" w:fill="auto"/>
            <w:vAlign w:val="center"/>
          </w:tcPr>
          <w:p w14:paraId="1F96F13C" w14:textId="77777777" w:rsidR="00B44320" w:rsidRPr="00E662A5" w:rsidRDefault="00B44320" w:rsidP="007D1114">
            <w:pPr>
              <w:jc w:val="center"/>
              <w:rPr>
                <w:sz w:val="20"/>
                <w:szCs w:val="20"/>
              </w:rPr>
            </w:pPr>
            <w:proofErr w:type="spellStart"/>
            <w:r>
              <w:rPr>
                <w:sz w:val="20"/>
                <w:szCs w:val="20"/>
              </w:rPr>
              <w:t>n.a</w:t>
            </w:r>
            <w:proofErr w:type="spellEnd"/>
            <w:r>
              <w:rPr>
                <w:sz w:val="20"/>
                <w:szCs w:val="20"/>
              </w:rPr>
              <w:t>.</w:t>
            </w:r>
          </w:p>
        </w:tc>
        <w:tc>
          <w:tcPr>
            <w:tcW w:w="720" w:type="dxa"/>
            <w:shd w:val="clear" w:color="auto" w:fill="auto"/>
            <w:vAlign w:val="center"/>
          </w:tcPr>
          <w:p w14:paraId="7CB13C6F" w14:textId="77777777" w:rsidR="00B44320" w:rsidRPr="00E662A5" w:rsidRDefault="00B44320" w:rsidP="007D1114">
            <w:pPr>
              <w:jc w:val="center"/>
              <w:rPr>
                <w:sz w:val="20"/>
                <w:szCs w:val="20"/>
              </w:rPr>
            </w:pPr>
            <w:proofErr w:type="spellStart"/>
            <w:r>
              <w:rPr>
                <w:sz w:val="20"/>
                <w:szCs w:val="20"/>
              </w:rPr>
              <w:t>n.a</w:t>
            </w:r>
            <w:proofErr w:type="spellEnd"/>
            <w:r>
              <w:rPr>
                <w:sz w:val="20"/>
                <w:szCs w:val="20"/>
              </w:rPr>
              <w:t>.</w:t>
            </w:r>
          </w:p>
        </w:tc>
        <w:tc>
          <w:tcPr>
            <w:tcW w:w="720" w:type="dxa"/>
            <w:shd w:val="clear" w:color="auto" w:fill="auto"/>
            <w:vAlign w:val="center"/>
          </w:tcPr>
          <w:p w14:paraId="36686845" w14:textId="77777777" w:rsidR="00B44320" w:rsidRPr="00E662A5" w:rsidRDefault="00B44320" w:rsidP="007D1114">
            <w:pPr>
              <w:jc w:val="center"/>
              <w:rPr>
                <w:sz w:val="20"/>
                <w:szCs w:val="20"/>
              </w:rPr>
            </w:pPr>
            <w:proofErr w:type="spellStart"/>
            <w:r>
              <w:rPr>
                <w:sz w:val="20"/>
                <w:szCs w:val="20"/>
              </w:rPr>
              <w:t>n.a</w:t>
            </w:r>
            <w:proofErr w:type="spellEnd"/>
            <w:r>
              <w:rPr>
                <w:sz w:val="20"/>
                <w:szCs w:val="20"/>
              </w:rPr>
              <w:t>.</w:t>
            </w:r>
          </w:p>
        </w:tc>
        <w:tc>
          <w:tcPr>
            <w:tcW w:w="720" w:type="dxa"/>
            <w:shd w:val="clear" w:color="auto" w:fill="auto"/>
            <w:vAlign w:val="center"/>
          </w:tcPr>
          <w:p w14:paraId="5E74FD8D" w14:textId="77777777" w:rsidR="00B44320" w:rsidRPr="00011B9E" w:rsidRDefault="00B44320" w:rsidP="007D1114">
            <w:pPr>
              <w:jc w:val="center"/>
              <w:rPr>
                <w:b/>
                <w:sz w:val="20"/>
                <w:szCs w:val="20"/>
              </w:rPr>
            </w:pPr>
            <w:r w:rsidRPr="00011B9E">
              <w:rPr>
                <w:b/>
                <w:sz w:val="20"/>
                <w:szCs w:val="20"/>
              </w:rPr>
              <w:t>8</w:t>
            </w:r>
            <w:r>
              <w:rPr>
                <w:b/>
                <w:sz w:val="20"/>
                <w:szCs w:val="20"/>
              </w:rPr>
              <w:t>2</w:t>
            </w:r>
            <w:r w:rsidRPr="00011B9E">
              <w:rPr>
                <w:b/>
                <w:sz w:val="20"/>
                <w:szCs w:val="20"/>
              </w:rPr>
              <w:t xml:space="preserve"> EJ</w:t>
            </w:r>
          </w:p>
        </w:tc>
        <w:tc>
          <w:tcPr>
            <w:tcW w:w="810" w:type="dxa"/>
            <w:shd w:val="clear" w:color="auto" w:fill="auto"/>
            <w:vAlign w:val="center"/>
          </w:tcPr>
          <w:p w14:paraId="492FE5EF" w14:textId="77777777" w:rsidR="00B44320" w:rsidRPr="00011B9E" w:rsidRDefault="00B44320" w:rsidP="007D1114">
            <w:pPr>
              <w:jc w:val="center"/>
              <w:rPr>
                <w:b/>
                <w:sz w:val="20"/>
                <w:szCs w:val="20"/>
              </w:rPr>
            </w:pPr>
            <w:r w:rsidRPr="00011B9E">
              <w:rPr>
                <w:b/>
                <w:sz w:val="20"/>
                <w:szCs w:val="20"/>
              </w:rPr>
              <w:t>1</w:t>
            </w:r>
            <w:r>
              <w:rPr>
                <w:b/>
                <w:sz w:val="20"/>
                <w:szCs w:val="20"/>
              </w:rPr>
              <w:t xml:space="preserve">53 </w:t>
            </w:r>
            <w:r w:rsidRPr="00011B9E">
              <w:rPr>
                <w:b/>
                <w:sz w:val="20"/>
                <w:szCs w:val="20"/>
              </w:rPr>
              <w:t>EJ</w:t>
            </w:r>
          </w:p>
        </w:tc>
        <w:tc>
          <w:tcPr>
            <w:tcW w:w="720" w:type="dxa"/>
            <w:shd w:val="clear" w:color="auto" w:fill="auto"/>
            <w:vAlign w:val="center"/>
          </w:tcPr>
          <w:p w14:paraId="4D94E840" w14:textId="77777777" w:rsidR="00B44320" w:rsidRPr="00011B9E" w:rsidRDefault="00B44320" w:rsidP="007D1114">
            <w:pPr>
              <w:jc w:val="center"/>
              <w:rPr>
                <w:b/>
                <w:sz w:val="20"/>
                <w:szCs w:val="20"/>
              </w:rPr>
            </w:pPr>
            <w:r w:rsidRPr="00011B9E">
              <w:rPr>
                <w:b/>
                <w:sz w:val="20"/>
                <w:szCs w:val="20"/>
              </w:rPr>
              <w:t>-</w:t>
            </w:r>
            <w:r>
              <w:rPr>
                <w:b/>
                <w:sz w:val="20"/>
                <w:szCs w:val="20"/>
              </w:rPr>
              <w:t>25</w:t>
            </w:r>
            <w:r w:rsidRPr="00011B9E">
              <w:rPr>
                <w:b/>
                <w:sz w:val="20"/>
                <w:szCs w:val="20"/>
              </w:rPr>
              <w:t>%</w:t>
            </w:r>
          </w:p>
        </w:tc>
        <w:tc>
          <w:tcPr>
            <w:tcW w:w="720" w:type="dxa"/>
            <w:shd w:val="clear" w:color="auto" w:fill="auto"/>
            <w:vAlign w:val="center"/>
          </w:tcPr>
          <w:p w14:paraId="649EC4B3" w14:textId="77777777" w:rsidR="00B44320" w:rsidRPr="00011B9E" w:rsidRDefault="00B44320" w:rsidP="007D1114">
            <w:pPr>
              <w:jc w:val="center"/>
              <w:rPr>
                <w:b/>
                <w:sz w:val="20"/>
                <w:szCs w:val="20"/>
              </w:rPr>
            </w:pPr>
            <w:r w:rsidRPr="00011B9E">
              <w:rPr>
                <w:b/>
                <w:sz w:val="20"/>
                <w:szCs w:val="20"/>
              </w:rPr>
              <w:t>-</w:t>
            </w:r>
            <w:r>
              <w:rPr>
                <w:b/>
                <w:sz w:val="20"/>
                <w:szCs w:val="20"/>
              </w:rPr>
              <w:t>46</w:t>
            </w:r>
            <w:r w:rsidRPr="00011B9E">
              <w:rPr>
                <w:b/>
                <w:sz w:val="20"/>
                <w:szCs w:val="20"/>
              </w:rPr>
              <w:t>%</w:t>
            </w:r>
          </w:p>
        </w:tc>
      </w:tr>
    </w:tbl>
    <w:p w14:paraId="54E4F7FC" w14:textId="77777777" w:rsidR="00B44320" w:rsidRPr="00F34245" w:rsidRDefault="00B44320" w:rsidP="007D1114">
      <w:pPr>
        <w:rPr>
          <w:sz w:val="20"/>
          <w:szCs w:val="20"/>
        </w:rPr>
      </w:pPr>
      <w:proofErr w:type="spellStart"/>
      <w:r w:rsidRPr="00F34245">
        <w:rPr>
          <w:sz w:val="20"/>
          <w:szCs w:val="20"/>
        </w:rPr>
        <w:t>n.a</w:t>
      </w:r>
      <w:proofErr w:type="spellEnd"/>
      <w:r w:rsidRPr="00F34245">
        <w:rPr>
          <w:sz w:val="20"/>
          <w:szCs w:val="20"/>
        </w:rPr>
        <w:t>. not applicable</w:t>
      </w:r>
    </w:p>
    <w:p w14:paraId="6F0A607A" w14:textId="77777777" w:rsidR="00B44320" w:rsidRDefault="00B44320" w:rsidP="007D1114">
      <w:pPr>
        <w:rPr>
          <w:sz w:val="20"/>
          <w:szCs w:val="20"/>
        </w:rPr>
      </w:pPr>
      <w:r w:rsidRPr="00AC171B">
        <w:rPr>
          <w:vertAlign w:val="superscript"/>
        </w:rPr>
        <w:t>a</w:t>
      </w:r>
      <w:r w:rsidRPr="00AC171B">
        <w:t xml:space="preserve"> </w:t>
      </w:r>
      <w:r w:rsidRPr="00285C58">
        <w:rPr>
          <w:sz w:val="20"/>
          <w:szCs w:val="20"/>
        </w:rPr>
        <w:t>trillion passenger-</w:t>
      </w:r>
      <w:proofErr w:type="spellStart"/>
      <w:r w:rsidRPr="00285C58">
        <w:rPr>
          <w:sz w:val="20"/>
          <w:szCs w:val="20"/>
        </w:rPr>
        <w:t>kilometers</w:t>
      </w:r>
      <w:proofErr w:type="spellEnd"/>
      <w:r w:rsidRPr="00285C58">
        <w:rPr>
          <w:sz w:val="20"/>
          <w:szCs w:val="20"/>
        </w:rPr>
        <w:br/>
      </w:r>
      <w:r w:rsidRPr="00285C58">
        <w:rPr>
          <w:sz w:val="20"/>
          <w:szCs w:val="20"/>
          <w:vertAlign w:val="superscript"/>
        </w:rPr>
        <w:t>b</w:t>
      </w:r>
      <w:r w:rsidRPr="00285C58">
        <w:rPr>
          <w:sz w:val="20"/>
          <w:szCs w:val="20"/>
        </w:rPr>
        <w:t xml:space="preserve"> billion m</w:t>
      </w:r>
      <w:r w:rsidRPr="00285C58">
        <w:rPr>
          <w:sz w:val="20"/>
          <w:szCs w:val="20"/>
          <w:vertAlign w:val="superscript"/>
        </w:rPr>
        <w:t>2</w:t>
      </w:r>
      <w:r w:rsidRPr="00285C58">
        <w:rPr>
          <w:sz w:val="20"/>
          <w:szCs w:val="20"/>
        </w:rPr>
        <w:t xml:space="preserve"> of floorspace</w:t>
      </w:r>
      <w:r w:rsidRPr="00285C58">
        <w:rPr>
          <w:sz w:val="20"/>
          <w:szCs w:val="20"/>
        </w:rPr>
        <w:br/>
      </w:r>
      <w:r w:rsidRPr="00285C58">
        <w:rPr>
          <w:sz w:val="20"/>
          <w:szCs w:val="20"/>
          <w:vertAlign w:val="superscript"/>
        </w:rPr>
        <w:t>c</w:t>
      </w:r>
      <w:r w:rsidRPr="00285C58">
        <w:rPr>
          <w:sz w:val="20"/>
          <w:szCs w:val="20"/>
        </w:rPr>
        <w:t xml:space="preserve"> difference to ETP 2DS scenario</w:t>
      </w:r>
      <w:r w:rsidRPr="00277BD0">
        <w:rPr>
          <w:noProof/>
          <w:sz w:val="20"/>
          <w:szCs w:val="20"/>
          <w:vertAlign w:val="superscript"/>
        </w:rPr>
        <w:t>16</w:t>
      </w:r>
      <w:r>
        <w:rPr>
          <w:sz w:val="20"/>
          <w:szCs w:val="20"/>
        </w:rPr>
        <w:t xml:space="preserve"> due to lack of data in GEA</w:t>
      </w:r>
    </w:p>
    <w:p w14:paraId="7C2411AB" w14:textId="77777777" w:rsidR="00B44320" w:rsidRPr="00285C58" w:rsidRDefault="00B44320" w:rsidP="007D1114">
      <w:pPr>
        <w:rPr>
          <w:sz w:val="20"/>
          <w:szCs w:val="20"/>
        </w:rPr>
      </w:pPr>
      <w:r w:rsidRPr="008335F6">
        <w:rPr>
          <w:sz w:val="20"/>
          <w:szCs w:val="20"/>
          <w:vertAlign w:val="superscript"/>
        </w:rPr>
        <w:t>d</w:t>
      </w:r>
      <w:r>
        <w:rPr>
          <w:sz w:val="20"/>
          <w:szCs w:val="20"/>
        </w:rPr>
        <w:t xml:space="preserve"> </w:t>
      </w:r>
      <w:r w:rsidRPr="00285C58">
        <w:rPr>
          <w:sz w:val="20"/>
          <w:szCs w:val="20"/>
        </w:rPr>
        <w:t xml:space="preserve">difference in energy use between LED and </w:t>
      </w:r>
      <w:r>
        <w:rPr>
          <w:sz w:val="20"/>
          <w:szCs w:val="20"/>
        </w:rPr>
        <w:t>ETP 2DS</w:t>
      </w:r>
      <w:r w:rsidRPr="00285C58">
        <w:rPr>
          <w:sz w:val="20"/>
          <w:szCs w:val="20"/>
        </w:rPr>
        <w:t xml:space="preserve"> is –</w:t>
      </w:r>
      <w:r>
        <w:rPr>
          <w:sz w:val="20"/>
          <w:szCs w:val="20"/>
        </w:rPr>
        <w:t>38</w:t>
      </w:r>
      <w:r w:rsidRPr="00285C58">
        <w:rPr>
          <w:sz w:val="20"/>
          <w:szCs w:val="20"/>
        </w:rPr>
        <w:t>% and -4</w:t>
      </w:r>
      <w:r>
        <w:rPr>
          <w:sz w:val="20"/>
          <w:szCs w:val="20"/>
        </w:rPr>
        <w:t>1</w:t>
      </w:r>
      <w:r w:rsidRPr="00285C58">
        <w:rPr>
          <w:sz w:val="20"/>
          <w:szCs w:val="20"/>
        </w:rPr>
        <w:t>% respectively</w:t>
      </w:r>
      <w:r>
        <w:rPr>
          <w:sz w:val="20"/>
          <w:szCs w:val="20"/>
        </w:rPr>
        <w:t>.</w:t>
      </w:r>
      <w:r w:rsidRPr="00285C58">
        <w:rPr>
          <w:sz w:val="20"/>
          <w:szCs w:val="20"/>
        </w:rPr>
        <w:br/>
      </w:r>
      <w:proofErr w:type="spellStart"/>
      <w:r>
        <w:rPr>
          <w:sz w:val="20"/>
          <w:szCs w:val="20"/>
          <w:vertAlign w:val="superscript"/>
        </w:rPr>
        <w:t>e</w:t>
      </w:r>
      <w:proofErr w:type="spellEnd"/>
      <w:r w:rsidRPr="00285C58">
        <w:rPr>
          <w:sz w:val="20"/>
          <w:szCs w:val="20"/>
        </w:rPr>
        <w:t xml:space="preserve"> Considered at the global level</w:t>
      </w:r>
      <w:r>
        <w:rPr>
          <w:sz w:val="20"/>
          <w:szCs w:val="20"/>
        </w:rPr>
        <w:t xml:space="preserve"> only in </w:t>
      </w:r>
      <w:r w:rsidRPr="00285C58">
        <w:rPr>
          <w:sz w:val="20"/>
          <w:szCs w:val="20"/>
        </w:rPr>
        <w:t>energy statistics and emiss</w:t>
      </w:r>
      <w:r>
        <w:rPr>
          <w:sz w:val="20"/>
          <w:szCs w:val="20"/>
        </w:rPr>
        <w:t>ion accounting (and in GEA Efficiency)</w:t>
      </w:r>
      <w:r w:rsidRPr="00285C58">
        <w:rPr>
          <w:sz w:val="20"/>
          <w:szCs w:val="20"/>
        </w:rPr>
        <w:t>.</w:t>
      </w:r>
      <w:r>
        <w:rPr>
          <w:sz w:val="20"/>
          <w:szCs w:val="20"/>
        </w:rPr>
        <w:br/>
      </w:r>
      <w:r>
        <w:rPr>
          <w:sz w:val="20"/>
          <w:szCs w:val="20"/>
          <w:vertAlign w:val="superscript"/>
        </w:rPr>
        <w:t>f</w:t>
      </w:r>
      <w:r>
        <w:rPr>
          <w:sz w:val="20"/>
          <w:szCs w:val="20"/>
        </w:rPr>
        <w:t xml:space="preserve"> GEA-Efficiency global final energy use: 396 EJ. LED: -38%</w:t>
      </w:r>
      <w:r w:rsidRPr="00285C58">
        <w:rPr>
          <w:sz w:val="20"/>
          <w:szCs w:val="20"/>
        </w:rPr>
        <w:t xml:space="preserve"> </w:t>
      </w:r>
    </w:p>
    <w:p w14:paraId="0EC6B5F3" w14:textId="77777777" w:rsidR="00B44320" w:rsidRPr="00E571B7" w:rsidRDefault="00B44320" w:rsidP="007D1114"/>
    <w:p w14:paraId="783EE33F" w14:textId="77777777" w:rsidR="00B44320" w:rsidRDefault="00B44320" w:rsidP="007D1114">
      <w:pPr>
        <w:rPr>
          <w:b/>
        </w:rPr>
      </w:pPr>
    </w:p>
    <w:p w14:paraId="1FA0DC07" w14:textId="77777777" w:rsidR="00B44320" w:rsidRDefault="00B44320" w:rsidP="007D1114">
      <w:pPr>
        <w:rPr>
          <w:b/>
        </w:rPr>
      </w:pPr>
      <w:r>
        <w:rPr>
          <w:b/>
        </w:rPr>
        <w:br w:type="page"/>
      </w:r>
    </w:p>
    <w:p w14:paraId="7925C0FF" w14:textId="77777777" w:rsidR="00B44320" w:rsidRPr="0024201F" w:rsidRDefault="00B44320" w:rsidP="007D1114">
      <w:pPr>
        <w:rPr>
          <w:b/>
        </w:rPr>
      </w:pPr>
      <w:r w:rsidRPr="0024201F">
        <w:rPr>
          <w:b/>
        </w:rPr>
        <w:t>LED aggregated into 3 Sectors and Compared to other Studies</w:t>
      </w:r>
    </w:p>
    <w:p w14:paraId="3869E947" w14:textId="77777777" w:rsidR="00B44320" w:rsidRDefault="00B44320" w:rsidP="007D1114">
      <w:r>
        <w:t xml:space="preserve">Final energy demand is conventionally reported </w:t>
      </w:r>
      <w:r w:rsidRPr="00E571B7">
        <w:t>in three end-use sectors: buildings, transport, and industry</w:t>
      </w:r>
      <w:r>
        <w:t>. These aggregations are common to many other studies including national and global e</w:t>
      </w:r>
      <w:r w:rsidRPr="00E571B7">
        <w:t>nergy statistics</w:t>
      </w:r>
      <w:r w:rsidRPr="00C0426E">
        <w:rPr>
          <w:noProof/>
          <w:vertAlign w:val="superscript"/>
        </w:rPr>
        <w:t>10</w:t>
      </w:r>
      <w:r>
        <w:t xml:space="preserve">, energy </w:t>
      </w:r>
      <w:r w:rsidRPr="00E571B7">
        <w:t>projections</w:t>
      </w:r>
      <w:r w:rsidRPr="00C0426E">
        <w:rPr>
          <w:noProof/>
          <w:vertAlign w:val="superscript"/>
        </w:rPr>
        <w:t>16</w:t>
      </w:r>
      <w:r w:rsidRPr="00E571B7">
        <w:t xml:space="preserve">, </w:t>
      </w:r>
      <w:r>
        <w:t xml:space="preserve">and </w:t>
      </w:r>
      <w:r w:rsidRPr="00E571B7">
        <w:t>mitigation pathwa</w:t>
      </w:r>
      <w:r>
        <w:t>y analysis</w:t>
      </w:r>
      <w:r w:rsidRPr="00C0426E">
        <w:rPr>
          <w:noProof/>
          <w:vertAlign w:val="superscript"/>
        </w:rPr>
        <w:t>62</w:t>
      </w:r>
      <w:r>
        <w:t>.</w:t>
      </w:r>
    </w:p>
    <w:p w14:paraId="52271F56" w14:textId="77777777" w:rsidR="00B44320" w:rsidRDefault="00B44320" w:rsidP="007D1114"/>
    <w:p w14:paraId="41E9F837" w14:textId="77777777" w:rsidR="00B44320" w:rsidRPr="00E571B7" w:rsidRDefault="00B44320" w:rsidP="007D1114">
      <w:r w:rsidRPr="00E571B7">
        <w:t xml:space="preserve">To ensure comparability between the LED scenario and </w:t>
      </w:r>
      <w:r>
        <w:t xml:space="preserve">these </w:t>
      </w:r>
      <w:r w:rsidRPr="00E571B7">
        <w:t>other studies we aggregate our end-use services and upstream sectors into:</w:t>
      </w:r>
    </w:p>
    <w:p w14:paraId="47E424E1" w14:textId="77777777" w:rsidR="00B44320" w:rsidRPr="00E571B7" w:rsidRDefault="00B44320" w:rsidP="007D1114">
      <w:pPr>
        <w:pStyle w:val="ListParagraph"/>
        <w:numPr>
          <w:ilvl w:val="0"/>
          <w:numId w:val="4"/>
        </w:numPr>
        <w:rPr>
          <w:sz w:val="24"/>
          <w:szCs w:val="24"/>
          <w:lang w:val="en-GB"/>
        </w:rPr>
      </w:pPr>
      <w:r w:rsidRPr="00E571B7">
        <w:rPr>
          <w:sz w:val="24"/>
          <w:szCs w:val="24"/>
          <w:lang w:val="en-GB"/>
        </w:rPr>
        <w:t>buildings (other studies) = thermal comfort + consumer goods + contingency reserve (LED scenario)</w:t>
      </w:r>
    </w:p>
    <w:p w14:paraId="1667AFD8" w14:textId="77777777" w:rsidR="00B44320" w:rsidRPr="00E571B7" w:rsidRDefault="00B44320" w:rsidP="007D1114">
      <w:pPr>
        <w:pStyle w:val="ListParagraph"/>
        <w:numPr>
          <w:ilvl w:val="0"/>
          <w:numId w:val="4"/>
        </w:numPr>
        <w:rPr>
          <w:sz w:val="24"/>
          <w:szCs w:val="24"/>
          <w:lang w:val="en-GB"/>
        </w:rPr>
      </w:pPr>
      <w:r w:rsidRPr="00E571B7">
        <w:rPr>
          <w:sz w:val="24"/>
          <w:szCs w:val="24"/>
          <w:lang w:val="en-GB"/>
        </w:rPr>
        <w:t>transport (other studies) = mobility + freight transport + international aviation and shipping (LED scenario)</w:t>
      </w:r>
    </w:p>
    <w:p w14:paraId="22D1BEB9" w14:textId="77777777" w:rsidR="00B44320" w:rsidRDefault="00B44320" w:rsidP="007D1114">
      <w:pPr>
        <w:pStyle w:val="ListParagraph"/>
        <w:numPr>
          <w:ilvl w:val="0"/>
          <w:numId w:val="4"/>
        </w:numPr>
        <w:rPr>
          <w:sz w:val="24"/>
          <w:szCs w:val="24"/>
          <w:lang w:val="en-GB"/>
        </w:rPr>
      </w:pPr>
      <w:r w:rsidRPr="00E571B7">
        <w:rPr>
          <w:sz w:val="24"/>
          <w:szCs w:val="24"/>
          <w:lang w:val="en-GB"/>
        </w:rPr>
        <w:t>industry (other studies) = industry (</w:t>
      </w:r>
      <w:r>
        <w:rPr>
          <w:sz w:val="24"/>
          <w:szCs w:val="24"/>
          <w:lang w:val="en-GB"/>
        </w:rPr>
        <w:t>LED scenario).</w:t>
      </w:r>
    </w:p>
    <w:p w14:paraId="638E7D19" w14:textId="77777777" w:rsidR="00B44320" w:rsidRDefault="00B44320" w:rsidP="007D1114">
      <w:r>
        <w:t>Table SI-5</w:t>
      </w:r>
      <w:r w:rsidRPr="00FA1AD7">
        <w:t xml:space="preserve">-4 </w:t>
      </w:r>
      <w:r>
        <w:t>the</w:t>
      </w:r>
      <w:r w:rsidRPr="00FA1AD7">
        <w:t xml:space="preserve"> </w:t>
      </w:r>
      <w:r>
        <w:t>aggregated 3-sector LED demands which enables a direct comparison with other scenarios that share comparable characteristics with LED (i.e. have an efficiency focus and meet also stringent climate targets).</w:t>
      </w:r>
    </w:p>
    <w:p w14:paraId="6C620344" w14:textId="77777777" w:rsidR="00B44320" w:rsidRDefault="00B44320" w:rsidP="007D1114"/>
    <w:p w14:paraId="07244A15" w14:textId="77777777" w:rsidR="00B44320" w:rsidRPr="00FA1AD7" w:rsidRDefault="00B44320" w:rsidP="007D1114">
      <w:pPr>
        <w:rPr>
          <w:b/>
          <w:i/>
        </w:rPr>
      </w:pPr>
      <w:r>
        <w:rPr>
          <w:b/>
          <w:i/>
        </w:rPr>
        <w:t>Table SI-5</w:t>
      </w:r>
      <w:r w:rsidRPr="00FA1AD7">
        <w:rPr>
          <w:b/>
          <w:i/>
        </w:rPr>
        <w:t>-4. LED scenario aggregated to 3 sectors and compared to alternative scenarios by 2050</w:t>
      </w:r>
      <w:r>
        <w:rPr>
          <w:b/>
          <w:i/>
        </w:rPr>
        <w:t>.</w:t>
      </w:r>
    </w:p>
    <w:p w14:paraId="163ABD35" w14:textId="77777777" w:rsidR="00B44320" w:rsidRDefault="00B44320" w:rsidP="007D1114">
      <w:pPr>
        <w:rPr>
          <w:b/>
          <w:sz w:val="20"/>
          <w:szCs w:val="20"/>
          <w:lang w:val="en-US"/>
        </w:rPr>
      </w:pPr>
    </w:p>
    <w:tbl>
      <w:tblPr>
        <w:tblW w:w="8460" w:type="dxa"/>
        <w:tblInd w:w="-10" w:type="dxa"/>
        <w:tblLook w:val="04A0" w:firstRow="1" w:lastRow="0" w:firstColumn="1" w:lastColumn="0" w:noHBand="0" w:noVBand="1"/>
      </w:tblPr>
      <w:tblGrid>
        <w:gridCol w:w="1350"/>
        <w:gridCol w:w="736"/>
        <w:gridCol w:w="794"/>
        <w:gridCol w:w="810"/>
        <w:gridCol w:w="1440"/>
        <w:gridCol w:w="1620"/>
        <w:gridCol w:w="1710"/>
      </w:tblGrid>
      <w:tr w:rsidR="00B44320" w:rsidRPr="00906868" w14:paraId="05AC5276" w14:textId="77777777" w:rsidTr="007D1114">
        <w:trPr>
          <w:trHeight w:val="300"/>
        </w:trPr>
        <w:tc>
          <w:tcPr>
            <w:tcW w:w="1350" w:type="dxa"/>
            <w:tcBorders>
              <w:top w:val="single" w:sz="8" w:space="0" w:color="auto"/>
              <w:left w:val="single" w:sz="8" w:space="0" w:color="auto"/>
              <w:bottom w:val="nil"/>
              <w:right w:val="nil"/>
            </w:tcBorders>
            <w:shd w:val="clear" w:color="auto" w:fill="auto"/>
            <w:noWrap/>
            <w:vAlign w:val="bottom"/>
            <w:hideMark/>
          </w:tcPr>
          <w:p w14:paraId="667948DB" w14:textId="77777777" w:rsidR="00B44320" w:rsidRPr="00906868" w:rsidRDefault="00B44320" w:rsidP="007D1114">
            <w:pPr>
              <w:jc w:val="right"/>
              <w:rPr>
                <w:rFonts w:ascii="Calibri" w:eastAsia="Times New Roman" w:hAnsi="Calibri" w:cs="Times New Roman"/>
                <w:b/>
                <w:bCs/>
                <w:color w:val="000000"/>
                <w:sz w:val="20"/>
                <w:szCs w:val="20"/>
                <w:lang w:val="en-US"/>
              </w:rPr>
            </w:pPr>
            <w:r w:rsidRPr="00906868">
              <w:rPr>
                <w:rFonts w:ascii="Calibri" w:eastAsia="Times New Roman" w:hAnsi="Calibri" w:cs="Times New Roman"/>
                <w:b/>
                <w:bCs/>
                <w:color w:val="000000"/>
                <w:sz w:val="20"/>
                <w:szCs w:val="20"/>
                <w:lang w:val="en-US"/>
              </w:rPr>
              <w:t> </w:t>
            </w:r>
          </w:p>
        </w:tc>
        <w:tc>
          <w:tcPr>
            <w:tcW w:w="736" w:type="dxa"/>
            <w:vMerge w:val="restart"/>
            <w:tcBorders>
              <w:top w:val="single" w:sz="8" w:space="0" w:color="auto"/>
              <w:left w:val="nil"/>
              <w:bottom w:val="single" w:sz="8" w:space="0" w:color="000000"/>
              <w:right w:val="single" w:sz="8" w:space="0" w:color="auto"/>
            </w:tcBorders>
            <w:shd w:val="clear" w:color="auto" w:fill="auto"/>
            <w:noWrap/>
            <w:vAlign w:val="bottom"/>
            <w:hideMark/>
          </w:tcPr>
          <w:p w14:paraId="55ECF903" w14:textId="77777777" w:rsidR="00B44320" w:rsidRPr="00906868" w:rsidRDefault="00B44320" w:rsidP="007D1114">
            <w:pPr>
              <w:jc w:val="center"/>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region</w:t>
            </w:r>
          </w:p>
        </w:tc>
        <w:tc>
          <w:tcPr>
            <w:tcW w:w="1604"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bottom"/>
            <w:hideMark/>
          </w:tcPr>
          <w:p w14:paraId="7F19C0CD" w14:textId="77777777" w:rsidR="00B44320" w:rsidRPr="00906868" w:rsidRDefault="00B44320" w:rsidP="007D1114">
            <w:pPr>
              <w:jc w:val="center"/>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LED</w:t>
            </w:r>
          </w:p>
        </w:tc>
        <w:tc>
          <w:tcPr>
            <w:tcW w:w="4770" w:type="dxa"/>
            <w:gridSpan w:val="3"/>
            <w:tcBorders>
              <w:top w:val="single" w:sz="8" w:space="0" w:color="auto"/>
              <w:left w:val="nil"/>
              <w:bottom w:val="nil"/>
              <w:right w:val="single" w:sz="8" w:space="0" w:color="000000"/>
            </w:tcBorders>
            <w:shd w:val="clear" w:color="auto" w:fill="auto"/>
            <w:noWrap/>
            <w:vAlign w:val="bottom"/>
            <w:hideMark/>
          </w:tcPr>
          <w:p w14:paraId="1A067B13" w14:textId="77777777" w:rsidR="00B44320" w:rsidRPr="00906868" w:rsidRDefault="00B44320" w:rsidP="007D1114">
            <w:pPr>
              <w:jc w:val="center"/>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comparable scenarios</w:t>
            </w:r>
          </w:p>
        </w:tc>
      </w:tr>
      <w:tr w:rsidR="00B44320" w:rsidRPr="00906868" w14:paraId="6E067191" w14:textId="77777777" w:rsidTr="007D1114">
        <w:trPr>
          <w:trHeight w:val="585"/>
        </w:trPr>
        <w:tc>
          <w:tcPr>
            <w:tcW w:w="1350" w:type="dxa"/>
            <w:tcBorders>
              <w:top w:val="nil"/>
              <w:left w:val="single" w:sz="8" w:space="0" w:color="auto"/>
              <w:bottom w:val="nil"/>
              <w:right w:val="nil"/>
            </w:tcBorders>
            <w:shd w:val="clear" w:color="auto" w:fill="auto"/>
            <w:noWrap/>
            <w:vAlign w:val="bottom"/>
            <w:hideMark/>
          </w:tcPr>
          <w:p w14:paraId="3EE42214" w14:textId="77777777" w:rsidR="00B44320" w:rsidRPr="00906868" w:rsidRDefault="00B44320" w:rsidP="007D1114">
            <w:pPr>
              <w:jc w:val="right"/>
              <w:rPr>
                <w:rFonts w:ascii="Calibri" w:eastAsia="Times New Roman" w:hAnsi="Calibri" w:cs="Times New Roman"/>
                <w:b/>
                <w:bCs/>
                <w:color w:val="000000"/>
                <w:sz w:val="20"/>
                <w:szCs w:val="20"/>
                <w:lang w:val="en-US"/>
              </w:rPr>
            </w:pPr>
          </w:p>
        </w:tc>
        <w:tc>
          <w:tcPr>
            <w:tcW w:w="736" w:type="dxa"/>
            <w:vMerge/>
            <w:tcBorders>
              <w:top w:val="single" w:sz="8" w:space="0" w:color="auto"/>
              <w:left w:val="nil"/>
              <w:bottom w:val="single" w:sz="8" w:space="0" w:color="000000"/>
              <w:right w:val="single" w:sz="8" w:space="0" w:color="auto"/>
            </w:tcBorders>
            <w:vAlign w:val="center"/>
            <w:hideMark/>
          </w:tcPr>
          <w:p w14:paraId="50FC2F5C" w14:textId="77777777" w:rsidR="00B44320" w:rsidRPr="00906868" w:rsidRDefault="00B44320" w:rsidP="007D1114">
            <w:pPr>
              <w:rPr>
                <w:rFonts w:ascii="Calibri" w:eastAsia="Times New Roman" w:hAnsi="Calibri" w:cs="Times New Roman"/>
                <w:color w:val="000000"/>
                <w:sz w:val="20"/>
                <w:szCs w:val="20"/>
                <w:lang w:val="en-US"/>
              </w:rPr>
            </w:pPr>
          </w:p>
        </w:tc>
        <w:tc>
          <w:tcPr>
            <w:tcW w:w="1604" w:type="dxa"/>
            <w:gridSpan w:val="2"/>
            <w:vMerge/>
            <w:tcBorders>
              <w:top w:val="single" w:sz="8" w:space="0" w:color="auto"/>
              <w:left w:val="single" w:sz="8" w:space="0" w:color="auto"/>
              <w:bottom w:val="single" w:sz="8" w:space="0" w:color="000000"/>
              <w:right w:val="single" w:sz="8" w:space="0" w:color="000000"/>
            </w:tcBorders>
            <w:vAlign w:val="center"/>
            <w:hideMark/>
          </w:tcPr>
          <w:p w14:paraId="75B1AAF2" w14:textId="77777777" w:rsidR="00B44320" w:rsidRPr="00906868" w:rsidRDefault="00B44320" w:rsidP="007D1114">
            <w:pPr>
              <w:jc w:val="center"/>
              <w:rPr>
                <w:rFonts w:ascii="Calibri" w:eastAsia="Times New Roman" w:hAnsi="Calibri" w:cs="Times New Roman"/>
                <w:color w:val="000000"/>
                <w:sz w:val="20"/>
                <w:szCs w:val="20"/>
                <w:lang w:val="en-US"/>
              </w:rPr>
            </w:pPr>
          </w:p>
        </w:tc>
        <w:tc>
          <w:tcPr>
            <w:tcW w:w="1440" w:type="dxa"/>
            <w:tcBorders>
              <w:top w:val="nil"/>
              <w:left w:val="nil"/>
              <w:bottom w:val="single" w:sz="8" w:space="0" w:color="auto"/>
              <w:right w:val="nil"/>
            </w:tcBorders>
            <w:shd w:val="clear" w:color="auto" w:fill="auto"/>
            <w:vAlign w:val="bottom"/>
            <w:hideMark/>
          </w:tcPr>
          <w:p w14:paraId="3BF7ED8A" w14:textId="77777777" w:rsidR="00B44320" w:rsidRPr="00906868" w:rsidRDefault="00B44320" w:rsidP="007D1114">
            <w:pPr>
              <w:jc w:val="center"/>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GEA Efficiency</w:t>
            </w:r>
          </w:p>
        </w:tc>
        <w:tc>
          <w:tcPr>
            <w:tcW w:w="1620" w:type="dxa"/>
            <w:tcBorders>
              <w:top w:val="nil"/>
              <w:left w:val="single" w:sz="8" w:space="0" w:color="auto"/>
              <w:bottom w:val="single" w:sz="8" w:space="0" w:color="auto"/>
              <w:right w:val="nil"/>
            </w:tcBorders>
            <w:shd w:val="clear" w:color="auto" w:fill="auto"/>
            <w:vAlign w:val="bottom"/>
            <w:hideMark/>
          </w:tcPr>
          <w:p w14:paraId="3160A911" w14:textId="77777777" w:rsidR="00B44320" w:rsidRPr="00906868" w:rsidRDefault="00B44320" w:rsidP="007D1114">
            <w:pPr>
              <w:jc w:val="center"/>
              <w:rPr>
                <w:rFonts w:ascii="Calibri" w:eastAsia="Times New Roman" w:hAnsi="Calibri" w:cs="Times New Roman"/>
                <w:color w:val="000000"/>
                <w:sz w:val="20"/>
                <w:szCs w:val="20"/>
                <w:lang w:val="en-US"/>
              </w:rPr>
            </w:pPr>
            <w:r w:rsidRPr="00DF2107">
              <w:rPr>
                <w:rFonts w:ascii="Calibri" w:eastAsia="Times New Roman" w:hAnsi="Calibri" w:cs="Calibri"/>
                <w:color w:val="000000"/>
                <w:sz w:val="20"/>
                <w:szCs w:val="20"/>
                <w:lang w:val="hu-HU" w:eastAsia="hu-HU"/>
              </w:rPr>
              <w:t>Greenpeace A[R]evolution</w:t>
            </w:r>
            <w:r w:rsidRPr="00DF2107">
              <w:rPr>
                <w:rFonts w:ascii="Calibri" w:eastAsia="Times New Roman" w:hAnsi="Calibri" w:cs="Calibri"/>
                <w:color w:val="000000"/>
                <w:sz w:val="20"/>
                <w:szCs w:val="20"/>
                <w:vertAlign w:val="superscript"/>
                <w:lang w:val="hu-HU" w:eastAsia="hu-HU"/>
              </w:rPr>
              <w:t>a</w:t>
            </w:r>
            <w:r>
              <w:rPr>
                <w:rFonts w:ascii="Calibri" w:eastAsia="Times New Roman" w:hAnsi="Calibri" w:cs="Calibri"/>
                <w:noProof/>
                <w:color w:val="000000"/>
                <w:sz w:val="20"/>
                <w:szCs w:val="20"/>
                <w:vertAlign w:val="superscript"/>
                <w:lang w:val="hu-HU" w:eastAsia="hu-HU"/>
              </w:rPr>
              <w:t>17</w:t>
            </w:r>
          </w:p>
        </w:tc>
        <w:tc>
          <w:tcPr>
            <w:tcW w:w="1710" w:type="dxa"/>
            <w:tcBorders>
              <w:top w:val="nil"/>
              <w:left w:val="single" w:sz="8" w:space="0" w:color="auto"/>
              <w:bottom w:val="single" w:sz="8" w:space="0" w:color="auto"/>
              <w:right w:val="single" w:sz="8" w:space="0" w:color="auto"/>
            </w:tcBorders>
            <w:shd w:val="clear" w:color="auto" w:fill="auto"/>
            <w:vAlign w:val="bottom"/>
            <w:hideMark/>
          </w:tcPr>
          <w:p w14:paraId="6442B429" w14:textId="77777777" w:rsidR="00B44320" w:rsidRPr="00906868" w:rsidRDefault="00B44320" w:rsidP="007D1114">
            <w:pPr>
              <w:jc w:val="center"/>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ETP B2DS</w:t>
            </w:r>
            <w:r w:rsidRPr="00906868">
              <w:rPr>
                <w:rFonts w:ascii="Calibri" w:eastAsia="Times New Roman" w:hAnsi="Calibri" w:cs="Times New Roman"/>
                <w:color w:val="000000"/>
                <w:sz w:val="20"/>
                <w:szCs w:val="20"/>
                <w:vertAlign w:val="superscript"/>
                <w:lang w:val="en-US"/>
              </w:rPr>
              <w:t>b</w:t>
            </w:r>
            <w:r>
              <w:rPr>
                <w:rFonts w:ascii="Calibri" w:eastAsia="Times New Roman" w:hAnsi="Calibri" w:cs="Times New Roman"/>
                <w:noProof/>
                <w:color w:val="000000"/>
                <w:sz w:val="20"/>
                <w:szCs w:val="20"/>
                <w:vertAlign w:val="superscript"/>
                <w:lang w:val="en-US"/>
              </w:rPr>
              <w:t>16</w:t>
            </w:r>
          </w:p>
        </w:tc>
      </w:tr>
      <w:tr w:rsidR="00B44320" w:rsidRPr="00906868" w14:paraId="68640B2F" w14:textId="77777777" w:rsidTr="007D1114">
        <w:trPr>
          <w:trHeight w:val="315"/>
        </w:trPr>
        <w:tc>
          <w:tcPr>
            <w:tcW w:w="1350" w:type="dxa"/>
            <w:tcBorders>
              <w:top w:val="nil"/>
              <w:left w:val="single" w:sz="8" w:space="0" w:color="auto"/>
              <w:bottom w:val="nil"/>
              <w:right w:val="nil"/>
            </w:tcBorders>
            <w:shd w:val="clear" w:color="auto" w:fill="auto"/>
            <w:noWrap/>
            <w:vAlign w:val="bottom"/>
            <w:hideMark/>
          </w:tcPr>
          <w:p w14:paraId="083FBE5E" w14:textId="77777777" w:rsidR="00B44320" w:rsidRPr="00906868" w:rsidRDefault="00B44320" w:rsidP="007D1114">
            <w:pPr>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 </w:t>
            </w:r>
          </w:p>
        </w:tc>
        <w:tc>
          <w:tcPr>
            <w:tcW w:w="736" w:type="dxa"/>
            <w:vMerge/>
            <w:tcBorders>
              <w:top w:val="single" w:sz="8" w:space="0" w:color="auto"/>
              <w:left w:val="nil"/>
              <w:bottom w:val="single" w:sz="8" w:space="0" w:color="000000"/>
              <w:right w:val="single" w:sz="8" w:space="0" w:color="auto"/>
            </w:tcBorders>
            <w:vAlign w:val="center"/>
            <w:hideMark/>
          </w:tcPr>
          <w:p w14:paraId="1076C4D6" w14:textId="77777777" w:rsidR="00B44320" w:rsidRPr="00906868" w:rsidRDefault="00B44320" w:rsidP="007D1114">
            <w:pPr>
              <w:rPr>
                <w:rFonts w:ascii="Calibri" w:eastAsia="Times New Roman" w:hAnsi="Calibri" w:cs="Times New Roman"/>
                <w:color w:val="000000"/>
                <w:sz w:val="20"/>
                <w:szCs w:val="20"/>
                <w:lang w:val="en-US"/>
              </w:rPr>
            </w:pPr>
          </w:p>
        </w:tc>
        <w:tc>
          <w:tcPr>
            <w:tcW w:w="794" w:type="dxa"/>
            <w:tcBorders>
              <w:top w:val="nil"/>
              <w:left w:val="nil"/>
              <w:bottom w:val="single" w:sz="8" w:space="0" w:color="auto"/>
              <w:right w:val="single" w:sz="8" w:space="0" w:color="auto"/>
            </w:tcBorders>
            <w:shd w:val="clear" w:color="auto" w:fill="auto"/>
            <w:noWrap/>
            <w:vAlign w:val="bottom"/>
            <w:hideMark/>
          </w:tcPr>
          <w:p w14:paraId="376A116C" w14:textId="77777777" w:rsidR="00B44320" w:rsidRPr="00906868" w:rsidRDefault="00B44320" w:rsidP="007D1114">
            <w:pPr>
              <w:jc w:val="center"/>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2020</w:t>
            </w:r>
          </w:p>
        </w:tc>
        <w:tc>
          <w:tcPr>
            <w:tcW w:w="810" w:type="dxa"/>
            <w:tcBorders>
              <w:top w:val="nil"/>
              <w:left w:val="nil"/>
              <w:bottom w:val="single" w:sz="8" w:space="0" w:color="auto"/>
              <w:right w:val="single" w:sz="8" w:space="0" w:color="auto"/>
            </w:tcBorders>
            <w:shd w:val="clear" w:color="auto" w:fill="auto"/>
            <w:noWrap/>
            <w:vAlign w:val="bottom"/>
            <w:hideMark/>
          </w:tcPr>
          <w:p w14:paraId="7B2B213D" w14:textId="77777777" w:rsidR="00B44320" w:rsidRPr="00906868" w:rsidRDefault="00B44320" w:rsidP="007D1114">
            <w:pPr>
              <w:jc w:val="center"/>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2050</w:t>
            </w:r>
          </w:p>
        </w:tc>
        <w:tc>
          <w:tcPr>
            <w:tcW w:w="4770" w:type="dxa"/>
            <w:gridSpan w:val="3"/>
            <w:tcBorders>
              <w:top w:val="single" w:sz="8" w:space="0" w:color="auto"/>
              <w:left w:val="nil"/>
              <w:bottom w:val="single" w:sz="8" w:space="0" w:color="auto"/>
              <w:right w:val="single" w:sz="8" w:space="0" w:color="000000"/>
            </w:tcBorders>
            <w:shd w:val="clear" w:color="auto" w:fill="auto"/>
            <w:noWrap/>
            <w:vAlign w:val="bottom"/>
            <w:hideMark/>
          </w:tcPr>
          <w:p w14:paraId="40A72C87" w14:textId="77777777" w:rsidR="00B44320" w:rsidRPr="00906868" w:rsidRDefault="00B44320" w:rsidP="007D1114">
            <w:pPr>
              <w:jc w:val="center"/>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2050</w:t>
            </w:r>
          </w:p>
        </w:tc>
      </w:tr>
      <w:tr w:rsidR="00B44320" w:rsidRPr="00906868" w14:paraId="0435D9ED" w14:textId="77777777" w:rsidTr="007D1114">
        <w:trPr>
          <w:trHeight w:val="330"/>
        </w:trPr>
        <w:tc>
          <w:tcPr>
            <w:tcW w:w="1350" w:type="dxa"/>
            <w:tcBorders>
              <w:top w:val="single" w:sz="8" w:space="0" w:color="auto"/>
              <w:left w:val="single" w:sz="8" w:space="0" w:color="auto"/>
              <w:bottom w:val="nil"/>
              <w:right w:val="single" w:sz="8" w:space="0" w:color="auto"/>
            </w:tcBorders>
            <w:shd w:val="clear" w:color="auto" w:fill="auto"/>
            <w:noWrap/>
            <w:vAlign w:val="bottom"/>
            <w:hideMark/>
          </w:tcPr>
          <w:p w14:paraId="610E099A" w14:textId="77777777" w:rsidR="00B44320" w:rsidRPr="00906868" w:rsidRDefault="00B44320" w:rsidP="007D1114">
            <w:pPr>
              <w:rPr>
                <w:rFonts w:ascii="Calibri" w:eastAsia="Times New Roman" w:hAnsi="Calibri" w:cs="Times New Roman"/>
                <w:color w:val="000000"/>
                <w:sz w:val="20"/>
                <w:szCs w:val="20"/>
                <w:lang w:val="en-US"/>
              </w:rPr>
            </w:pPr>
            <w:proofErr w:type="spellStart"/>
            <w:r>
              <w:rPr>
                <w:rFonts w:ascii="Calibri" w:eastAsia="Times New Roman" w:hAnsi="Calibri" w:cs="Times New Roman"/>
                <w:color w:val="000000"/>
                <w:sz w:val="20"/>
                <w:szCs w:val="20"/>
                <w:lang w:val="en-US"/>
              </w:rPr>
              <w:t>buildings</w:t>
            </w:r>
            <w:r w:rsidRPr="00906868">
              <w:rPr>
                <w:rFonts w:ascii="Calibri" w:eastAsia="Times New Roman" w:hAnsi="Calibri" w:cs="Times New Roman"/>
                <w:color w:val="000000"/>
                <w:sz w:val="20"/>
                <w:szCs w:val="20"/>
                <w:vertAlign w:val="superscript"/>
                <w:lang w:val="en-US"/>
              </w:rPr>
              <w:t>c</w:t>
            </w:r>
            <w:proofErr w:type="spellEnd"/>
          </w:p>
        </w:tc>
        <w:tc>
          <w:tcPr>
            <w:tcW w:w="736" w:type="dxa"/>
            <w:tcBorders>
              <w:top w:val="nil"/>
              <w:left w:val="nil"/>
              <w:bottom w:val="nil"/>
              <w:right w:val="nil"/>
            </w:tcBorders>
            <w:shd w:val="clear" w:color="auto" w:fill="auto"/>
            <w:noWrap/>
            <w:vAlign w:val="bottom"/>
            <w:hideMark/>
          </w:tcPr>
          <w:p w14:paraId="729338A0" w14:textId="77777777" w:rsidR="00B44320" w:rsidRPr="00906868" w:rsidRDefault="00B44320" w:rsidP="007D1114">
            <w:pPr>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North</w:t>
            </w:r>
          </w:p>
        </w:tc>
        <w:tc>
          <w:tcPr>
            <w:tcW w:w="794" w:type="dxa"/>
            <w:tcBorders>
              <w:top w:val="nil"/>
              <w:left w:val="single" w:sz="8" w:space="0" w:color="auto"/>
              <w:bottom w:val="single" w:sz="8" w:space="0" w:color="auto"/>
              <w:right w:val="single" w:sz="8" w:space="0" w:color="auto"/>
            </w:tcBorders>
            <w:shd w:val="clear" w:color="000000" w:fill="FFFFFF"/>
            <w:noWrap/>
            <w:vAlign w:val="bottom"/>
            <w:hideMark/>
          </w:tcPr>
          <w:p w14:paraId="14F0509B"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61</w:t>
            </w:r>
            <w:r>
              <w:rPr>
                <w:rFonts w:ascii="Calibri" w:eastAsia="Times New Roman" w:hAnsi="Calibri" w:cs="Times New Roman"/>
                <w:color w:val="000000"/>
                <w:sz w:val="20"/>
                <w:szCs w:val="20"/>
                <w:lang w:val="en-US"/>
              </w:rPr>
              <w:t xml:space="preserve"> EJ</w:t>
            </w:r>
          </w:p>
        </w:tc>
        <w:tc>
          <w:tcPr>
            <w:tcW w:w="810" w:type="dxa"/>
            <w:tcBorders>
              <w:top w:val="nil"/>
              <w:left w:val="nil"/>
              <w:bottom w:val="single" w:sz="8" w:space="0" w:color="auto"/>
              <w:right w:val="single" w:sz="8" w:space="0" w:color="auto"/>
            </w:tcBorders>
            <w:shd w:val="clear" w:color="000000" w:fill="FFFFFF"/>
            <w:noWrap/>
            <w:vAlign w:val="bottom"/>
            <w:hideMark/>
          </w:tcPr>
          <w:p w14:paraId="62511529"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26</w:t>
            </w:r>
            <w:r>
              <w:rPr>
                <w:rFonts w:ascii="Calibri" w:eastAsia="Times New Roman" w:hAnsi="Calibri" w:cs="Times New Roman"/>
                <w:color w:val="000000"/>
                <w:sz w:val="20"/>
                <w:szCs w:val="20"/>
                <w:lang w:val="en-US"/>
              </w:rPr>
              <w:t xml:space="preserve"> EJ</w:t>
            </w:r>
          </w:p>
        </w:tc>
        <w:tc>
          <w:tcPr>
            <w:tcW w:w="1440" w:type="dxa"/>
            <w:tcBorders>
              <w:top w:val="nil"/>
              <w:left w:val="nil"/>
              <w:bottom w:val="single" w:sz="8" w:space="0" w:color="auto"/>
              <w:right w:val="single" w:sz="8" w:space="0" w:color="auto"/>
            </w:tcBorders>
            <w:shd w:val="clear" w:color="000000" w:fill="FFFFFF"/>
            <w:noWrap/>
            <w:vAlign w:val="bottom"/>
            <w:hideMark/>
          </w:tcPr>
          <w:p w14:paraId="5BA5B157"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27</w:t>
            </w:r>
            <w:r>
              <w:rPr>
                <w:rFonts w:ascii="Calibri" w:eastAsia="Times New Roman" w:hAnsi="Calibri" w:cs="Times New Roman"/>
                <w:color w:val="000000"/>
                <w:sz w:val="20"/>
                <w:szCs w:val="20"/>
                <w:lang w:val="en-US"/>
              </w:rPr>
              <w:t xml:space="preserve"> EJ</w:t>
            </w:r>
          </w:p>
        </w:tc>
        <w:tc>
          <w:tcPr>
            <w:tcW w:w="1620" w:type="dxa"/>
            <w:vMerge w:val="restart"/>
            <w:tcBorders>
              <w:top w:val="nil"/>
              <w:left w:val="single" w:sz="8" w:space="0" w:color="auto"/>
              <w:bottom w:val="single" w:sz="8" w:space="0" w:color="000000"/>
              <w:right w:val="single" w:sz="8" w:space="0" w:color="auto"/>
            </w:tcBorders>
            <w:shd w:val="clear" w:color="000000" w:fill="FFFFFF"/>
            <w:noWrap/>
            <w:vAlign w:val="center"/>
            <w:hideMark/>
          </w:tcPr>
          <w:p w14:paraId="7E914293" w14:textId="77777777" w:rsidR="00B44320" w:rsidRPr="00906868" w:rsidRDefault="00B44320" w:rsidP="007D1114">
            <w:pPr>
              <w:jc w:val="center"/>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124</w:t>
            </w:r>
            <w:r>
              <w:rPr>
                <w:rFonts w:ascii="Calibri" w:eastAsia="Times New Roman" w:hAnsi="Calibri" w:cs="Times New Roman"/>
                <w:color w:val="000000"/>
                <w:sz w:val="20"/>
                <w:szCs w:val="20"/>
                <w:lang w:val="en-US"/>
              </w:rPr>
              <w:t xml:space="preserve"> EJ</w:t>
            </w:r>
          </w:p>
        </w:tc>
        <w:tc>
          <w:tcPr>
            <w:tcW w:w="1710" w:type="dxa"/>
            <w:tcBorders>
              <w:top w:val="nil"/>
              <w:left w:val="nil"/>
              <w:bottom w:val="single" w:sz="8" w:space="0" w:color="auto"/>
              <w:right w:val="single" w:sz="8" w:space="0" w:color="auto"/>
            </w:tcBorders>
            <w:shd w:val="clear" w:color="000000" w:fill="FFFFFF"/>
            <w:noWrap/>
            <w:vAlign w:val="bottom"/>
            <w:hideMark/>
          </w:tcPr>
          <w:p w14:paraId="25B3F7CA"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40</w:t>
            </w:r>
            <w:r>
              <w:rPr>
                <w:rFonts w:ascii="Calibri" w:eastAsia="Times New Roman" w:hAnsi="Calibri" w:cs="Times New Roman"/>
                <w:color w:val="000000"/>
                <w:sz w:val="20"/>
                <w:szCs w:val="20"/>
                <w:lang w:val="en-US"/>
              </w:rPr>
              <w:t xml:space="preserve"> EJ</w:t>
            </w:r>
          </w:p>
        </w:tc>
      </w:tr>
      <w:tr w:rsidR="00B44320" w:rsidRPr="00906868" w14:paraId="6AB89306" w14:textId="77777777" w:rsidTr="007D1114">
        <w:trPr>
          <w:trHeight w:val="315"/>
        </w:trPr>
        <w:tc>
          <w:tcPr>
            <w:tcW w:w="1350" w:type="dxa"/>
            <w:tcBorders>
              <w:top w:val="nil"/>
              <w:left w:val="single" w:sz="8" w:space="0" w:color="auto"/>
              <w:bottom w:val="single" w:sz="8" w:space="0" w:color="auto"/>
              <w:right w:val="single" w:sz="8" w:space="0" w:color="auto"/>
            </w:tcBorders>
            <w:shd w:val="clear" w:color="auto" w:fill="auto"/>
            <w:noWrap/>
            <w:vAlign w:val="bottom"/>
            <w:hideMark/>
          </w:tcPr>
          <w:p w14:paraId="20F60EE6" w14:textId="77777777" w:rsidR="00B44320" w:rsidRPr="00906868" w:rsidRDefault="00B44320" w:rsidP="007D1114">
            <w:pPr>
              <w:rPr>
                <w:rFonts w:ascii="Calibri" w:eastAsia="Times New Roman" w:hAnsi="Calibri" w:cs="Times New Roman"/>
                <w:i/>
                <w:iCs/>
                <w:color w:val="000000"/>
                <w:sz w:val="20"/>
                <w:szCs w:val="20"/>
                <w:lang w:val="en-US"/>
              </w:rPr>
            </w:pPr>
            <w:r w:rsidRPr="00906868">
              <w:rPr>
                <w:rFonts w:ascii="Calibri" w:eastAsia="Times New Roman" w:hAnsi="Calibri" w:cs="Times New Roman"/>
                <w:i/>
                <w:iCs/>
                <w:color w:val="000000"/>
                <w:sz w:val="20"/>
                <w:szCs w:val="20"/>
                <w:lang w:val="en-US"/>
              </w:rPr>
              <w:t> </w:t>
            </w:r>
          </w:p>
        </w:tc>
        <w:tc>
          <w:tcPr>
            <w:tcW w:w="736" w:type="dxa"/>
            <w:tcBorders>
              <w:top w:val="single" w:sz="8" w:space="0" w:color="auto"/>
              <w:left w:val="nil"/>
              <w:bottom w:val="single" w:sz="8" w:space="0" w:color="auto"/>
              <w:right w:val="single" w:sz="8" w:space="0" w:color="auto"/>
            </w:tcBorders>
            <w:shd w:val="clear" w:color="000000" w:fill="D9D9D9"/>
            <w:noWrap/>
            <w:vAlign w:val="bottom"/>
            <w:hideMark/>
          </w:tcPr>
          <w:p w14:paraId="1AA65111" w14:textId="77777777" w:rsidR="00B44320" w:rsidRPr="00906868" w:rsidRDefault="00B44320" w:rsidP="007D1114">
            <w:pPr>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South</w:t>
            </w:r>
          </w:p>
        </w:tc>
        <w:tc>
          <w:tcPr>
            <w:tcW w:w="794" w:type="dxa"/>
            <w:tcBorders>
              <w:top w:val="nil"/>
              <w:left w:val="nil"/>
              <w:bottom w:val="single" w:sz="8" w:space="0" w:color="auto"/>
              <w:right w:val="single" w:sz="8" w:space="0" w:color="auto"/>
            </w:tcBorders>
            <w:shd w:val="clear" w:color="000000" w:fill="D9D9D9"/>
            <w:noWrap/>
            <w:vAlign w:val="bottom"/>
            <w:hideMark/>
          </w:tcPr>
          <w:p w14:paraId="7980C5E6"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75</w:t>
            </w:r>
            <w:r>
              <w:rPr>
                <w:rFonts w:ascii="Calibri" w:eastAsia="Times New Roman" w:hAnsi="Calibri" w:cs="Times New Roman"/>
                <w:color w:val="000000"/>
                <w:sz w:val="20"/>
                <w:szCs w:val="20"/>
                <w:lang w:val="en-US"/>
              </w:rPr>
              <w:t xml:space="preserve"> EJ</w:t>
            </w:r>
          </w:p>
        </w:tc>
        <w:tc>
          <w:tcPr>
            <w:tcW w:w="810" w:type="dxa"/>
            <w:tcBorders>
              <w:top w:val="nil"/>
              <w:left w:val="nil"/>
              <w:bottom w:val="single" w:sz="8" w:space="0" w:color="auto"/>
              <w:right w:val="single" w:sz="8" w:space="0" w:color="auto"/>
            </w:tcBorders>
            <w:shd w:val="clear" w:color="000000" w:fill="D9D9D9"/>
            <w:noWrap/>
            <w:vAlign w:val="bottom"/>
            <w:hideMark/>
          </w:tcPr>
          <w:p w14:paraId="5C3508C1"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40</w:t>
            </w:r>
            <w:r>
              <w:rPr>
                <w:rFonts w:ascii="Calibri" w:eastAsia="Times New Roman" w:hAnsi="Calibri" w:cs="Times New Roman"/>
                <w:color w:val="000000"/>
                <w:sz w:val="20"/>
                <w:szCs w:val="20"/>
                <w:lang w:val="en-US"/>
              </w:rPr>
              <w:t xml:space="preserve"> EJ</w:t>
            </w:r>
          </w:p>
        </w:tc>
        <w:tc>
          <w:tcPr>
            <w:tcW w:w="1440" w:type="dxa"/>
            <w:tcBorders>
              <w:top w:val="nil"/>
              <w:left w:val="nil"/>
              <w:bottom w:val="single" w:sz="8" w:space="0" w:color="auto"/>
              <w:right w:val="single" w:sz="8" w:space="0" w:color="auto"/>
            </w:tcBorders>
            <w:shd w:val="clear" w:color="000000" w:fill="D9D9D9"/>
            <w:noWrap/>
            <w:vAlign w:val="bottom"/>
            <w:hideMark/>
          </w:tcPr>
          <w:p w14:paraId="799DCC38"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73</w:t>
            </w:r>
            <w:r>
              <w:rPr>
                <w:rFonts w:ascii="Calibri" w:eastAsia="Times New Roman" w:hAnsi="Calibri" w:cs="Times New Roman"/>
                <w:color w:val="000000"/>
                <w:sz w:val="20"/>
                <w:szCs w:val="20"/>
                <w:lang w:val="en-US"/>
              </w:rPr>
              <w:t xml:space="preserve"> EJ</w:t>
            </w:r>
          </w:p>
        </w:tc>
        <w:tc>
          <w:tcPr>
            <w:tcW w:w="1620" w:type="dxa"/>
            <w:vMerge/>
            <w:tcBorders>
              <w:top w:val="nil"/>
              <w:left w:val="single" w:sz="8" w:space="0" w:color="auto"/>
              <w:bottom w:val="single" w:sz="8" w:space="0" w:color="000000"/>
              <w:right w:val="single" w:sz="8" w:space="0" w:color="auto"/>
            </w:tcBorders>
            <w:vAlign w:val="center"/>
            <w:hideMark/>
          </w:tcPr>
          <w:p w14:paraId="35B08711" w14:textId="77777777" w:rsidR="00B44320" w:rsidRPr="00906868" w:rsidRDefault="00B44320" w:rsidP="007D1114">
            <w:pPr>
              <w:rPr>
                <w:rFonts w:ascii="Calibri" w:eastAsia="Times New Roman" w:hAnsi="Calibri" w:cs="Times New Roman"/>
                <w:color w:val="000000"/>
                <w:sz w:val="20"/>
                <w:szCs w:val="20"/>
                <w:lang w:val="en-US"/>
              </w:rPr>
            </w:pPr>
          </w:p>
        </w:tc>
        <w:tc>
          <w:tcPr>
            <w:tcW w:w="1710" w:type="dxa"/>
            <w:tcBorders>
              <w:top w:val="nil"/>
              <w:left w:val="nil"/>
              <w:bottom w:val="single" w:sz="8" w:space="0" w:color="auto"/>
              <w:right w:val="single" w:sz="8" w:space="0" w:color="auto"/>
            </w:tcBorders>
            <w:shd w:val="clear" w:color="000000" w:fill="D9D9D9"/>
            <w:noWrap/>
            <w:vAlign w:val="bottom"/>
            <w:hideMark/>
          </w:tcPr>
          <w:p w14:paraId="503A616E"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79</w:t>
            </w:r>
            <w:r>
              <w:rPr>
                <w:rFonts w:ascii="Calibri" w:eastAsia="Times New Roman" w:hAnsi="Calibri" w:cs="Times New Roman"/>
                <w:color w:val="000000"/>
                <w:sz w:val="20"/>
                <w:szCs w:val="20"/>
                <w:lang w:val="en-US"/>
              </w:rPr>
              <w:t xml:space="preserve"> EJ</w:t>
            </w:r>
          </w:p>
        </w:tc>
      </w:tr>
      <w:tr w:rsidR="00B44320" w:rsidRPr="00906868" w14:paraId="6D57C0BE" w14:textId="77777777" w:rsidTr="007D1114">
        <w:trPr>
          <w:trHeight w:val="315"/>
        </w:trPr>
        <w:tc>
          <w:tcPr>
            <w:tcW w:w="1350" w:type="dxa"/>
            <w:tcBorders>
              <w:top w:val="nil"/>
              <w:left w:val="single" w:sz="8" w:space="0" w:color="auto"/>
              <w:bottom w:val="nil"/>
              <w:right w:val="single" w:sz="8" w:space="0" w:color="auto"/>
            </w:tcBorders>
            <w:shd w:val="clear" w:color="auto" w:fill="auto"/>
            <w:noWrap/>
            <w:vAlign w:val="bottom"/>
            <w:hideMark/>
          </w:tcPr>
          <w:p w14:paraId="45ED33C2" w14:textId="77777777" w:rsidR="00B44320" w:rsidRPr="00906868" w:rsidRDefault="00B44320" w:rsidP="007D1114">
            <w:pPr>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industry</w:t>
            </w:r>
          </w:p>
        </w:tc>
        <w:tc>
          <w:tcPr>
            <w:tcW w:w="736" w:type="dxa"/>
            <w:tcBorders>
              <w:top w:val="nil"/>
              <w:left w:val="nil"/>
              <w:bottom w:val="nil"/>
              <w:right w:val="nil"/>
            </w:tcBorders>
            <w:shd w:val="clear" w:color="auto" w:fill="auto"/>
            <w:noWrap/>
            <w:vAlign w:val="bottom"/>
            <w:hideMark/>
          </w:tcPr>
          <w:p w14:paraId="37E76681" w14:textId="77777777" w:rsidR="00B44320" w:rsidRPr="00906868" w:rsidRDefault="00B44320" w:rsidP="007D1114">
            <w:pPr>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North</w:t>
            </w:r>
          </w:p>
        </w:tc>
        <w:tc>
          <w:tcPr>
            <w:tcW w:w="794" w:type="dxa"/>
            <w:tcBorders>
              <w:top w:val="nil"/>
              <w:left w:val="single" w:sz="8" w:space="0" w:color="auto"/>
              <w:bottom w:val="single" w:sz="8" w:space="0" w:color="auto"/>
              <w:right w:val="single" w:sz="8" w:space="0" w:color="auto"/>
            </w:tcBorders>
            <w:shd w:val="clear" w:color="000000" w:fill="FFFFFF"/>
            <w:noWrap/>
            <w:vAlign w:val="bottom"/>
            <w:hideMark/>
          </w:tcPr>
          <w:p w14:paraId="43543236"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60</w:t>
            </w:r>
            <w:r>
              <w:rPr>
                <w:rFonts w:ascii="Calibri" w:eastAsia="Times New Roman" w:hAnsi="Calibri" w:cs="Times New Roman"/>
                <w:color w:val="000000"/>
                <w:sz w:val="20"/>
                <w:szCs w:val="20"/>
                <w:lang w:val="en-US"/>
              </w:rPr>
              <w:t xml:space="preserve"> EJ</w:t>
            </w:r>
          </w:p>
        </w:tc>
        <w:tc>
          <w:tcPr>
            <w:tcW w:w="810" w:type="dxa"/>
            <w:tcBorders>
              <w:top w:val="nil"/>
              <w:left w:val="nil"/>
              <w:bottom w:val="single" w:sz="8" w:space="0" w:color="auto"/>
              <w:right w:val="single" w:sz="8" w:space="0" w:color="auto"/>
            </w:tcBorders>
            <w:shd w:val="clear" w:color="000000" w:fill="FFFFFF"/>
            <w:noWrap/>
            <w:vAlign w:val="bottom"/>
            <w:hideMark/>
          </w:tcPr>
          <w:p w14:paraId="1017292C"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26</w:t>
            </w:r>
            <w:r>
              <w:rPr>
                <w:rFonts w:ascii="Calibri" w:eastAsia="Times New Roman" w:hAnsi="Calibri" w:cs="Times New Roman"/>
                <w:color w:val="000000"/>
                <w:sz w:val="20"/>
                <w:szCs w:val="20"/>
                <w:lang w:val="en-US"/>
              </w:rPr>
              <w:t xml:space="preserve"> EJ</w:t>
            </w:r>
          </w:p>
        </w:tc>
        <w:tc>
          <w:tcPr>
            <w:tcW w:w="1440" w:type="dxa"/>
            <w:tcBorders>
              <w:top w:val="nil"/>
              <w:left w:val="nil"/>
              <w:bottom w:val="single" w:sz="8" w:space="0" w:color="auto"/>
              <w:right w:val="single" w:sz="8" w:space="0" w:color="auto"/>
            </w:tcBorders>
            <w:shd w:val="clear" w:color="000000" w:fill="FFFFFF"/>
            <w:noWrap/>
            <w:vAlign w:val="bottom"/>
            <w:hideMark/>
          </w:tcPr>
          <w:p w14:paraId="63933182"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27</w:t>
            </w:r>
            <w:r>
              <w:rPr>
                <w:rFonts w:ascii="Calibri" w:eastAsia="Times New Roman" w:hAnsi="Calibri" w:cs="Times New Roman"/>
                <w:color w:val="000000"/>
                <w:sz w:val="20"/>
                <w:szCs w:val="20"/>
                <w:lang w:val="en-US"/>
              </w:rPr>
              <w:t xml:space="preserve"> EJ</w:t>
            </w:r>
          </w:p>
        </w:tc>
        <w:tc>
          <w:tcPr>
            <w:tcW w:w="1620" w:type="dxa"/>
            <w:vMerge w:val="restart"/>
            <w:tcBorders>
              <w:top w:val="nil"/>
              <w:left w:val="single" w:sz="8" w:space="0" w:color="auto"/>
              <w:bottom w:val="single" w:sz="8" w:space="0" w:color="000000"/>
              <w:right w:val="single" w:sz="8" w:space="0" w:color="auto"/>
            </w:tcBorders>
            <w:shd w:val="clear" w:color="000000" w:fill="FFFFFF"/>
            <w:noWrap/>
            <w:vAlign w:val="center"/>
            <w:hideMark/>
          </w:tcPr>
          <w:p w14:paraId="20DF2EBB" w14:textId="77777777" w:rsidR="00B44320" w:rsidRPr="00906868" w:rsidRDefault="00B44320" w:rsidP="007D1114">
            <w:pPr>
              <w:jc w:val="center"/>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133</w:t>
            </w:r>
            <w:r>
              <w:rPr>
                <w:rFonts w:ascii="Calibri" w:eastAsia="Times New Roman" w:hAnsi="Calibri" w:cs="Times New Roman"/>
                <w:color w:val="000000"/>
                <w:sz w:val="20"/>
                <w:szCs w:val="20"/>
                <w:lang w:val="en-US"/>
              </w:rPr>
              <w:t xml:space="preserve"> EJ</w:t>
            </w:r>
          </w:p>
        </w:tc>
        <w:tc>
          <w:tcPr>
            <w:tcW w:w="1710" w:type="dxa"/>
            <w:tcBorders>
              <w:top w:val="nil"/>
              <w:left w:val="nil"/>
              <w:bottom w:val="single" w:sz="8" w:space="0" w:color="auto"/>
              <w:right w:val="single" w:sz="8" w:space="0" w:color="auto"/>
            </w:tcBorders>
            <w:shd w:val="clear" w:color="000000" w:fill="FFFFFF"/>
            <w:noWrap/>
            <w:vAlign w:val="bottom"/>
            <w:hideMark/>
          </w:tcPr>
          <w:p w14:paraId="2D1081FE"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48</w:t>
            </w:r>
            <w:r>
              <w:rPr>
                <w:rFonts w:ascii="Calibri" w:eastAsia="Times New Roman" w:hAnsi="Calibri" w:cs="Times New Roman"/>
                <w:color w:val="000000"/>
                <w:sz w:val="20"/>
                <w:szCs w:val="20"/>
                <w:lang w:val="en-US"/>
              </w:rPr>
              <w:t xml:space="preserve"> EJ</w:t>
            </w:r>
          </w:p>
        </w:tc>
      </w:tr>
      <w:tr w:rsidR="00B44320" w:rsidRPr="00906868" w14:paraId="44B6DE83" w14:textId="77777777" w:rsidTr="007D1114">
        <w:trPr>
          <w:trHeight w:val="315"/>
        </w:trPr>
        <w:tc>
          <w:tcPr>
            <w:tcW w:w="1350" w:type="dxa"/>
            <w:tcBorders>
              <w:top w:val="nil"/>
              <w:left w:val="single" w:sz="8" w:space="0" w:color="auto"/>
              <w:bottom w:val="single" w:sz="8" w:space="0" w:color="auto"/>
              <w:right w:val="single" w:sz="8" w:space="0" w:color="auto"/>
            </w:tcBorders>
            <w:shd w:val="clear" w:color="auto" w:fill="auto"/>
            <w:noWrap/>
            <w:vAlign w:val="bottom"/>
            <w:hideMark/>
          </w:tcPr>
          <w:p w14:paraId="5A8A2033" w14:textId="77777777" w:rsidR="00B44320" w:rsidRPr="00906868" w:rsidRDefault="00B44320" w:rsidP="007D1114">
            <w:pPr>
              <w:rPr>
                <w:rFonts w:ascii="Calibri" w:eastAsia="Times New Roman" w:hAnsi="Calibri" w:cs="Times New Roman"/>
                <w:i/>
                <w:iCs/>
                <w:color w:val="000000"/>
                <w:sz w:val="20"/>
                <w:szCs w:val="20"/>
                <w:lang w:val="en-US"/>
              </w:rPr>
            </w:pPr>
            <w:r w:rsidRPr="00906868">
              <w:rPr>
                <w:rFonts w:ascii="Calibri" w:eastAsia="Times New Roman" w:hAnsi="Calibri" w:cs="Times New Roman"/>
                <w:i/>
                <w:iCs/>
                <w:color w:val="000000"/>
                <w:sz w:val="20"/>
                <w:szCs w:val="20"/>
                <w:lang w:val="en-US"/>
              </w:rPr>
              <w:t> </w:t>
            </w:r>
          </w:p>
        </w:tc>
        <w:tc>
          <w:tcPr>
            <w:tcW w:w="736" w:type="dxa"/>
            <w:tcBorders>
              <w:top w:val="single" w:sz="8" w:space="0" w:color="auto"/>
              <w:left w:val="nil"/>
              <w:bottom w:val="single" w:sz="8" w:space="0" w:color="auto"/>
              <w:right w:val="single" w:sz="8" w:space="0" w:color="auto"/>
            </w:tcBorders>
            <w:shd w:val="clear" w:color="000000" w:fill="D9D9D9"/>
            <w:noWrap/>
            <w:vAlign w:val="bottom"/>
            <w:hideMark/>
          </w:tcPr>
          <w:p w14:paraId="00022304" w14:textId="77777777" w:rsidR="00B44320" w:rsidRPr="00906868" w:rsidRDefault="00B44320" w:rsidP="007D1114">
            <w:pPr>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South</w:t>
            </w:r>
          </w:p>
        </w:tc>
        <w:tc>
          <w:tcPr>
            <w:tcW w:w="794" w:type="dxa"/>
            <w:tcBorders>
              <w:top w:val="nil"/>
              <w:left w:val="nil"/>
              <w:bottom w:val="single" w:sz="8" w:space="0" w:color="auto"/>
              <w:right w:val="single" w:sz="8" w:space="0" w:color="auto"/>
            </w:tcBorders>
            <w:shd w:val="clear" w:color="000000" w:fill="D9D9D9"/>
            <w:noWrap/>
            <w:vAlign w:val="bottom"/>
            <w:hideMark/>
          </w:tcPr>
          <w:p w14:paraId="6D0605CD"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105</w:t>
            </w:r>
            <w:r>
              <w:rPr>
                <w:rFonts w:ascii="Calibri" w:eastAsia="Times New Roman" w:hAnsi="Calibri" w:cs="Times New Roman"/>
                <w:color w:val="000000"/>
                <w:sz w:val="20"/>
                <w:szCs w:val="20"/>
                <w:lang w:val="en-US"/>
              </w:rPr>
              <w:t xml:space="preserve"> EJ</w:t>
            </w:r>
          </w:p>
        </w:tc>
        <w:tc>
          <w:tcPr>
            <w:tcW w:w="810" w:type="dxa"/>
            <w:tcBorders>
              <w:top w:val="nil"/>
              <w:left w:val="nil"/>
              <w:bottom w:val="single" w:sz="8" w:space="0" w:color="auto"/>
              <w:right w:val="single" w:sz="8" w:space="0" w:color="auto"/>
            </w:tcBorders>
            <w:shd w:val="clear" w:color="000000" w:fill="D9D9D9"/>
            <w:noWrap/>
            <w:vAlign w:val="bottom"/>
            <w:hideMark/>
          </w:tcPr>
          <w:p w14:paraId="1B196FE7"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82</w:t>
            </w:r>
            <w:r>
              <w:rPr>
                <w:rFonts w:ascii="Calibri" w:eastAsia="Times New Roman" w:hAnsi="Calibri" w:cs="Times New Roman"/>
                <w:color w:val="000000"/>
                <w:sz w:val="20"/>
                <w:szCs w:val="20"/>
                <w:lang w:val="en-US"/>
              </w:rPr>
              <w:t xml:space="preserve"> EJ</w:t>
            </w:r>
          </w:p>
        </w:tc>
        <w:tc>
          <w:tcPr>
            <w:tcW w:w="1440" w:type="dxa"/>
            <w:tcBorders>
              <w:top w:val="nil"/>
              <w:left w:val="nil"/>
              <w:bottom w:val="single" w:sz="8" w:space="0" w:color="auto"/>
              <w:right w:val="single" w:sz="8" w:space="0" w:color="auto"/>
            </w:tcBorders>
            <w:shd w:val="clear" w:color="000000" w:fill="D9D9D9"/>
            <w:noWrap/>
            <w:vAlign w:val="bottom"/>
            <w:hideMark/>
          </w:tcPr>
          <w:p w14:paraId="39E6BDDF"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153</w:t>
            </w:r>
            <w:r>
              <w:rPr>
                <w:rFonts w:ascii="Calibri" w:eastAsia="Times New Roman" w:hAnsi="Calibri" w:cs="Times New Roman"/>
                <w:color w:val="000000"/>
                <w:sz w:val="20"/>
                <w:szCs w:val="20"/>
                <w:lang w:val="en-US"/>
              </w:rPr>
              <w:t xml:space="preserve"> EJ</w:t>
            </w:r>
          </w:p>
        </w:tc>
        <w:tc>
          <w:tcPr>
            <w:tcW w:w="1620" w:type="dxa"/>
            <w:vMerge/>
            <w:tcBorders>
              <w:top w:val="nil"/>
              <w:left w:val="single" w:sz="8" w:space="0" w:color="auto"/>
              <w:bottom w:val="single" w:sz="8" w:space="0" w:color="000000"/>
              <w:right w:val="single" w:sz="8" w:space="0" w:color="auto"/>
            </w:tcBorders>
            <w:vAlign w:val="center"/>
            <w:hideMark/>
          </w:tcPr>
          <w:p w14:paraId="640EDC64" w14:textId="77777777" w:rsidR="00B44320" w:rsidRPr="00906868" w:rsidRDefault="00B44320" w:rsidP="007D1114">
            <w:pPr>
              <w:rPr>
                <w:rFonts w:ascii="Calibri" w:eastAsia="Times New Roman" w:hAnsi="Calibri" w:cs="Times New Roman"/>
                <w:color w:val="000000"/>
                <w:sz w:val="20"/>
                <w:szCs w:val="20"/>
                <w:lang w:val="en-US"/>
              </w:rPr>
            </w:pPr>
          </w:p>
        </w:tc>
        <w:tc>
          <w:tcPr>
            <w:tcW w:w="1710" w:type="dxa"/>
            <w:tcBorders>
              <w:top w:val="nil"/>
              <w:left w:val="nil"/>
              <w:bottom w:val="single" w:sz="8" w:space="0" w:color="auto"/>
              <w:right w:val="single" w:sz="8" w:space="0" w:color="auto"/>
            </w:tcBorders>
            <w:shd w:val="clear" w:color="000000" w:fill="D9D9D9"/>
            <w:noWrap/>
            <w:vAlign w:val="bottom"/>
            <w:hideMark/>
          </w:tcPr>
          <w:p w14:paraId="2929D400"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125</w:t>
            </w:r>
            <w:r>
              <w:rPr>
                <w:rFonts w:ascii="Calibri" w:eastAsia="Times New Roman" w:hAnsi="Calibri" w:cs="Times New Roman"/>
                <w:color w:val="000000"/>
                <w:sz w:val="20"/>
                <w:szCs w:val="20"/>
                <w:lang w:val="en-US"/>
              </w:rPr>
              <w:t xml:space="preserve"> EJ</w:t>
            </w:r>
          </w:p>
        </w:tc>
      </w:tr>
      <w:tr w:rsidR="00B44320" w:rsidRPr="00906868" w14:paraId="743CC4D1" w14:textId="77777777" w:rsidTr="007D1114">
        <w:trPr>
          <w:trHeight w:val="315"/>
        </w:trPr>
        <w:tc>
          <w:tcPr>
            <w:tcW w:w="1350" w:type="dxa"/>
            <w:tcBorders>
              <w:top w:val="nil"/>
              <w:left w:val="single" w:sz="8" w:space="0" w:color="auto"/>
              <w:bottom w:val="nil"/>
              <w:right w:val="single" w:sz="8" w:space="0" w:color="auto"/>
            </w:tcBorders>
            <w:shd w:val="clear" w:color="auto" w:fill="auto"/>
            <w:noWrap/>
            <w:vAlign w:val="bottom"/>
            <w:hideMark/>
          </w:tcPr>
          <w:p w14:paraId="3683319D" w14:textId="77777777" w:rsidR="00B44320" w:rsidRPr="00906868" w:rsidRDefault="00B44320" w:rsidP="007D1114">
            <w:pPr>
              <w:rPr>
                <w:rFonts w:ascii="Calibri" w:eastAsia="Times New Roman" w:hAnsi="Calibri" w:cs="Times New Roman"/>
                <w:color w:val="000000"/>
                <w:sz w:val="20"/>
                <w:szCs w:val="20"/>
                <w:lang w:val="en-US"/>
              </w:rPr>
            </w:pPr>
            <w:proofErr w:type="spellStart"/>
            <w:r w:rsidRPr="00906868">
              <w:rPr>
                <w:rFonts w:ascii="Calibri" w:eastAsia="Times New Roman" w:hAnsi="Calibri" w:cs="Times New Roman"/>
                <w:color w:val="000000"/>
                <w:sz w:val="20"/>
                <w:szCs w:val="20"/>
                <w:lang w:val="en-US"/>
              </w:rPr>
              <w:t>transport</w:t>
            </w:r>
            <w:r w:rsidRPr="000F76DF">
              <w:rPr>
                <w:rFonts w:ascii="Calibri" w:eastAsia="Times New Roman" w:hAnsi="Calibri" w:cs="Times New Roman"/>
                <w:color w:val="000000"/>
                <w:sz w:val="20"/>
                <w:szCs w:val="20"/>
                <w:vertAlign w:val="superscript"/>
                <w:lang w:val="en-US"/>
              </w:rPr>
              <w:t>d</w:t>
            </w:r>
            <w:proofErr w:type="spellEnd"/>
          </w:p>
        </w:tc>
        <w:tc>
          <w:tcPr>
            <w:tcW w:w="736" w:type="dxa"/>
            <w:tcBorders>
              <w:top w:val="nil"/>
              <w:left w:val="nil"/>
              <w:bottom w:val="nil"/>
              <w:right w:val="nil"/>
            </w:tcBorders>
            <w:shd w:val="clear" w:color="auto" w:fill="auto"/>
            <w:noWrap/>
            <w:vAlign w:val="bottom"/>
            <w:hideMark/>
          </w:tcPr>
          <w:p w14:paraId="62132EB2" w14:textId="77777777" w:rsidR="00B44320" w:rsidRPr="00906868" w:rsidRDefault="00B44320" w:rsidP="007D1114">
            <w:pPr>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North</w:t>
            </w:r>
          </w:p>
        </w:tc>
        <w:tc>
          <w:tcPr>
            <w:tcW w:w="794" w:type="dxa"/>
            <w:tcBorders>
              <w:top w:val="nil"/>
              <w:left w:val="single" w:sz="8" w:space="0" w:color="auto"/>
              <w:bottom w:val="single" w:sz="8" w:space="0" w:color="auto"/>
              <w:right w:val="single" w:sz="8" w:space="0" w:color="auto"/>
            </w:tcBorders>
            <w:shd w:val="clear" w:color="000000" w:fill="FFFFFF"/>
            <w:noWrap/>
            <w:vAlign w:val="bottom"/>
            <w:hideMark/>
          </w:tcPr>
          <w:p w14:paraId="14F35AA1"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54</w:t>
            </w:r>
            <w:r>
              <w:rPr>
                <w:rFonts w:ascii="Calibri" w:eastAsia="Times New Roman" w:hAnsi="Calibri" w:cs="Times New Roman"/>
                <w:color w:val="000000"/>
                <w:sz w:val="20"/>
                <w:szCs w:val="20"/>
                <w:lang w:val="en-US"/>
              </w:rPr>
              <w:t xml:space="preserve"> EJ</w:t>
            </w:r>
          </w:p>
        </w:tc>
        <w:tc>
          <w:tcPr>
            <w:tcW w:w="810" w:type="dxa"/>
            <w:tcBorders>
              <w:top w:val="nil"/>
              <w:left w:val="nil"/>
              <w:bottom w:val="single" w:sz="8" w:space="0" w:color="auto"/>
              <w:right w:val="single" w:sz="8" w:space="0" w:color="auto"/>
            </w:tcBorders>
            <w:shd w:val="clear" w:color="000000" w:fill="FFFFFF"/>
            <w:noWrap/>
            <w:vAlign w:val="bottom"/>
            <w:hideMark/>
          </w:tcPr>
          <w:p w14:paraId="56E87E8C"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27</w:t>
            </w:r>
            <w:r>
              <w:rPr>
                <w:rFonts w:ascii="Calibri" w:eastAsia="Times New Roman" w:hAnsi="Calibri" w:cs="Times New Roman"/>
                <w:color w:val="000000"/>
                <w:sz w:val="20"/>
                <w:szCs w:val="20"/>
                <w:lang w:val="en-US"/>
              </w:rPr>
              <w:t xml:space="preserve"> EJ</w:t>
            </w:r>
          </w:p>
        </w:tc>
        <w:tc>
          <w:tcPr>
            <w:tcW w:w="1440" w:type="dxa"/>
            <w:tcBorders>
              <w:top w:val="nil"/>
              <w:left w:val="nil"/>
              <w:bottom w:val="single" w:sz="8" w:space="0" w:color="auto"/>
              <w:right w:val="single" w:sz="8" w:space="0" w:color="auto"/>
            </w:tcBorders>
            <w:shd w:val="clear" w:color="000000" w:fill="FFFFFF"/>
            <w:noWrap/>
            <w:vAlign w:val="bottom"/>
            <w:hideMark/>
          </w:tcPr>
          <w:p w14:paraId="304B9335"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55</w:t>
            </w:r>
            <w:r>
              <w:rPr>
                <w:rFonts w:ascii="Calibri" w:eastAsia="Times New Roman" w:hAnsi="Calibri" w:cs="Times New Roman"/>
                <w:color w:val="000000"/>
                <w:sz w:val="20"/>
                <w:szCs w:val="20"/>
                <w:lang w:val="en-US"/>
              </w:rPr>
              <w:t xml:space="preserve"> EJ</w:t>
            </w:r>
          </w:p>
        </w:tc>
        <w:tc>
          <w:tcPr>
            <w:tcW w:w="1620" w:type="dxa"/>
            <w:vMerge w:val="restart"/>
            <w:tcBorders>
              <w:top w:val="nil"/>
              <w:left w:val="single" w:sz="8" w:space="0" w:color="auto"/>
              <w:bottom w:val="single" w:sz="8" w:space="0" w:color="000000"/>
              <w:right w:val="single" w:sz="8" w:space="0" w:color="auto"/>
            </w:tcBorders>
            <w:shd w:val="clear" w:color="000000" w:fill="FFFFFF"/>
            <w:noWrap/>
            <w:vAlign w:val="center"/>
            <w:hideMark/>
          </w:tcPr>
          <w:p w14:paraId="5E5B23A1" w14:textId="77777777" w:rsidR="00B44320" w:rsidRPr="00906868" w:rsidRDefault="00B44320" w:rsidP="007D1114">
            <w:pPr>
              <w:jc w:val="center"/>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57</w:t>
            </w:r>
            <w:r>
              <w:rPr>
                <w:rFonts w:ascii="Calibri" w:eastAsia="Times New Roman" w:hAnsi="Calibri" w:cs="Times New Roman"/>
                <w:color w:val="000000"/>
                <w:sz w:val="20"/>
                <w:szCs w:val="20"/>
                <w:lang w:val="en-US"/>
              </w:rPr>
              <w:t xml:space="preserve"> EJ</w:t>
            </w:r>
          </w:p>
        </w:tc>
        <w:tc>
          <w:tcPr>
            <w:tcW w:w="1710" w:type="dxa"/>
            <w:tcBorders>
              <w:top w:val="nil"/>
              <w:left w:val="nil"/>
              <w:bottom w:val="single" w:sz="8" w:space="0" w:color="auto"/>
              <w:right w:val="single" w:sz="8" w:space="0" w:color="auto"/>
            </w:tcBorders>
            <w:shd w:val="clear" w:color="000000" w:fill="FFFFFF"/>
            <w:noWrap/>
            <w:vAlign w:val="bottom"/>
            <w:hideMark/>
          </w:tcPr>
          <w:p w14:paraId="6972CD59"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25</w:t>
            </w:r>
            <w:r>
              <w:rPr>
                <w:rFonts w:ascii="Calibri" w:eastAsia="Times New Roman" w:hAnsi="Calibri" w:cs="Times New Roman"/>
                <w:color w:val="000000"/>
                <w:sz w:val="20"/>
                <w:szCs w:val="20"/>
                <w:lang w:val="en-US"/>
              </w:rPr>
              <w:t xml:space="preserve"> EJ</w:t>
            </w:r>
          </w:p>
        </w:tc>
      </w:tr>
      <w:tr w:rsidR="00B44320" w:rsidRPr="00906868" w14:paraId="743644A6" w14:textId="77777777" w:rsidTr="007D1114">
        <w:trPr>
          <w:trHeight w:val="315"/>
        </w:trPr>
        <w:tc>
          <w:tcPr>
            <w:tcW w:w="1350" w:type="dxa"/>
            <w:tcBorders>
              <w:top w:val="nil"/>
              <w:left w:val="single" w:sz="8" w:space="0" w:color="auto"/>
              <w:bottom w:val="single" w:sz="8" w:space="0" w:color="auto"/>
              <w:right w:val="single" w:sz="8" w:space="0" w:color="auto"/>
            </w:tcBorders>
            <w:shd w:val="clear" w:color="auto" w:fill="auto"/>
            <w:noWrap/>
            <w:vAlign w:val="bottom"/>
            <w:hideMark/>
          </w:tcPr>
          <w:p w14:paraId="5A577EEF" w14:textId="77777777" w:rsidR="00B44320" w:rsidRPr="00906868" w:rsidRDefault="00B44320" w:rsidP="007D1114">
            <w:pPr>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 </w:t>
            </w:r>
          </w:p>
        </w:tc>
        <w:tc>
          <w:tcPr>
            <w:tcW w:w="736" w:type="dxa"/>
            <w:tcBorders>
              <w:top w:val="single" w:sz="8" w:space="0" w:color="auto"/>
              <w:left w:val="nil"/>
              <w:bottom w:val="single" w:sz="8" w:space="0" w:color="auto"/>
              <w:right w:val="single" w:sz="8" w:space="0" w:color="auto"/>
            </w:tcBorders>
            <w:shd w:val="clear" w:color="000000" w:fill="D9D9D9"/>
            <w:noWrap/>
            <w:vAlign w:val="bottom"/>
            <w:hideMark/>
          </w:tcPr>
          <w:p w14:paraId="69AD7E26" w14:textId="77777777" w:rsidR="00B44320" w:rsidRPr="00906868" w:rsidRDefault="00B44320" w:rsidP="007D1114">
            <w:pPr>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South</w:t>
            </w:r>
          </w:p>
        </w:tc>
        <w:tc>
          <w:tcPr>
            <w:tcW w:w="794" w:type="dxa"/>
            <w:tcBorders>
              <w:top w:val="nil"/>
              <w:left w:val="nil"/>
              <w:bottom w:val="single" w:sz="8" w:space="0" w:color="auto"/>
              <w:right w:val="single" w:sz="8" w:space="0" w:color="auto"/>
            </w:tcBorders>
            <w:shd w:val="clear" w:color="000000" w:fill="D9D9D9"/>
            <w:noWrap/>
            <w:vAlign w:val="bottom"/>
            <w:hideMark/>
          </w:tcPr>
          <w:p w14:paraId="3FCD6427"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47</w:t>
            </w:r>
            <w:r>
              <w:rPr>
                <w:rFonts w:ascii="Calibri" w:eastAsia="Times New Roman" w:hAnsi="Calibri" w:cs="Times New Roman"/>
                <w:color w:val="000000"/>
                <w:sz w:val="20"/>
                <w:szCs w:val="20"/>
                <w:lang w:val="en-US"/>
              </w:rPr>
              <w:t xml:space="preserve"> EJ</w:t>
            </w:r>
          </w:p>
        </w:tc>
        <w:tc>
          <w:tcPr>
            <w:tcW w:w="810" w:type="dxa"/>
            <w:tcBorders>
              <w:top w:val="nil"/>
              <w:left w:val="nil"/>
              <w:bottom w:val="single" w:sz="8" w:space="0" w:color="auto"/>
              <w:right w:val="single" w:sz="8" w:space="0" w:color="auto"/>
            </w:tcBorders>
            <w:shd w:val="clear" w:color="000000" w:fill="D9D9D9"/>
            <w:noWrap/>
            <w:vAlign w:val="bottom"/>
            <w:hideMark/>
          </w:tcPr>
          <w:p w14:paraId="4587F8AB"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28</w:t>
            </w:r>
            <w:r>
              <w:rPr>
                <w:rFonts w:ascii="Calibri" w:eastAsia="Times New Roman" w:hAnsi="Calibri" w:cs="Times New Roman"/>
                <w:color w:val="000000"/>
                <w:sz w:val="20"/>
                <w:szCs w:val="20"/>
                <w:lang w:val="en-US"/>
              </w:rPr>
              <w:t xml:space="preserve"> EJ</w:t>
            </w:r>
          </w:p>
        </w:tc>
        <w:tc>
          <w:tcPr>
            <w:tcW w:w="1440" w:type="dxa"/>
            <w:tcBorders>
              <w:top w:val="nil"/>
              <w:left w:val="nil"/>
              <w:bottom w:val="single" w:sz="8" w:space="0" w:color="auto"/>
              <w:right w:val="single" w:sz="8" w:space="0" w:color="auto"/>
            </w:tcBorders>
            <w:shd w:val="clear" w:color="000000" w:fill="D9D9D9"/>
            <w:noWrap/>
            <w:vAlign w:val="bottom"/>
            <w:hideMark/>
          </w:tcPr>
          <w:p w14:paraId="0C5BA36C"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61</w:t>
            </w:r>
            <w:r>
              <w:rPr>
                <w:rFonts w:ascii="Calibri" w:eastAsia="Times New Roman" w:hAnsi="Calibri" w:cs="Times New Roman"/>
                <w:color w:val="000000"/>
                <w:sz w:val="20"/>
                <w:szCs w:val="20"/>
                <w:lang w:val="en-US"/>
              </w:rPr>
              <w:t xml:space="preserve"> EJ</w:t>
            </w:r>
          </w:p>
        </w:tc>
        <w:tc>
          <w:tcPr>
            <w:tcW w:w="1620" w:type="dxa"/>
            <w:vMerge/>
            <w:tcBorders>
              <w:top w:val="nil"/>
              <w:left w:val="single" w:sz="8" w:space="0" w:color="auto"/>
              <w:bottom w:val="single" w:sz="8" w:space="0" w:color="000000"/>
              <w:right w:val="single" w:sz="8" w:space="0" w:color="auto"/>
            </w:tcBorders>
            <w:vAlign w:val="center"/>
            <w:hideMark/>
          </w:tcPr>
          <w:p w14:paraId="32991DE8" w14:textId="77777777" w:rsidR="00B44320" w:rsidRPr="00906868" w:rsidRDefault="00B44320" w:rsidP="007D1114">
            <w:pPr>
              <w:rPr>
                <w:rFonts w:ascii="Calibri" w:eastAsia="Times New Roman" w:hAnsi="Calibri" w:cs="Times New Roman"/>
                <w:color w:val="000000"/>
                <w:sz w:val="20"/>
                <w:szCs w:val="20"/>
                <w:lang w:val="en-US"/>
              </w:rPr>
            </w:pPr>
          </w:p>
        </w:tc>
        <w:tc>
          <w:tcPr>
            <w:tcW w:w="1710" w:type="dxa"/>
            <w:tcBorders>
              <w:top w:val="nil"/>
              <w:left w:val="nil"/>
              <w:bottom w:val="single" w:sz="8" w:space="0" w:color="auto"/>
              <w:right w:val="single" w:sz="8" w:space="0" w:color="auto"/>
            </w:tcBorders>
            <w:shd w:val="clear" w:color="000000" w:fill="D9D9D9"/>
            <w:noWrap/>
            <w:vAlign w:val="bottom"/>
            <w:hideMark/>
          </w:tcPr>
          <w:p w14:paraId="371D258C"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48</w:t>
            </w:r>
            <w:r>
              <w:rPr>
                <w:rFonts w:ascii="Calibri" w:eastAsia="Times New Roman" w:hAnsi="Calibri" w:cs="Times New Roman"/>
                <w:color w:val="000000"/>
                <w:sz w:val="20"/>
                <w:szCs w:val="20"/>
                <w:lang w:val="en-US"/>
              </w:rPr>
              <w:t xml:space="preserve"> EJ</w:t>
            </w:r>
          </w:p>
        </w:tc>
      </w:tr>
      <w:tr w:rsidR="00B44320" w:rsidRPr="00906868" w14:paraId="622210D4" w14:textId="77777777" w:rsidTr="007D1114">
        <w:trPr>
          <w:trHeight w:val="315"/>
        </w:trPr>
        <w:tc>
          <w:tcPr>
            <w:tcW w:w="1350" w:type="dxa"/>
            <w:tcBorders>
              <w:top w:val="nil"/>
              <w:left w:val="single" w:sz="8" w:space="0" w:color="auto"/>
              <w:bottom w:val="single" w:sz="8" w:space="0" w:color="auto"/>
              <w:right w:val="nil"/>
            </w:tcBorders>
            <w:shd w:val="clear" w:color="000000" w:fill="FFFFFF"/>
            <w:noWrap/>
            <w:vAlign w:val="bottom"/>
            <w:hideMark/>
          </w:tcPr>
          <w:p w14:paraId="60F47782" w14:textId="77777777" w:rsidR="00B44320" w:rsidRPr="00906868" w:rsidRDefault="00B44320" w:rsidP="007D1114">
            <w:pPr>
              <w:rPr>
                <w:rFonts w:ascii="Calibri" w:eastAsia="Times New Roman" w:hAnsi="Calibri" w:cs="Times New Roman"/>
                <w:i/>
                <w:iCs/>
                <w:color w:val="000000"/>
                <w:sz w:val="20"/>
                <w:szCs w:val="20"/>
                <w:lang w:val="en-US"/>
              </w:rPr>
            </w:pPr>
            <w:r w:rsidRPr="00906868">
              <w:rPr>
                <w:rFonts w:ascii="Calibri" w:eastAsia="Times New Roman" w:hAnsi="Calibri" w:cs="Times New Roman"/>
                <w:i/>
                <w:iCs/>
                <w:color w:val="000000"/>
                <w:sz w:val="20"/>
                <w:szCs w:val="20"/>
                <w:lang w:val="en-US"/>
              </w:rPr>
              <w:t>contingency reserve</w:t>
            </w:r>
          </w:p>
        </w:tc>
        <w:tc>
          <w:tcPr>
            <w:tcW w:w="736" w:type="dxa"/>
            <w:tcBorders>
              <w:top w:val="nil"/>
              <w:left w:val="nil"/>
              <w:bottom w:val="single" w:sz="8" w:space="0" w:color="auto"/>
              <w:right w:val="nil"/>
            </w:tcBorders>
            <w:shd w:val="clear" w:color="000000" w:fill="FFFFFF"/>
            <w:noWrap/>
            <w:vAlign w:val="bottom"/>
            <w:hideMark/>
          </w:tcPr>
          <w:p w14:paraId="1D99A2F3" w14:textId="77777777" w:rsidR="00B44320" w:rsidRPr="00906868" w:rsidRDefault="00B44320" w:rsidP="007D1114">
            <w:pPr>
              <w:rPr>
                <w:rFonts w:ascii="Calibri" w:eastAsia="Times New Roman" w:hAnsi="Calibri" w:cs="Times New Roman"/>
                <w:i/>
                <w:iCs/>
                <w:color w:val="000000"/>
                <w:sz w:val="20"/>
                <w:szCs w:val="20"/>
                <w:lang w:val="en-US"/>
              </w:rPr>
            </w:pPr>
            <w:r w:rsidRPr="00906868">
              <w:rPr>
                <w:rFonts w:ascii="Calibri" w:eastAsia="Times New Roman" w:hAnsi="Calibri" w:cs="Times New Roman"/>
                <w:i/>
                <w:iCs/>
                <w:color w:val="000000"/>
                <w:sz w:val="20"/>
                <w:szCs w:val="20"/>
                <w:lang w:val="en-US"/>
              </w:rPr>
              <w:t> </w:t>
            </w:r>
          </w:p>
        </w:tc>
        <w:tc>
          <w:tcPr>
            <w:tcW w:w="794" w:type="dxa"/>
            <w:tcBorders>
              <w:top w:val="nil"/>
              <w:left w:val="single" w:sz="8" w:space="0" w:color="auto"/>
              <w:bottom w:val="single" w:sz="8" w:space="0" w:color="auto"/>
              <w:right w:val="single" w:sz="8" w:space="0" w:color="auto"/>
            </w:tcBorders>
            <w:shd w:val="clear" w:color="000000" w:fill="FFFFFF"/>
            <w:noWrap/>
            <w:vAlign w:val="bottom"/>
            <w:hideMark/>
          </w:tcPr>
          <w:p w14:paraId="2A0D0D42" w14:textId="77777777" w:rsidR="00B44320" w:rsidRPr="00906868" w:rsidRDefault="00B44320" w:rsidP="007D1114">
            <w:pPr>
              <w:jc w:val="center"/>
              <w:rPr>
                <w:rFonts w:ascii="Calibri" w:eastAsia="Times New Roman" w:hAnsi="Calibri" w:cs="Times New Roman"/>
                <w:i/>
                <w:iCs/>
                <w:color w:val="000000"/>
                <w:sz w:val="20"/>
                <w:szCs w:val="20"/>
                <w:lang w:val="en-US"/>
              </w:rPr>
            </w:pPr>
            <w:r w:rsidRPr="00906868">
              <w:rPr>
                <w:rFonts w:ascii="Calibri" w:eastAsia="Times New Roman" w:hAnsi="Calibri" w:cs="Times New Roman"/>
                <w:i/>
                <w:iCs/>
                <w:color w:val="000000"/>
                <w:sz w:val="20"/>
                <w:szCs w:val="20"/>
                <w:lang w:val="en-US"/>
              </w:rPr>
              <w:t xml:space="preserve"> -</w:t>
            </w:r>
          </w:p>
        </w:tc>
        <w:tc>
          <w:tcPr>
            <w:tcW w:w="810" w:type="dxa"/>
            <w:tcBorders>
              <w:top w:val="nil"/>
              <w:left w:val="nil"/>
              <w:bottom w:val="single" w:sz="8" w:space="0" w:color="auto"/>
              <w:right w:val="single" w:sz="8" w:space="0" w:color="auto"/>
            </w:tcBorders>
            <w:shd w:val="clear" w:color="000000" w:fill="FFFFFF"/>
            <w:noWrap/>
            <w:vAlign w:val="bottom"/>
            <w:hideMark/>
          </w:tcPr>
          <w:p w14:paraId="51C273AB" w14:textId="77777777" w:rsidR="00B44320" w:rsidRPr="00906868" w:rsidRDefault="00B44320" w:rsidP="007D1114">
            <w:pPr>
              <w:jc w:val="right"/>
              <w:rPr>
                <w:rFonts w:ascii="Calibri" w:eastAsia="Times New Roman" w:hAnsi="Calibri" w:cs="Times New Roman"/>
                <w:i/>
                <w:iCs/>
                <w:color w:val="000000"/>
                <w:sz w:val="20"/>
                <w:szCs w:val="20"/>
                <w:lang w:val="en-US"/>
              </w:rPr>
            </w:pPr>
            <w:r w:rsidRPr="00906868">
              <w:rPr>
                <w:rFonts w:ascii="Calibri" w:eastAsia="Times New Roman" w:hAnsi="Calibri" w:cs="Times New Roman"/>
                <w:i/>
                <w:iCs/>
                <w:color w:val="000000"/>
                <w:sz w:val="20"/>
                <w:szCs w:val="20"/>
                <w:lang w:val="en-US"/>
              </w:rPr>
              <w:t>8</w:t>
            </w:r>
            <w:r>
              <w:rPr>
                <w:rFonts w:ascii="Calibri" w:eastAsia="Times New Roman" w:hAnsi="Calibri" w:cs="Times New Roman"/>
                <w:color w:val="000000"/>
                <w:sz w:val="20"/>
                <w:szCs w:val="20"/>
                <w:lang w:val="en-US"/>
              </w:rPr>
              <w:t xml:space="preserve"> EJ</w:t>
            </w:r>
          </w:p>
        </w:tc>
        <w:tc>
          <w:tcPr>
            <w:tcW w:w="1440" w:type="dxa"/>
            <w:tcBorders>
              <w:top w:val="nil"/>
              <w:left w:val="nil"/>
              <w:bottom w:val="single" w:sz="8" w:space="0" w:color="auto"/>
              <w:right w:val="single" w:sz="8" w:space="0" w:color="auto"/>
            </w:tcBorders>
            <w:shd w:val="clear" w:color="000000" w:fill="FFFFFF"/>
            <w:noWrap/>
            <w:vAlign w:val="bottom"/>
            <w:hideMark/>
          </w:tcPr>
          <w:p w14:paraId="2BDC4708" w14:textId="77777777" w:rsidR="00B44320" w:rsidRPr="00906868" w:rsidRDefault="00B44320" w:rsidP="007D1114">
            <w:pPr>
              <w:jc w:val="center"/>
              <w:rPr>
                <w:rFonts w:ascii="Calibri" w:eastAsia="Times New Roman" w:hAnsi="Calibri" w:cs="Times New Roman"/>
                <w:i/>
                <w:iCs/>
                <w:color w:val="000000"/>
                <w:sz w:val="20"/>
                <w:szCs w:val="20"/>
                <w:lang w:val="en-US"/>
              </w:rPr>
            </w:pPr>
            <w:r w:rsidRPr="00906868">
              <w:rPr>
                <w:rFonts w:ascii="Calibri" w:eastAsia="Times New Roman" w:hAnsi="Calibri" w:cs="Times New Roman"/>
                <w:i/>
                <w:iCs/>
                <w:color w:val="000000"/>
                <w:sz w:val="20"/>
                <w:szCs w:val="20"/>
                <w:lang w:val="en-US"/>
              </w:rPr>
              <w:t xml:space="preserve"> -</w:t>
            </w:r>
          </w:p>
        </w:tc>
        <w:tc>
          <w:tcPr>
            <w:tcW w:w="1620" w:type="dxa"/>
            <w:tcBorders>
              <w:top w:val="nil"/>
              <w:left w:val="nil"/>
              <w:bottom w:val="single" w:sz="8" w:space="0" w:color="auto"/>
              <w:right w:val="single" w:sz="8" w:space="0" w:color="auto"/>
            </w:tcBorders>
            <w:shd w:val="clear" w:color="000000" w:fill="FFFFFF"/>
            <w:noWrap/>
            <w:vAlign w:val="bottom"/>
            <w:hideMark/>
          </w:tcPr>
          <w:p w14:paraId="3C9DC490" w14:textId="77777777" w:rsidR="00B44320" w:rsidRPr="00906868" w:rsidRDefault="00B44320" w:rsidP="007D1114">
            <w:pPr>
              <w:jc w:val="center"/>
              <w:rPr>
                <w:rFonts w:ascii="Calibri" w:eastAsia="Times New Roman" w:hAnsi="Calibri" w:cs="Times New Roman"/>
                <w:i/>
                <w:iCs/>
                <w:color w:val="000000"/>
                <w:sz w:val="20"/>
                <w:szCs w:val="20"/>
                <w:lang w:val="en-US"/>
              </w:rPr>
            </w:pPr>
            <w:r w:rsidRPr="00906868">
              <w:rPr>
                <w:rFonts w:ascii="Calibri" w:eastAsia="Times New Roman" w:hAnsi="Calibri" w:cs="Times New Roman"/>
                <w:i/>
                <w:iCs/>
                <w:color w:val="000000"/>
                <w:sz w:val="20"/>
                <w:szCs w:val="20"/>
                <w:lang w:val="en-US"/>
              </w:rPr>
              <w:t xml:space="preserve"> -</w:t>
            </w:r>
          </w:p>
        </w:tc>
        <w:tc>
          <w:tcPr>
            <w:tcW w:w="1710" w:type="dxa"/>
            <w:tcBorders>
              <w:top w:val="nil"/>
              <w:left w:val="nil"/>
              <w:bottom w:val="single" w:sz="8" w:space="0" w:color="auto"/>
              <w:right w:val="single" w:sz="8" w:space="0" w:color="auto"/>
            </w:tcBorders>
            <w:shd w:val="clear" w:color="000000" w:fill="FFFFFF"/>
            <w:noWrap/>
            <w:vAlign w:val="bottom"/>
            <w:hideMark/>
          </w:tcPr>
          <w:p w14:paraId="0B8AAD2B" w14:textId="77777777" w:rsidR="00B44320" w:rsidRPr="00906868" w:rsidRDefault="00B44320" w:rsidP="007D1114">
            <w:pPr>
              <w:jc w:val="center"/>
              <w:rPr>
                <w:rFonts w:ascii="Calibri" w:eastAsia="Times New Roman" w:hAnsi="Calibri" w:cs="Times New Roman"/>
                <w:i/>
                <w:iCs/>
                <w:color w:val="000000"/>
                <w:sz w:val="20"/>
                <w:szCs w:val="20"/>
                <w:lang w:val="en-US"/>
              </w:rPr>
            </w:pPr>
            <w:r w:rsidRPr="00906868">
              <w:rPr>
                <w:rFonts w:ascii="Calibri" w:eastAsia="Times New Roman" w:hAnsi="Calibri" w:cs="Times New Roman"/>
                <w:i/>
                <w:iCs/>
                <w:color w:val="000000"/>
                <w:sz w:val="20"/>
                <w:szCs w:val="20"/>
                <w:lang w:val="en-US"/>
              </w:rPr>
              <w:t xml:space="preserve"> -</w:t>
            </w:r>
          </w:p>
        </w:tc>
      </w:tr>
      <w:tr w:rsidR="00B44320" w:rsidRPr="00906868" w14:paraId="7C3CF379" w14:textId="77777777" w:rsidTr="007D1114">
        <w:trPr>
          <w:trHeight w:val="330"/>
        </w:trPr>
        <w:tc>
          <w:tcPr>
            <w:tcW w:w="1350" w:type="dxa"/>
            <w:tcBorders>
              <w:top w:val="nil"/>
              <w:left w:val="single" w:sz="8" w:space="0" w:color="auto"/>
              <w:bottom w:val="single" w:sz="8" w:space="0" w:color="auto"/>
              <w:right w:val="nil"/>
            </w:tcBorders>
            <w:shd w:val="clear" w:color="000000" w:fill="FFFFFF"/>
            <w:noWrap/>
            <w:vAlign w:val="bottom"/>
            <w:hideMark/>
          </w:tcPr>
          <w:p w14:paraId="4FEC766C" w14:textId="77777777" w:rsidR="00B44320" w:rsidRPr="00906868" w:rsidRDefault="00B44320" w:rsidP="007D1114">
            <w:pPr>
              <w:rPr>
                <w:rFonts w:ascii="Calibri" w:eastAsia="Times New Roman" w:hAnsi="Calibri" w:cs="Times New Roman"/>
                <w:i/>
                <w:iCs/>
                <w:color w:val="000000"/>
                <w:sz w:val="20"/>
                <w:szCs w:val="20"/>
                <w:lang w:val="en-US"/>
              </w:rPr>
            </w:pPr>
            <w:r w:rsidRPr="00906868">
              <w:rPr>
                <w:rFonts w:ascii="Calibri" w:eastAsia="Times New Roman" w:hAnsi="Calibri" w:cs="Times New Roman"/>
                <w:i/>
                <w:iCs/>
                <w:color w:val="000000"/>
                <w:sz w:val="20"/>
                <w:szCs w:val="20"/>
                <w:lang w:val="en-US"/>
              </w:rPr>
              <w:t>international bunkers</w:t>
            </w:r>
          </w:p>
        </w:tc>
        <w:tc>
          <w:tcPr>
            <w:tcW w:w="736" w:type="dxa"/>
            <w:tcBorders>
              <w:top w:val="nil"/>
              <w:left w:val="nil"/>
              <w:bottom w:val="single" w:sz="8" w:space="0" w:color="auto"/>
              <w:right w:val="nil"/>
            </w:tcBorders>
            <w:shd w:val="clear" w:color="000000" w:fill="FFFFFF"/>
            <w:noWrap/>
            <w:vAlign w:val="bottom"/>
            <w:hideMark/>
          </w:tcPr>
          <w:p w14:paraId="3D87EC2B" w14:textId="77777777" w:rsidR="00B44320" w:rsidRPr="00906868" w:rsidRDefault="00B44320" w:rsidP="007D1114">
            <w:pPr>
              <w:rPr>
                <w:rFonts w:ascii="Calibri" w:eastAsia="Times New Roman" w:hAnsi="Calibri" w:cs="Times New Roman"/>
                <w:i/>
                <w:iCs/>
                <w:color w:val="000000"/>
                <w:sz w:val="20"/>
                <w:szCs w:val="20"/>
                <w:lang w:val="en-US"/>
              </w:rPr>
            </w:pPr>
            <w:r w:rsidRPr="00906868">
              <w:rPr>
                <w:rFonts w:ascii="Calibri" w:eastAsia="Times New Roman" w:hAnsi="Calibri" w:cs="Times New Roman"/>
                <w:i/>
                <w:iCs/>
                <w:color w:val="000000"/>
                <w:sz w:val="20"/>
                <w:szCs w:val="20"/>
                <w:lang w:val="en-US"/>
              </w:rPr>
              <w:t> </w:t>
            </w:r>
          </w:p>
        </w:tc>
        <w:tc>
          <w:tcPr>
            <w:tcW w:w="794" w:type="dxa"/>
            <w:tcBorders>
              <w:top w:val="nil"/>
              <w:left w:val="single" w:sz="8" w:space="0" w:color="auto"/>
              <w:bottom w:val="single" w:sz="8" w:space="0" w:color="auto"/>
              <w:right w:val="single" w:sz="8" w:space="0" w:color="auto"/>
            </w:tcBorders>
            <w:shd w:val="clear" w:color="000000" w:fill="FFFFFF"/>
            <w:noWrap/>
            <w:vAlign w:val="bottom"/>
            <w:hideMark/>
          </w:tcPr>
          <w:p w14:paraId="227C0CC8" w14:textId="77777777" w:rsidR="00B44320" w:rsidRPr="00906868" w:rsidRDefault="00B44320" w:rsidP="007D1114">
            <w:pPr>
              <w:jc w:val="right"/>
              <w:rPr>
                <w:rFonts w:ascii="Calibri" w:eastAsia="Times New Roman" w:hAnsi="Calibri" w:cs="Times New Roman"/>
                <w:i/>
                <w:iCs/>
                <w:color w:val="000000"/>
                <w:sz w:val="20"/>
                <w:szCs w:val="20"/>
                <w:lang w:val="en-US"/>
              </w:rPr>
            </w:pPr>
            <w:r w:rsidRPr="00906868">
              <w:rPr>
                <w:rFonts w:ascii="Calibri" w:eastAsia="Times New Roman" w:hAnsi="Calibri" w:cs="Times New Roman"/>
                <w:i/>
                <w:iCs/>
                <w:color w:val="000000"/>
                <w:sz w:val="20"/>
                <w:szCs w:val="20"/>
                <w:lang w:val="en-US"/>
              </w:rPr>
              <w:t>8</w:t>
            </w:r>
            <w:r>
              <w:rPr>
                <w:rFonts w:ascii="Calibri" w:eastAsia="Times New Roman" w:hAnsi="Calibri" w:cs="Times New Roman"/>
                <w:color w:val="000000"/>
                <w:sz w:val="20"/>
                <w:szCs w:val="20"/>
                <w:lang w:val="en-US"/>
              </w:rPr>
              <w:t xml:space="preserve"> EJ</w:t>
            </w:r>
          </w:p>
        </w:tc>
        <w:tc>
          <w:tcPr>
            <w:tcW w:w="810" w:type="dxa"/>
            <w:tcBorders>
              <w:top w:val="nil"/>
              <w:left w:val="nil"/>
              <w:bottom w:val="single" w:sz="8" w:space="0" w:color="auto"/>
              <w:right w:val="nil"/>
            </w:tcBorders>
            <w:shd w:val="clear" w:color="000000" w:fill="FFFFFF"/>
            <w:noWrap/>
            <w:vAlign w:val="bottom"/>
            <w:hideMark/>
          </w:tcPr>
          <w:p w14:paraId="0C03225C" w14:textId="77777777" w:rsidR="00B44320" w:rsidRPr="00906868" w:rsidRDefault="00B44320" w:rsidP="007D1114">
            <w:pPr>
              <w:jc w:val="right"/>
              <w:rPr>
                <w:rFonts w:ascii="Calibri" w:eastAsia="Times New Roman" w:hAnsi="Calibri" w:cs="Times New Roman"/>
                <w:i/>
                <w:iCs/>
                <w:color w:val="000000"/>
                <w:sz w:val="20"/>
                <w:szCs w:val="20"/>
                <w:lang w:val="en-US"/>
              </w:rPr>
            </w:pPr>
            <w:r w:rsidRPr="00906868">
              <w:rPr>
                <w:rFonts w:ascii="Calibri" w:eastAsia="Times New Roman" w:hAnsi="Calibri" w:cs="Times New Roman"/>
                <w:i/>
                <w:iCs/>
                <w:color w:val="000000"/>
                <w:sz w:val="20"/>
                <w:szCs w:val="20"/>
                <w:lang w:val="en-US"/>
              </w:rPr>
              <w:t>10</w:t>
            </w:r>
            <w:r>
              <w:rPr>
                <w:rFonts w:ascii="Calibri" w:eastAsia="Times New Roman" w:hAnsi="Calibri" w:cs="Times New Roman"/>
                <w:color w:val="000000"/>
                <w:sz w:val="20"/>
                <w:szCs w:val="20"/>
                <w:lang w:val="en-US"/>
              </w:rPr>
              <w:t xml:space="preserve"> EJ</w:t>
            </w:r>
          </w:p>
        </w:tc>
        <w:tc>
          <w:tcPr>
            <w:tcW w:w="1440" w:type="dxa"/>
            <w:tcBorders>
              <w:top w:val="nil"/>
              <w:left w:val="nil"/>
              <w:bottom w:val="single" w:sz="8" w:space="0" w:color="auto"/>
              <w:right w:val="nil"/>
            </w:tcBorders>
            <w:shd w:val="clear" w:color="000000" w:fill="FFFFFF"/>
            <w:noWrap/>
            <w:vAlign w:val="bottom"/>
            <w:hideMark/>
          </w:tcPr>
          <w:p w14:paraId="6F49E4C2" w14:textId="77777777" w:rsidR="00B44320" w:rsidRPr="00906868" w:rsidRDefault="00B44320" w:rsidP="007D1114">
            <w:pPr>
              <w:jc w:val="right"/>
              <w:rPr>
                <w:rFonts w:ascii="Calibri" w:eastAsia="Times New Roman" w:hAnsi="Calibri" w:cs="Times New Roman"/>
                <w:i/>
                <w:iCs/>
                <w:color w:val="000000"/>
                <w:sz w:val="20"/>
                <w:szCs w:val="20"/>
                <w:lang w:val="en-US"/>
              </w:rPr>
            </w:pPr>
            <w:proofErr w:type="spellStart"/>
            <w:r w:rsidRPr="00906868">
              <w:rPr>
                <w:rFonts w:ascii="Calibri" w:eastAsia="Times New Roman" w:hAnsi="Calibri" w:cs="Times New Roman"/>
                <w:i/>
                <w:iCs/>
                <w:color w:val="000000"/>
                <w:sz w:val="20"/>
                <w:szCs w:val="20"/>
                <w:lang w:val="en-US"/>
              </w:rPr>
              <w:t>n.a</w:t>
            </w:r>
            <w:proofErr w:type="spellEnd"/>
            <w:r w:rsidRPr="00906868">
              <w:rPr>
                <w:rFonts w:ascii="Calibri" w:eastAsia="Times New Roman" w:hAnsi="Calibri" w:cs="Times New Roman"/>
                <w:i/>
                <w:iCs/>
                <w:color w:val="000000"/>
                <w:sz w:val="20"/>
                <w:szCs w:val="20"/>
                <w:lang w:val="en-US"/>
              </w:rPr>
              <w:t>.</w:t>
            </w:r>
          </w:p>
        </w:tc>
        <w:tc>
          <w:tcPr>
            <w:tcW w:w="1620" w:type="dxa"/>
            <w:tcBorders>
              <w:top w:val="nil"/>
              <w:left w:val="single" w:sz="8" w:space="0" w:color="auto"/>
              <w:bottom w:val="single" w:sz="8" w:space="0" w:color="auto"/>
              <w:right w:val="single" w:sz="8" w:space="0" w:color="auto"/>
            </w:tcBorders>
            <w:shd w:val="clear" w:color="000000" w:fill="FFFFFF"/>
            <w:noWrap/>
            <w:vAlign w:val="bottom"/>
            <w:hideMark/>
          </w:tcPr>
          <w:p w14:paraId="00D9CF4E" w14:textId="77777777" w:rsidR="00B44320" w:rsidRPr="00906868" w:rsidRDefault="00B44320" w:rsidP="007D1114">
            <w:pPr>
              <w:jc w:val="right"/>
              <w:rPr>
                <w:rFonts w:ascii="Calibri" w:eastAsia="Times New Roman" w:hAnsi="Calibri" w:cs="Times New Roman"/>
                <w:i/>
                <w:iCs/>
                <w:color w:val="000000"/>
                <w:sz w:val="20"/>
                <w:szCs w:val="20"/>
                <w:lang w:val="en-US"/>
              </w:rPr>
            </w:pPr>
            <w:proofErr w:type="spellStart"/>
            <w:r w:rsidRPr="00906868">
              <w:rPr>
                <w:rFonts w:ascii="Calibri" w:eastAsia="Times New Roman" w:hAnsi="Calibri" w:cs="Times New Roman"/>
                <w:i/>
                <w:iCs/>
                <w:color w:val="000000"/>
                <w:sz w:val="20"/>
                <w:szCs w:val="20"/>
                <w:lang w:val="en-US"/>
              </w:rPr>
              <w:t>n.a</w:t>
            </w:r>
            <w:proofErr w:type="spellEnd"/>
            <w:r w:rsidRPr="00906868">
              <w:rPr>
                <w:rFonts w:ascii="Calibri" w:eastAsia="Times New Roman" w:hAnsi="Calibri" w:cs="Times New Roman"/>
                <w:i/>
                <w:iCs/>
                <w:color w:val="000000"/>
                <w:sz w:val="20"/>
                <w:szCs w:val="20"/>
                <w:lang w:val="en-US"/>
              </w:rPr>
              <w:t>.</w:t>
            </w:r>
          </w:p>
        </w:tc>
        <w:tc>
          <w:tcPr>
            <w:tcW w:w="1710" w:type="dxa"/>
            <w:tcBorders>
              <w:top w:val="nil"/>
              <w:left w:val="nil"/>
              <w:bottom w:val="single" w:sz="8" w:space="0" w:color="auto"/>
              <w:right w:val="single" w:sz="8" w:space="0" w:color="auto"/>
            </w:tcBorders>
            <w:shd w:val="clear" w:color="000000" w:fill="FFFFFF"/>
            <w:noWrap/>
            <w:vAlign w:val="bottom"/>
            <w:hideMark/>
          </w:tcPr>
          <w:p w14:paraId="3EF29B4F" w14:textId="77777777" w:rsidR="00B44320" w:rsidRPr="00906868" w:rsidRDefault="00B44320" w:rsidP="007D1114">
            <w:pPr>
              <w:jc w:val="right"/>
              <w:rPr>
                <w:rFonts w:ascii="Calibri" w:eastAsia="Times New Roman" w:hAnsi="Calibri" w:cs="Times New Roman"/>
                <w:color w:val="000000"/>
                <w:sz w:val="20"/>
                <w:szCs w:val="20"/>
                <w:lang w:val="en-US"/>
              </w:rPr>
            </w:pPr>
            <w:r w:rsidRPr="00906868">
              <w:rPr>
                <w:rFonts w:ascii="Calibri" w:eastAsia="Times New Roman" w:hAnsi="Calibri" w:cs="Times New Roman"/>
                <w:color w:val="000000"/>
                <w:sz w:val="20"/>
                <w:szCs w:val="20"/>
                <w:lang w:val="en-US"/>
              </w:rPr>
              <w:t>12</w:t>
            </w:r>
            <w:r>
              <w:rPr>
                <w:rFonts w:ascii="Calibri" w:eastAsia="Times New Roman" w:hAnsi="Calibri" w:cs="Times New Roman"/>
                <w:color w:val="000000"/>
                <w:sz w:val="20"/>
                <w:szCs w:val="20"/>
                <w:lang w:val="en-US"/>
              </w:rPr>
              <w:t xml:space="preserve"> EJ</w:t>
            </w:r>
          </w:p>
        </w:tc>
      </w:tr>
      <w:tr w:rsidR="00B44320" w:rsidRPr="00906868" w14:paraId="2EBCF6F5" w14:textId="77777777" w:rsidTr="007D1114">
        <w:trPr>
          <w:trHeight w:val="315"/>
        </w:trPr>
        <w:tc>
          <w:tcPr>
            <w:tcW w:w="2086"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9556317" w14:textId="77777777" w:rsidR="00B44320" w:rsidRPr="00906868" w:rsidRDefault="00B44320" w:rsidP="007D1114">
            <w:pPr>
              <w:jc w:val="right"/>
              <w:rPr>
                <w:rFonts w:ascii="Calibri" w:eastAsia="Times New Roman" w:hAnsi="Calibri" w:cs="Times New Roman"/>
                <w:b/>
                <w:bCs/>
                <w:color w:val="000000"/>
                <w:sz w:val="20"/>
                <w:szCs w:val="20"/>
                <w:lang w:val="en-US"/>
              </w:rPr>
            </w:pPr>
            <w:r w:rsidRPr="00906868">
              <w:rPr>
                <w:rFonts w:ascii="Calibri" w:eastAsia="Times New Roman" w:hAnsi="Calibri" w:cs="Times New Roman"/>
                <w:b/>
                <w:bCs/>
                <w:color w:val="000000"/>
                <w:sz w:val="20"/>
                <w:szCs w:val="20"/>
                <w:lang w:val="en-US"/>
              </w:rPr>
              <w:t>total global</w:t>
            </w:r>
          </w:p>
        </w:tc>
        <w:tc>
          <w:tcPr>
            <w:tcW w:w="794" w:type="dxa"/>
            <w:tcBorders>
              <w:top w:val="nil"/>
              <w:left w:val="nil"/>
              <w:bottom w:val="single" w:sz="8" w:space="0" w:color="auto"/>
              <w:right w:val="single" w:sz="8" w:space="0" w:color="auto"/>
            </w:tcBorders>
            <w:shd w:val="clear" w:color="000000" w:fill="FFFFFF"/>
            <w:noWrap/>
            <w:vAlign w:val="bottom"/>
            <w:hideMark/>
          </w:tcPr>
          <w:p w14:paraId="6BC74630" w14:textId="77777777" w:rsidR="00B44320" w:rsidRPr="000F76DF" w:rsidRDefault="00B44320" w:rsidP="007D1114">
            <w:pPr>
              <w:jc w:val="right"/>
              <w:rPr>
                <w:rFonts w:ascii="Calibri" w:eastAsia="Times New Roman" w:hAnsi="Calibri" w:cs="Times New Roman"/>
                <w:b/>
                <w:bCs/>
                <w:color w:val="000000"/>
                <w:sz w:val="20"/>
                <w:szCs w:val="20"/>
                <w:lang w:val="en-US"/>
              </w:rPr>
            </w:pPr>
            <w:r w:rsidRPr="000F76DF">
              <w:rPr>
                <w:rFonts w:ascii="Calibri" w:eastAsia="Times New Roman" w:hAnsi="Calibri" w:cs="Times New Roman"/>
                <w:b/>
                <w:bCs/>
                <w:color w:val="000000"/>
                <w:sz w:val="20"/>
                <w:szCs w:val="20"/>
                <w:lang w:val="en-US"/>
              </w:rPr>
              <w:t>410</w:t>
            </w:r>
            <w:r w:rsidRPr="000F76DF">
              <w:rPr>
                <w:rFonts w:ascii="Calibri" w:eastAsia="Times New Roman" w:hAnsi="Calibri" w:cs="Times New Roman"/>
                <w:b/>
                <w:color w:val="000000"/>
                <w:sz w:val="20"/>
                <w:szCs w:val="20"/>
                <w:lang w:val="en-US"/>
              </w:rPr>
              <w:t xml:space="preserve"> EJ</w:t>
            </w:r>
          </w:p>
        </w:tc>
        <w:tc>
          <w:tcPr>
            <w:tcW w:w="810" w:type="dxa"/>
            <w:tcBorders>
              <w:top w:val="nil"/>
              <w:left w:val="nil"/>
              <w:bottom w:val="single" w:sz="8" w:space="0" w:color="auto"/>
              <w:right w:val="single" w:sz="8" w:space="0" w:color="auto"/>
            </w:tcBorders>
            <w:shd w:val="clear" w:color="000000" w:fill="FFFFFF"/>
            <w:noWrap/>
            <w:vAlign w:val="bottom"/>
            <w:hideMark/>
          </w:tcPr>
          <w:p w14:paraId="56DCA1A9" w14:textId="77777777" w:rsidR="00B44320" w:rsidRPr="000F76DF" w:rsidRDefault="00B44320" w:rsidP="007D1114">
            <w:pPr>
              <w:jc w:val="right"/>
              <w:rPr>
                <w:rFonts w:ascii="Calibri" w:eastAsia="Times New Roman" w:hAnsi="Calibri" w:cs="Times New Roman"/>
                <w:b/>
                <w:bCs/>
                <w:color w:val="000000"/>
                <w:sz w:val="20"/>
                <w:szCs w:val="20"/>
                <w:lang w:val="en-US"/>
              </w:rPr>
            </w:pPr>
            <w:r w:rsidRPr="000F76DF">
              <w:rPr>
                <w:rFonts w:ascii="Calibri" w:eastAsia="Times New Roman" w:hAnsi="Calibri" w:cs="Times New Roman"/>
                <w:b/>
                <w:bCs/>
                <w:color w:val="000000"/>
                <w:sz w:val="20"/>
                <w:szCs w:val="20"/>
                <w:lang w:val="en-US"/>
              </w:rPr>
              <w:t>245</w:t>
            </w:r>
            <w:r w:rsidRPr="000F76DF">
              <w:rPr>
                <w:rFonts w:ascii="Calibri" w:eastAsia="Times New Roman" w:hAnsi="Calibri" w:cs="Times New Roman"/>
                <w:b/>
                <w:color w:val="000000"/>
                <w:sz w:val="20"/>
                <w:szCs w:val="20"/>
                <w:lang w:val="en-US"/>
              </w:rPr>
              <w:t xml:space="preserve"> EJ</w:t>
            </w:r>
          </w:p>
        </w:tc>
        <w:tc>
          <w:tcPr>
            <w:tcW w:w="1440" w:type="dxa"/>
            <w:tcBorders>
              <w:top w:val="nil"/>
              <w:left w:val="nil"/>
              <w:bottom w:val="single" w:sz="8" w:space="0" w:color="auto"/>
              <w:right w:val="single" w:sz="8" w:space="0" w:color="auto"/>
            </w:tcBorders>
            <w:shd w:val="clear" w:color="000000" w:fill="FFFFFF"/>
            <w:noWrap/>
            <w:vAlign w:val="bottom"/>
            <w:hideMark/>
          </w:tcPr>
          <w:p w14:paraId="6932C4E8" w14:textId="77777777" w:rsidR="00B44320" w:rsidRPr="000F76DF" w:rsidRDefault="00B44320" w:rsidP="007D1114">
            <w:pPr>
              <w:jc w:val="right"/>
              <w:rPr>
                <w:rFonts w:ascii="Calibri" w:eastAsia="Times New Roman" w:hAnsi="Calibri" w:cs="Times New Roman"/>
                <w:b/>
                <w:bCs/>
                <w:color w:val="000000"/>
                <w:sz w:val="20"/>
                <w:szCs w:val="20"/>
                <w:lang w:val="en-US"/>
              </w:rPr>
            </w:pPr>
            <w:r w:rsidRPr="000F76DF">
              <w:rPr>
                <w:rFonts w:ascii="Calibri" w:eastAsia="Times New Roman" w:hAnsi="Calibri" w:cs="Times New Roman"/>
                <w:b/>
                <w:bCs/>
                <w:color w:val="000000"/>
                <w:sz w:val="20"/>
                <w:szCs w:val="20"/>
                <w:lang w:val="en-US"/>
              </w:rPr>
              <w:t>396</w:t>
            </w:r>
            <w:r w:rsidRPr="000F76DF">
              <w:rPr>
                <w:rFonts w:ascii="Calibri" w:eastAsia="Times New Roman" w:hAnsi="Calibri" w:cs="Times New Roman"/>
                <w:b/>
                <w:color w:val="000000"/>
                <w:sz w:val="20"/>
                <w:szCs w:val="20"/>
                <w:lang w:val="en-US"/>
              </w:rPr>
              <w:t xml:space="preserve"> EJ</w:t>
            </w:r>
          </w:p>
        </w:tc>
        <w:tc>
          <w:tcPr>
            <w:tcW w:w="1620" w:type="dxa"/>
            <w:tcBorders>
              <w:top w:val="nil"/>
              <w:left w:val="nil"/>
              <w:bottom w:val="single" w:sz="8" w:space="0" w:color="auto"/>
              <w:right w:val="single" w:sz="8" w:space="0" w:color="auto"/>
            </w:tcBorders>
            <w:shd w:val="clear" w:color="000000" w:fill="FFFFFF"/>
            <w:noWrap/>
            <w:vAlign w:val="bottom"/>
            <w:hideMark/>
          </w:tcPr>
          <w:p w14:paraId="5BB8E36D" w14:textId="77777777" w:rsidR="00B44320" w:rsidRPr="000F76DF" w:rsidRDefault="00B44320" w:rsidP="007D1114">
            <w:pPr>
              <w:jc w:val="right"/>
              <w:rPr>
                <w:rFonts w:ascii="Calibri" w:eastAsia="Times New Roman" w:hAnsi="Calibri" w:cs="Times New Roman"/>
                <w:b/>
                <w:bCs/>
                <w:color w:val="000000"/>
                <w:sz w:val="20"/>
                <w:szCs w:val="20"/>
                <w:lang w:val="en-US"/>
              </w:rPr>
            </w:pPr>
            <w:r w:rsidRPr="000F76DF">
              <w:rPr>
                <w:rFonts w:ascii="Calibri" w:eastAsia="Times New Roman" w:hAnsi="Calibri" w:cs="Times New Roman"/>
                <w:b/>
                <w:bCs/>
                <w:color w:val="000000"/>
                <w:sz w:val="20"/>
                <w:szCs w:val="20"/>
                <w:lang w:val="en-US"/>
              </w:rPr>
              <w:t>314</w:t>
            </w:r>
            <w:r w:rsidRPr="000F76DF">
              <w:rPr>
                <w:rFonts w:ascii="Calibri" w:eastAsia="Times New Roman" w:hAnsi="Calibri" w:cs="Times New Roman"/>
                <w:b/>
                <w:color w:val="000000"/>
                <w:sz w:val="20"/>
                <w:szCs w:val="20"/>
                <w:lang w:val="en-US"/>
              </w:rPr>
              <w:t xml:space="preserve"> EJ</w:t>
            </w:r>
          </w:p>
        </w:tc>
        <w:tc>
          <w:tcPr>
            <w:tcW w:w="1710" w:type="dxa"/>
            <w:tcBorders>
              <w:top w:val="nil"/>
              <w:left w:val="nil"/>
              <w:bottom w:val="single" w:sz="8" w:space="0" w:color="auto"/>
              <w:right w:val="single" w:sz="8" w:space="0" w:color="auto"/>
            </w:tcBorders>
            <w:shd w:val="clear" w:color="000000" w:fill="FFFFFF"/>
            <w:noWrap/>
            <w:vAlign w:val="bottom"/>
            <w:hideMark/>
          </w:tcPr>
          <w:p w14:paraId="5EF9C30F" w14:textId="77777777" w:rsidR="00B44320" w:rsidRPr="000F76DF" w:rsidRDefault="00B44320" w:rsidP="007D1114">
            <w:pPr>
              <w:jc w:val="right"/>
              <w:rPr>
                <w:rFonts w:ascii="Calibri" w:eastAsia="Times New Roman" w:hAnsi="Calibri" w:cs="Times New Roman"/>
                <w:b/>
                <w:bCs/>
                <w:color w:val="000000"/>
                <w:sz w:val="20"/>
                <w:szCs w:val="20"/>
                <w:lang w:val="en-US"/>
              </w:rPr>
            </w:pPr>
            <w:r w:rsidRPr="000F76DF">
              <w:rPr>
                <w:rFonts w:ascii="Calibri" w:eastAsia="Times New Roman" w:hAnsi="Calibri" w:cs="Times New Roman"/>
                <w:b/>
                <w:bCs/>
                <w:color w:val="000000"/>
                <w:sz w:val="20"/>
                <w:szCs w:val="20"/>
                <w:lang w:val="en-US"/>
              </w:rPr>
              <w:t>377</w:t>
            </w:r>
            <w:r w:rsidRPr="000F76DF">
              <w:rPr>
                <w:rFonts w:ascii="Calibri" w:eastAsia="Times New Roman" w:hAnsi="Calibri" w:cs="Times New Roman"/>
                <w:b/>
                <w:color w:val="000000"/>
                <w:sz w:val="20"/>
                <w:szCs w:val="20"/>
                <w:lang w:val="en-US"/>
              </w:rPr>
              <w:t xml:space="preserve"> EJ</w:t>
            </w:r>
          </w:p>
        </w:tc>
      </w:tr>
    </w:tbl>
    <w:p w14:paraId="225AED0C" w14:textId="77777777" w:rsidR="00B44320" w:rsidRPr="008335F6" w:rsidRDefault="00B44320" w:rsidP="007D1114">
      <w:pPr>
        <w:rPr>
          <w:b/>
          <w:sz w:val="20"/>
          <w:szCs w:val="20"/>
          <w:lang w:val="en-US"/>
        </w:rPr>
      </w:pPr>
      <w:r>
        <w:rPr>
          <w:sz w:val="20"/>
          <w:szCs w:val="20"/>
          <w:lang w:val="en-US"/>
        </w:rPr>
        <w:t>Notes:</w:t>
      </w:r>
      <w:r>
        <w:rPr>
          <w:sz w:val="20"/>
          <w:szCs w:val="20"/>
          <w:lang w:val="en-US"/>
        </w:rPr>
        <w:br/>
        <w:t xml:space="preserve">a - </w:t>
      </w:r>
      <w:r w:rsidRPr="00302CBC">
        <w:rPr>
          <w:sz w:val="20"/>
          <w:szCs w:val="20"/>
          <w:lang w:val="en-US"/>
        </w:rPr>
        <w:t>Only sectoral data available.</w:t>
      </w:r>
      <w:r>
        <w:rPr>
          <w:sz w:val="20"/>
          <w:szCs w:val="20"/>
          <w:lang w:val="en-US"/>
        </w:rPr>
        <w:t xml:space="preserve"> </w:t>
      </w:r>
      <w:r>
        <w:rPr>
          <w:sz w:val="20"/>
          <w:szCs w:val="20"/>
          <w:lang w:val="en-US"/>
        </w:rPr>
        <w:br/>
      </w:r>
      <w:r w:rsidRPr="00302CBC">
        <w:rPr>
          <w:sz w:val="20"/>
          <w:szCs w:val="20"/>
          <w:lang w:val="en-US"/>
        </w:rPr>
        <w:t>b</w:t>
      </w:r>
      <w:r>
        <w:rPr>
          <w:sz w:val="20"/>
          <w:szCs w:val="20"/>
          <w:lang w:val="en-US"/>
        </w:rPr>
        <w:t xml:space="preserve"> –</w:t>
      </w:r>
      <w:r w:rsidRPr="000F76DF">
        <w:rPr>
          <w:sz w:val="20"/>
          <w:szCs w:val="20"/>
          <w:lang w:val="en-US"/>
        </w:rPr>
        <w:t xml:space="preserve"> I</w:t>
      </w:r>
      <w:r w:rsidRPr="000F76DF">
        <w:rPr>
          <w:sz w:val="20"/>
          <w:szCs w:val="20"/>
        </w:rPr>
        <w:t>EA</w:t>
      </w:r>
      <w:r>
        <w:rPr>
          <w:sz w:val="20"/>
          <w:szCs w:val="20"/>
        </w:rPr>
        <w:t>`s</w:t>
      </w:r>
      <w:r w:rsidRPr="000F76DF">
        <w:rPr>
          <w:sz w:val="20"/>
          <w:szCs w:val="20"/>
        </w:rPr>
        <w:t xml:space="preserve"> ETP</w:t>
      </w:r>
      <w:r>
        <w:rPr>
          <w:sz w:val="20"/>
          <w:szCs w:val="20"/>
        </w:rPr>
        <w:t xml:space="preserve"> 2017</w:t>
      </w:r>
      <w:r w:rsidRPr="00277BD0">
        <w:rPr>
          <w:noProof/>
          <w:sz w:val="20"/>
          <w:szCs w:val="20"/>
          <w:vertAlign w:val="superscript"/>
        </w:rPr>
        <w:t>16</w:t>
      </w:r>
      <w:r w:rsidRPr="000F76DF">
        <w:rPr>
          <w:sz w:val="20"/>
          <w:szCs w:val="20"/>
        </w:rPr>
        <w:t xml:space="preserve"> pres</w:t>
      </w:r>
      <w:r w:rsidRPr="00133FC8">
        <w:rPr>
          <w:sz w:val="20"/>
          <w:szCs w:val="20"/>
        </w:rPr>
        <w:t>ents data disaggregated to OECD, non-OECD and selected countries. To increase comparabil</w:t>
      </w:r>
      <w:r>
        <w:rPr>
          <w:sz w:val="20"/>
          <w:szCs w:val="20"/>
        </w:rPr>
        <w:t>ity with LEDs</w:t>
      </w:r>
      <w:r w:rsidRPr="00133FC8">
        <w:rPr>
          <w:sz w:val="20"/>
          <w:szCs w:val="20"/>
        </w:rPr>
        <w:t xml:space="preserve"> </w:t>
      </w:r>
      <w:r>
        <w:rPr>
          <w:sz w:val="20"/>
          <w:szCs w:val="20"/>
        </w:rPr>
        <w:t xml:space="preserve">Global </w:t>
      </w:r>
      <w:r w:rsidRPr="00133FC8">
        <w:rPr>
          <w:sz w:val="20"/>
          <w:szCs w:val="20"/>
        </w:rPr>
        <w:t xml:space="preserve">North </w:t>
      </w:r>
      <w:r>
        <w:rPr>
          <w:sz w:val="20"/>
          <w:szCs w:val="20"/>
        </w:rPr>
        <w:t xml:space="preserve">region, the IEA data are reaggregated where Global North </w:t>
      </w:r>
      <w:r w:rsidRPr="00133FC8">
        <w:rPr>
          <w:sz w:val="20"/>
          <w:szCs w:val="20"/>
        </w:rPr>
        <w:t xml:space="preserve">is approximated as the sum of </w:t>
      </w:r>
      <w:r>
        <w:rPr>
          <w:sz w:val="20"/>
          <w:szCs w:val="20"/>
        </w:rPr>
        <w:t xml:space="preserve">IEA </w:t>
      </w:r>
      <w:r w:rsidRPr="00133FC8">
        <w:rPr>
          <w:sz w:val="20"/>
          <w:szCs w:val="20"/>
        </w:rPr>
        <w:t xml:space="preserve">OECD and Russia, minus Mexico, </w:t>
      </w:r>
      <w:r>
        <w:rPr>
          <w:sz w:val="20"/>
          <w:szCs w:val="20"/>
        </w:rPr>
        <w:t xml:space="preserve">while the LED Global </w:t>
      </w:r>
      <w:r w:rsidRPr="00133FC8">
        <w:rPr>
          <w:sz w:val="20"/>
          <w:szCs w:val="20"/>
        </w:rPr>
        <w:t xml:space="preserve">South </w:t>
      </w:r>
      <w:r>
        <w:rPr>
          <w:sz w:val="20"/>
          <w:szCs w:val="20"/>
        </w:rPr>
        <w:t xml:space="preserve">region is approximated </w:t>
      </w:r>
      <w:r w:rsidRPr="00133FC8">
        <w:rPr>
          <w:sz w:val="20"/>
          <w:szCs w:val="20"/>
        </w:rPr>
        <w:t>as</w:t>
      </w:r>
      <w:r>
        <w:rPr>
          <w:sz w:val="20"/>
          <w:szCs w:val="20"/>
        </w:rPr>
        <w:t xml:space="preserve"> the sum of</w:t>
      </w:r>
      <w:r w:rsidRPr="00133FC8">
        <w:rPr>
          <w:sz w:val="20"/>
          <w:szCs w:val="20"/>
        </w:rPr>
        <w:t xml:space="preserve"> </w:t>
      </w:r>
      <w:r>
        <w:rPr>
          <w:sz w:val="20"/>
          <w:szCs w:val="20"/>
        </w:rPr>
        <w:t xml:space="preserve">IEA </w:t>
      </w:r>
      <w:r w:rsidRPr="00133FC8">
        <w:rPr>
          <w:sz w:val="20"/>
          <w:szCs w:val="20"/>
        </w:rPr>
        <w:t>non-OECD and Mexico, minus Russia</w:t>
      </w:r>
      <w:r>
        <w:rPr>
          <w:sz w:val="20"/>
          <w:szCs w:val="20"/>
        </w:rPr>
        <w:t>.</w:t>
      </w:r>
      <w:r>
        <w:rPr>
          <w:sz w:val="20"/>
          <w:szCs w:val="20"/>
        </w:rPr>
        <w:br/>
      </w:r>
      <w:r w:rsidRPr="00A27795">
        <w:rPr>
          <w:sz w:val="20"/>
          <w:szCs w:val="20"/>
          <w:lang w:val="en-US"/>
        </w:rPr>
        <w:t>c</w:t>
      </w:r>
      <w:r>
        <w:rPr>
          <w:sz w:val="20"/>
          <w:szCs w:val="20"/>
          <w:lang w:val="en-US"/>
        </w:rPr>
        <w:t xml:space="preserve"> - </w:t>
      </w:r>
      <w:r w:rsidRPr="00302CBC">
        <w:rPr>
          <w:sz w:val="20"/>
          <w:szCs w:val="20"/>
          <w:lang w:val="en-US"/>
        </w:rPr>
        <w:t>This category includes buildings and agriculture, forestry and fisheries.</w:t>
      </w:r>
      <w:r>
        <w:rPr>
          <w:sz w:val="20"/>
          <w:szCs w:val="20"/>
          <w:lang w:val="en-US"/>
        </w:rPr>
        <w:t xml:space="preserve"> </w:t>
      </w:r>
      <w:r>
        <w:rPr>
          <w:sz w:val="20"/>
          <w:szCs w:val="20"/>
          <w:lang w:val="en-US"/>
        </w:rPr>
        <w:br/>
      </w:r>
      <w:r w:rsidRPr="000F76DF">
        <w:rPr>
          <w:sz w:val="20"/>
          <w:szCs w:val="20"/>
          <w:lang w:val="en-US"/>
        </w:rPr>
        <w:t xml:space="preserve">d - </w:t>
      </w:r>
      <w:r w:rsidRPr="000F76DF">
        <w:rPr>
          <w:sz w:val="20"/>
          <w:szCs w:val="20"/>
        </w:rPr>
        <w:t>Energy demand data for shipping reported in ETP is considered as bunker fuels and treated separately</w:t>
      </w:r>
    </w:p>
    <w:p w14:paraId="1544A93F" w14:textId="77777777" w:rsidR="00B44320" w:rsidRDefault="00B44320" w:rsidP="007D1114">
      <w:pPr>
        <w:spacing w:line="276" w:lineRule="auto"/>
        <w:rPr>
          <w:b/>
        </w:rPr>
      </w:pPr>
      <w:r w:rsidRPr="00E13734">
        <w:rPr>
          <w:b/>
        </w:rPr>
        <w:br w:type="page"/>
      </w:r>
    </w:p>
    <w:p w14:paraId="585546E5" w14:textId="2CDE06E1" w:rsidR="003865FF" w:rsidRDefault="003865FF" w:rsidP="007D1114">
      <w:pPr>
        <w:spacing w:line="276" w:lineRule="auto"/>
        <w:rPr>
          <w:ins w:id="193" w:author="GRUEBLER Arnulf" w:date="2018-02-14T14:20:00Z"/>
          <w:b/>
        </w:rPr>
      </w:pPr>
      <w:bookmarkStart w:id="194" w:name="_Hlk506382129"/>
      <w:ins w:id="195" w:author="GRUEBLER Arnulf" w:date="2018-02-14T14:20:00Z">
        <w:r>
          <w:rPr>
            <w:b/>
          </w:rPr>
          <w:t>LED Scenario described with Macro-Level Indicators.</w:t>
        </w:r>
      </w:ins>
    </w:p>
    <w:p w14:paraId="5CBAB89C" w14:textId="6125D1A7" w:rsidR="003865FF" w:rsidRDefault="003865FF" w:rsidP="007D1114">
      <w:pPr>
        <w:spacing w:line="276" w:lineRule="auto"/>
        <w:rPr>
          <w:ins w:id="196" w:author="GRUEBLER Arnulf" w:date="2018-02-14T14:21:00Z"/>
          <w:b/>
        </w:rPr>
      </w:pPr>
    </w:p>
    <w:p w14:paraId="35A376D4" w14:textId="4D069ACD" w:rsidR="003865FF" w:rsidRDefault="003865FF" w:rsidP="007D1114">
      <w:pPr>
        <w:spacing w:line="276" w:lineRule="auto"/>
        <w:rPr>
          <w:ins w:id="197" w:author="GRUEBLER Arnulf" w:date="2018-02-14T14:26:00Z"/>
        </w:rPr>
      </w:pPr>
      <w:ins w:id="198" w:author="GRUEBLER Arnulf" w:date="2018-02-14T14:21:00Z">
        <w:r w:rsidRPr="003865FF">
          <w:rPr>
            <w:rPrChange w:id="199" w:author="GRUEBLER Arnulf" w:date="2018-02-14T14:22:00Z">
              <w:rPr>
                <w:b/>
              </w:rPr>
            </w:rPrChange>
          </w:rPr>
          <w:t>Lastly Table</w:t>
        </w:r>
      </w:ins>
      <w:ins w:id="200" w:author="GRUEBLER Arnulf" w:date="2018-02-18T14:18:00Z">
        <w:r w:rsidR="009E562D">
          <w:t>s</w:t>
        </w:r>
      </w:ins>
      <w:ins w:id="201" w:author="GRUEBLER Arnulf" w:date="2018-02-14T14:21:00Z">
        <w:r w:rsidRPr="003865FF">
          <w:rPr>
            <w:rPrChange w:id="202" w:author="GRUEBLER Arnulf" w:date="2018-02-14T14:22:00Z">
              <w:rPr>
                <w:b/>
              </w:rPr>
            </w:rPrChange>
          </w:rPr>
          <w:t xml:space="preserve"> SI-5-5</w:t>
        </w:r>
      </w:ins>
      <w:ins w:id="203" w:author="GRUEBLER Arnulf" w:date="2018-02-18T14:18:00Z">
        <w:r w:rsidR="009E562D">
          <w:t>a and SI-5-5b</w:t>
        </w:r>
      </w:ins>
      <w:ins w:id="204" w:author="GRUEBLER Arnulf" w:date="2018-02-14T14:21:00Z">
        <w:r w:rsidRPr="003865FF">
          <w:rPr>
            <w:rPrChange w:id="205" w:author="GRUEBLER Arnulf" w:date="2018-02-14T14:22:00Z">
              <w:rPr>
                <w:b/>
              </w:rPr>
            </w:rPrChange>
          </w:rPr>
          <w:t xml:space="preserve"> also characterize the LED scenario in terms of macro-level indicators</w:t>
        </w:r>
      </w:ins>
      <w:ins w:id="206" w:author="GRUEBLER Arnulf" w:date="2018-02-18T14:19:00Z">
        <w:r w:rsidR="00E21467">
          <w:t xml:space="preserve"> </w:t>
        </w:r>
        <w:proofErr w:type="gramStart"/>
        <w:r w:rsidR="00E21467">
          <w:t>and also</w:t>
        </w:r>
        <w:proofErr w:type="gramEnd"/>
        <w:r w:rsidR="00E21467">
          <w:t xml:space="preserve"> provides corresponding values for scenarios with comparable climate outcomes</w:t>
        </w:r>
      </w:ins>
      <w:ins w:id="207" w:author="GRUEBLER Arnulf" w:date="2018-02-14T14:21:00Z">
        <w:r w:rsidRPr="003865FF">
          <w:rPr>
            <w:rPrChange w:id="208" w:author="GRUEBLER Arnulf" w:date="2018-02-14T14:22:00Z">
              <w:rPr>
                <w:b/>
              </w:rPr>
            </w:rPrChange>
          </w:rPr>
          <w:t>.</w:t>
        </w:r>
      </w:ins>
      <w:ins w:id="209" w:author="GRUEBLER Arnulf" w:date="2018-02-18T14:18:00Z">
        <w:r w:rsidR="009E562D">
          <w:t xml:space="preserve"> </w:t>
        </w:r>
      </w:ins>
      <w:ins w:id="210" w:author="GRUEBLER Arnulf" w:date="2018-02-14T14:22:00Z">
        <w:r>
          <w:t>The exposition follows the widely used decomposition technique of the IPAT iden</w:t>
        </w:r>
      </w:ins>
      <w:ins w:id="211" w:author="GRUEBLER Arnulf" w:date="2018-02-14T14:23:00Z">
        <w:r>
          <w:t>t</w:t>
        </w:r>
      </w:ins>
      <w:ins w:id="212" w:author="GRUEBLER Arnulf" w:date="2018-02-14T14:22:00Z">
        <w:r>
          <w:t>ity</w:t>
        </w:r>
      </w:ins>
      <w:ins w:id="213" w:author="GRUEBLER Arnulf" w:date="2018-02-14T14:24:00Z">
        <w:r>
          <w:t xml:space="preserve"> and includes </w:t>
        </w:r>
      </w:ins>
      <w:ins w:id="214" w:author="GRUEBLER Arnulf" w:date="2018-02-14T14:25:00Z">
        <w:r>
          <w:t xml:space="preserve">the primary variables </w:t>
        </w:r>
      </w:ins>
      <w:ins w:id="215" w:author="GRUEBLER Arnulf" w:date="2018-02-14T14:24:00Z">
        <w:r>
          <w:t xml:space="preserve">population, GDP, as well as final energy </w:t>
        </w:r>
      </w:ins>
      <w:ins w:id="216" w:author="GRUEBLER Arnulf" w:date="2018-02-14T14:25:00Z">
        <w:r>
          <w:t>as well a</w:t>
        </w:r>
      </w:ins>
      <w:ins w:id="217" w:author="GRUEBLER Arnulf" w:date="2018-02-14T14:26:00Z">
        <w:r>
          <w:t xml:space="preserve">s the two derived variables GDP/capita and energy intensity (final energy per GDP) </w:t>
        </w:r>
      </w:ins>
      <w:ins w:id="218" w:author="GRUEBLER Arnulf" w:date="2018-02-14T14:24:00Z">
        <w:r>
          <w:t xml:space="preserve">for 2020 and 2050 and for the global and two-regional level. </w:t>
        </w:r>
      </w:ins>
      <w:ins w:id="219" w:author="GRUEBLER Arnulf" w:date="2018-02-14T14:26:00Z">
        <w:r>
          <w:t>As discussed a</w:t>
        </w:r>
      </w:ins>
      <w:ins w:id="220" w:author="GRUEBLER Arnulf" w:date="2018-02-14T14:27:00Z">
        <w:r>
          <w:t>bove, the macro-</w:t>
        </w:r>
        <w:proofErr w:type="gramStart"/>
        <w:r>
          <w:t>drivers</w:t>
        </w:r>
        <w:proofErr w:type="gramEnd"/>
        <w:r>
          <w:t xml:space="preserve"> population and GDP were adopted from the SSP2 </w:t>
        </w:r>
      </w:ins>
      <w:ins w:id="221" w:author="GRUEBLER Arnulf" w:date="2018-02-19T11:46:00Z">
        <w:r w:rsidR="000056E5">
          <w:t xml:space="preserve">Reference </w:t>
        </w:r>
      </w:ins>
      <w:ins w:id="222" w:author="GRUEBLER Arnulf" w:date="2018-02-14T14:27:00Z">
        <w:r>
          <w:t>scenario (</w:t>
        </w:r>
        <w:r w:rsidRPr="003865FF">
          <w:rPr>
            <w:highlight w:val="yellow"/>
            <w:rPrChange w:id="223" w:author="GRUEBLER Arnulf" w:date="2018-02-14T14:29:00Z">
              <w:rPr/>
            </w:rPrChange>
          </w:rPr>
          <w:t>REF)</w:t>
        </w:r>
        <w:r>
          <w:t xml:space="preserve"> and represent a “middle of the road” deve</w:t>
        </w:r>
      </w:ins>
      <w:ins w:id="224" w:author="GRUEBLER Arnulf" w:date="2018-02-14T14:28:00Z">
        <w:r>
          <w:t xml:space="preserve">lopment pathway and were not subject to the </w:t>
        </w:r>
      </w:ins>
      <w:ins w:id="225" w:author="GRUEBLER Arnulf" w:date="2018-02-19T11:46:00Z">
        <w:r w:rsidR="000056E5">
          <w:t xml:space="preserve">detailed </w:t>
        </w:r>
      </w:ins>
      <w:ins w:id="226" w:author="GRUEBLER Arnulf" w:date="2018-02-14T14:28:00Z">
        <w:r>
          <w:t>s</w:t>
        </w:r>
      </w:ins>
      <w:ins w:id="227" w:author="GRUEBLER Arnulf" w:date="2018-02-14T14:29:00Z">
        <w:r>
          <w:t>cenario quantifications reported here that focus on energy service levels and final energy demand.</w:t>
        </w:r>
      </w:ins>
    </w:p>
    <w:p w14:paraId="3B9346C2" w14:textId="24FA612D" w:rsidR="003865FF" w:rsidRDefault="003865FF" w:rsidP="007D1114">
      <w:pPr>
        <w:spacing w:line="276" w:lineRule="auto"/>
        <w:rPr>
          <w:ins w:id="228" w:author="GRUEBLER Arnulf" w:date="2018-02-14T14:26:00Z"/>
        </w:rPr>
      </w:pPr>
    </w:p>
    <w:p w14:paraId="346EB797" w14:textId="73EEBDA3" w:rsidR="003865FF" w:rsidRDefault="003865FF" w:rsidP="007D1114">
      <w:pPr>
        <w:spacing w:line="276" w:lineRule="auto"/>
        <w:rPr>
          <w:ins w:id="229" w:author="GRUEBLER Arnulf" w:date="2018-02-18T14:24:00Z"/>
        </w:rPr>
      </w:pPr>
      <w:ins w:id="230" w:author="GRUEBLER Arnulf" w:date="2018-02-14T14:26:00Z">
        <w:r w:rsidRPr="00F819F8">
          <w:rPr>
            <w:b/>
            <w:rPrChange w:id="231" w:author="GRUEBLER Arnulf" w:date="2018-02-18T14:35:00Z">
              <w:rPr/>
            </w:rPrChange>
          </w:rPr>
          <w:t>Table SI-5-5. LED Scenario</w:t>
        </w:r>
      </w:ins>
      <w:ins w:id="232" w:author="GRUEBLER Arnulf" w:date="2018-02-14T14:29:00Z">
        <w:r w:rsidRPr="00F819F8">
          <w:rPr>
            <w:b/>
            <w:rPrChange w:id="233" w:author="GRUEBLER Arnulf" w:date="2018-02-18T14:35:00Z">
              <w:rPr/>
            </w:rPrChange>
          </w:rPr>
          <w:t xml:space="preserve"> cha</w:t>
        </w:r>
      </w:ins>
      <w:ins w:id="234" w:author="GRUEBLER Arnulf" w:date="2018-02-14T14:30:00Z">
        <w:r w:rsidRPr="00F819F8">
          <w:rPr>
            <w:b/>
            <w:rPrChange w:id="235" w:author="GRUEBLER Arnulf" w:date="2018-02-18T14:35:00Z">
              <w:rPr/>
            </w:rPrChange>
          </w:rPr>
          <w:t>racterized by Macro-</w:t>
        </w:r>
      </w:ins>
      <w:ins w:id="236" w:author="GRUEBLER Arnulf" w:date="2018-02-18T14:21:00Z">
        <w:r w:rsidR="00E21467" w:rsidRPr="00F819F8">
          <w:rPr>
            <w:b/>
            <w:rPrChange w:id="237" w:author="GRUEBLER Arnulf" w:date="2018-02-18T14:35:00Z">
              <w:rPr/>
            </w:rPrChange>
          </w:rPr>
          <w:t>l</w:t>
        </w:r>
      </w:ins>
      <w:ins w:id="238" w:author="GRUEBLER Arnulf" w:date="2018-02-14T14:30:00Z">
        <w:r w:rsidRPr="00F819F8">
          <w:rPr>
            <w:b/>
            <w:rPrChange w:id="239" w:author="GRUEBLER Arnulf" w:date="2018-02-18T14:35:00Z">
              <w:rPr/>
            </w:rPrChange>
          </w:rPr>
          <w:t xml:space="preserve">evel </w:t>
        </w:r>
      </w:ins>
      <w:ins w:id="240" w:author="GRUEBLER Arnulf" w:date="2018-02-18T14:21:00Z">
        <w:r w:rsidR="00E21467" w:rsidRPr="00F819F8">
          <w:rPr>
            <w:b/>
            <w:rPrChange w:id="241" w:author="GRUEBLER Arnulf" w:date="2018-02-18T14:35:00Z">
              <w:rPr/>
            </w:rPrChange>
          </w:rPr>
          <w:t>i</w:t>
        </w:r>
      </w:ins>
      <w:ins w:id="242" w:author="GRUEBLER Arnulf" w:date="2018-02-14T14:30:00Z">
        <w:r w:rsidRPr="00F819F8">
          <w:rPr>
            <w:b/>
            <w:rPrChange w:id="243" w:author="GRUEBLER Arnulf" w:date="2018-02-18T14:35:00Z">
              <w:rPr/>
            </w:rPrChange>
          </w:rPr>
          <w:t>ndicators</w:t>
        </w:r>
      </w:ins>
      <w:ins w:id="244" w:author="GRUEBLER Arnulf" w:date="2018-02-18T14:20:00Z">
        <w:r w:rsidR="00E21467" w:rsidRPr="00F819F8">
          <w:rPr>
            <w:b/>
            <w:rPrChange w:id="245" w:author="GRUEBLER Arnulf" w:date="2018-02-18T14:35:00Z">
              <w:rPr/>
            </w:rPrChange>
          </w:rPr>
          <w:t xml:space="preserve"> and compared to </w:t>
        </w:r>
      </w:ins>
      <w:ins w:id="246" w:author="GRUEBLER Arnulf" w:date="2018-02-18T14:21:00Z">
        <w:r w:rsidR="00E21467" w:rsidRPr="00F819F8">
          <w:rPr>
            <w:b/>
            <w:rPrChange w:id="247" w:author="GRUEBLER Arnulf" w:date="2018-02-18T14:35:00Z">
              <w:rPr/>
            </w:rPrChange>
          </w:rPr>
          <w:t>selected scenarios with comparable climate change outcomes.</w:t>
        </w:r>
      </w:ins>
      <w:ins w:id="248" w:author="GRUEBLER Arnulf" w:date="2018-02-18T14:35:00Z">
        <w:r w:rsidR="00F819F8">
          <w:rPr>
            <w:b/>
          </w:rPr>
          <w:br/>
        </w:r>
      </w:ins>
      <w:ins w:id="249" w:author="GRUEBLER Arnulf" w:date="2018-02-18T14:21:00Z">
        <w:r w:rsidR="00E21467" w:rsidRPr="00F819F8">
          <w:rPr>
            <w:b/>
            <w:rPrChange w:id="250" w:author="GRUEBLER Arnulf" w:date="2018-02-18T14:35:00Z">
              <w:rPr/>
            </w:rPrChange>
          </w:rPr>
          <w:t>Table SI-5-5a:</w:t>
        </w:r>
        <w:r w:rsidR="00E21467">
          <w:t xml:space="preserve"> population (</w:t>
        </w:r>
      </w:ins>
      <w:ins w:id="251" w:author="GRUEBLER Arnulf" w:date="2018-02-18T14:24:00Z">
        <w:r w:rsidR="00E21467">
          <w:t>m</w:t>
        </w:r>
      </w:ins>
      <w:ins w:id="252" w:author="GRUEBLER Arnulf" w:date="2018-02-18T14:21:00Z">
        <w:r w:rsidR="00E21467">
          <w:t>illio</w:t>
        </w:r>
      </w:ins>
      <w:ins w:id="253" w:author="GRUEBLER Arnulf" w:date="2018-02-18T14:22:00Z">
        <w:r w:rsidR="00E21467">
          <w:t>n) GDP (</w:t>
        </w:r>
      </w:ins>
      <w:ins w:id="254" w:author="GRUEBLER Arnulf" w:date="2018-02-18T14:24:00Z">
        <w:r w:rsidR="00E21467">
          <w:t xml:space="preserve">billion </w:t>
        </w:r>
      </w:ins>
      <w:ins w:id="255" w:author="GRUEBLER Arnulf" w:date="2018-02-18T14:22:00Z">
        <w:r w:rsidR="00E21467">
          <w:t xml:space="preserve">2010 $PPP, all scenarios harmonized to comparable unit) and final energy (EJ) </w:t>
        </w:r>
      </w:ins>
      <w:ins w:id="256" w:author="GRUEBLER Arnulf" w:date="2018-02-18T14:28:00Z">
        <w:r w:rsidR="00E21467">
          <w:t xml:space="preserve">in 2050 </w:t>
        </w:r>
      </w:ins>
      <w:ins w:id="257" w:author="GRUEBLER Arnulf" w:date="2018-02-18T14:22:00Z">
        <w:r w:rsidR="00E21467">
          <w:t>and average annu</w:t>
        </w:r>
      </w:ins>
      <w:ins w:id="258" w:author="GRUEBLER Arnulf" w:date="2018-02-18T14:23:00Z">
        <w:r w:rsidR="00E21467">
          <w:t>al growth rate in %/year 2020-2050.</w:t>
        </w:r>
      </w:ins>
      <w:ins w:id="259" w:author="GRUEBLER Arnulf" w:date="2018-02-18T14:35:00Z">
        <w:r w:rsidR="00F819F8">
          <w:br/>
        </w:r>
      </w:ins>
      <w:ins w:id="260" w:author="GRUEBLER Arnulf" w:date="2018-02-18T14:23:00Z">
        <w:r w:rsidR="00E21467" w:rsidRPr="00F819F8">
          <w:rPr>
            <w:b/>
            <w:rPrChange w:id="261" w:author="GRUEBLER Arnulf" w:date="2018-02-18T14:35:00Z">
              <w:rPr/>
            </w:rPrChange>
          </w:rPr>
          <w:t>Table SI-5-5b:</w:t>
        </w:r>
      </w:ins>
      <w:ins w:id="262" w:author="GRUEBLER Arnulf" w:date="2018-02-18T14:24:00Z">
        <w:r w:rsidR="00E21467">
          <w:t xml:space="preserve"> GDP per capita and final energy per GDP</w:t>
        </w:r>
      </w:ins>
      <w:ins w:id="263" w:author="GRUEBLER Arnulf" w:date="2018-02-18T14:28:00Z">
        <w:r w:rsidR="00E21467">
          <w:t>,</w:t>
        </w:r>
      </w:ins>
      <w:ins w:id="264" w:author="GRUEBLER Arnulf" w:date="2018-02-18T14:24:00Z">
        <w:r w:rsidR="00E21467">
          <w:t xml:space="preserve"> LED and comparable scenarios</w:t>
        </w:r>
      </w:ins>
      <w:ins w:id="265" w:author="GRUEBLER Arnulf" w:date="2018-02-18T14:28:00Z">
        <w:r w:rsidR="00E21467">
          <w:t xml:space="preserve"> in 2050 and</w:t>
        </w:r>
      </w:ins>
      <w:ins w:id="266" w:author="GRUEBLER Arnulf" w:date="2018-02-18T14:29:00Z">
        <w:r w:rsidR="00E21467">
          <w:t xml:space="preserve"> average annual growth rate in %/year 2020-2050.</w:t>
        </w:r>
      </w:ins>
      <w:ins w:id="267" w:author="GRUEBLER Arnulf" w:date="2018-02-18T14:35:00Z">
        <w:r w:rsidR="00F819F8">
          <w:br/>
        </w:r>
      </w:ins>
    </w:p>
    <w:tbl>
      <w:tblPr>
        <w:tblW w:w="13760" w:type="dxa"/>
        <w:tblLook w:val="04A0" w:firstRow="1" w:lastRow="0" w:firstColumn="1" w:lastColumn="0" w:noHBand="0" w:noVBand="1"/>
        <w:tblPrChange w:id="268" w:author="GRUEBLER Arnulf" w:date="2018-02-18T14:33:00Z">
          <w:tblPr>
            <w:tblW w:w="12560" w:type="dxa"/>
            <w:tblLook w:val="04A0" w:firstRow="1" w:lastRow="0" w:firstColumn="1" w:lastColumn="0" w:noHBand="0" w:noVBand="1"/>
          </w:tblPr>
        </w:tblPrChange>
      </w:tblPr>
      <w:tblGrid>
        <w:gridCol w:w="10880"/>
        <w:gridCol w:w="960"/>
        <w:gridCol w:w="960"/>
        <w:gridCol w:w="960"/>
        <w:tblGridChange w:id="269">
          <w:tblGrid>
            <w:gridCol w:w="9744"/>
            <w:gridCol w:w="960"/>
            <w:gridCol w:w="960"/>
            <w:gridCol w:w="960"/>
          </w:tblGrid>
        </w:tblGridChange>
      </w:tblGrid>
      <w:tr w:rsidR="00E21467" w:rsidRPr="00E21467" w14:paraId="4E64E724" w14:textId="77777777" w:rsidTr="001A237D">
        <w:trPr>
          <w:trHeight w:val="315"/>
          <w:ins w:id="270" w:author="GRUEBLER Arnulf" w:date="2018-02-18T14:31:00Z"/>
          <w:trPrChange w:id="271" w:author="GRUEBLER Arnulf" w:date="2018-02-18T14:33:00Z">
            <w:trPr>
              <w:trHeight w:val="315"/>
            </w:trPr>
          </w:trPrChange>
        </w:trPr>
        <w:tc>
          <w:tcPr>
            <w:tcW w:w="10880" w:type="dxa"/>
            <w:tcBorders>
              <w:top w:val="nil"/>
              <w:left w:val="nil"/>
              <w:bottom w:val="nil"/>
              <w:right w:val="nil"/>
            </w:tcBorders>
            <w:shd w:val="clear" w:color="000000" w:fill="FFFFFF"/>
            <w:noWrap/>
            <w:vAlign w:val="bottom"/>
            <w:tcPrChange w:id="272" w:author="GRUEBLER Arnulf" w:date="2018-02-18T14:33:00Z">
              <w:tcPr>
                <w:tcW w:w="9680" w:type="dxa"/>
                <w:tcBorders>
                  <w:top w:val="nil"/>
                  <w:left w:val="nil"/>
                  <w:bottom w:val="nil"/>
                  <w:right w:val="nil"/>
                </w:tcBorders>
                <w:shd w:val="clear" w:color="000000" w:fill="FFFFFF"/>
                <w:noWrap/>
                <w:vAlign w:val="bottom"/>
              </w:tcPr>
            </w:tcPrChange>
          </w:tcPr>
          <w:p w14:paraId="4E4F7657" w14:textId="43AAA498" w:rsidR="00E21467" w:rsidRPr="00F819F8" w:rsidRDefault="00E1338B" w:rsidP="00E21467">
            <w:pPr>
              <w:rPr>
                <w:ins w:id="273" w:author="GRUEBLER Arnulf" w:date="2018-02-18T14:31:00Z"/>
                <w:rFonts w:ascii="Calibri" w:eastAsia="Times New Roman" w:hAnsi="Calibri" w:cs="Times New Roman"/>
                <w:i/>
                <w:iCs/>
                <w:color w:val="000000"/>
                <w:sz w:val="20"/>
                <w:szCs w:val="20"/>
                <w:rPrChange w:id="274" w:author="GRUEBLER Arnulf" w:date="2018-02-18T14:34:00Z">
                  <w:rPr>
                    <w:ins w:id="275" w:author="GRUEBLER Arnulf" w:date="2018-02-18T14:31:00Z"/>
                    <w:rFonts w:ascii="Calibri" w:eastAsia="Times New Roman" w:hAnsi="Calibri" w:cs="Times New Roman"/>
                    <w:i/>
                    <w:iCs/>
                    <w:color w:val="000000"/>
                    <w:sz w:val="20"/>
                    <w:szCs w:val="20"/>
                    <w:lang w:val="en-US"/>
                  </w:rPr>
                </w:rPrChange>
              </w:rPr>
            </w:pPr>
            <w:ins w:id="276" w:author="GRUEBLER Arnulf" w:date="2018-02-19T11:45:00Z">
              <w:r w:rsidRPr="00E1338B">
                <w:rPr>
                  <w:rFonts w:ascii="Calibri" w:eastAsia="Times New Roman" w:hAnsi="Calibri" w:cs="Times New Roman"/>
                  <w:i/>
                  <w:iCs/>
                  <w:noProof/>
                  <w:color w:val="000000"/>
                  <w:sz w:val="20"/>
                  <w:szCs w:val="20"/>
                </w:rPr>
                <w:drawing>
                  <wp:inline distT="0" distB="0" distL="0" distR="0" wp14:anchorId="39967DD0" wp14:editId="23BA786D">
                    <wp:extent cx="5728335" cy="379222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8335" cy="3792220"/>
                            </a:xfrm>
                            <a:prstGeom prst="rect">
                              <a:avLst/>
                            </a:prstGeom>
                            <a:noFill/>
                            <a:ln>
                              <a:noFill/>
                            </a:ln>
                          </pic:spPr>
                        </pic:pic>
                      </a:graphicData>
                    </a:graphic>
                  </wp:inline>
                </w:drawing>
              </w:r>
            </w:ins>
          </w:p>
        </w:tc>
        <w:tc>
          <w:tcPr>
            <w:tcW w:w="960" w:type="dxa"/>
            <w:tcBorders>
              <w:top w:val="nil"/>
              <w:left w:val="nil"/>
              <w:bottom w:val="nil"/>
              <w:right w:val="nil"/>
            </w:tcBorders>
            <w:shd w:val="clear" w:color="000000" w:fill="FFFFFF"/>
            <w:noWrap/>
            <w:vAlign w:val="bottom"/>
            <w:hideMark/>
            <w:tcPrChange w:id="277" w:author="GRUEBLER Arnulf" w:date="2018-02-18T14:33:00Z">
              <w:tcPr>
                <w:tcW w:w="960" w:type="dxa"/>
                <w:tcBorders>
                  <w:top w:val="nil"/>
                  <w:left w:val="nil"/>
                  <w:bottom w:val="nil"/>
                  <w:right w:val="nil"/>
                </w:tcBorders>
                <w:shd w:val="clear" w:color="000000" w:fill="FFFFFF"/>
                <w:noWrap/>
                <w:vAlign w:val="bottom"/>
                <w:hideMark/>
              </w:tcPr>
            </w:tcPrChange>
          </w:tcPr>
          <w:p w14:paraId="597BBD19" w14:textId="77777777" w:rsidR="00E21467" w:rsidRPr="00E21467" w:rsidRDefault="00E21467" w:rsidP="00E21467">
            <w:pPr>
              <w:rPr>
                <w:ins w:id="278" w:author="GRUEBLER Arnulf" w:date="2018-02-18T14:31:00Z"/>
                <w:rFonts w:ascii="Calibri" w:eastAsia="Times New Roman" w:hAnsi="Calibri" w:cs="Times New Roman"/>
                <w:color w:val="000000"/>
                <w:sz w:val="22"/>
                <w:szCs w:val="22"/>
                <w:lang w:val="en-US"/>
              </w:rPr>
            </w:pPr>
            <w:ins w:id="279" w:author="GRUEBLER Arnulf" w:date="2018-02-18T14:31:00Z">
              <w:r w:rsidRPr="00E21467">
                <w:rPr>
                  <w:rFonts w:ascii="Calibri" w:eastAsia="Times New Roman" w:hAnsi="Calibri" w:cs="Times New Roman"/>
                  <w:color w:val="000000"/>
                  <w:sz w:val="22"/>
                  <w:szCs w:val="22"/>
                  <w:lang w:val="en-US"/>
                </w:rPr>
                <w:t> </w:t>
              </w:r>
            </w:ins>
          </w:p>
        </w:tc>
        <w:tc>
          <w:tcPr>
            <w:tcW w:w="960" w:type="dxa"/>
            <w:tcBorders>
              <w:top w:val="nil"/>
              <w:left w:val="nil"/>
              <w:bottom w:val="nil"/>
              <w:right w:val="nil"/>
            </w:tcBorders>
            <w:shd w:val="clear" w:color="000000" w:fill="FFFFFF"/>
            <w:noWrap/>
            <w:vAlign w:val="bottom"/>
            <w:hideMark/>
            <w:tcPrChange w:id="280" w:author="GRUEBLER Arnulf" w:date="2018-02-18T14:33:00Z">
              <w:tcPr>
                <w:tcW w:w="960" w:type="dxa"/>
                <w:tcBorders>
                  <w:top w:val="nil"/>
                  <w:left w:val="nil"/>
                  <w:bottom w:val="nil"/>
                  <w:right w:val="nil"/>
                </w:tcBorders>
                <w:shd w:val="clear" w:color="000000" w:fill="FFFFFF"/>
                <w:noWrap/>
                <w:vAlign w:val="bottom"/>
                <w:hideMark/>
              </w:tcPr>
            </w:tcPrChange>
          </w:tcPr>
          <w:p w14:paraId="7B124B95" w14:textId="77777777" w:rsidR="00E21467" w:rsidRPr="00E21467" w:rsidRDefault="00E21467" w:rsidP="00E21467">
            <w:pPr>
              <w:rPr>
                <w:ins w:id="281" w:author="GRUEBLER Arnulf" w:date="2018-02-18T14:31:00Z"/>
                <w:rFonts w:ascii="Calibri" w:eastAsia="Times New Roman" w:hAnsi="Calibri" w:cs="Times New Roman"/>
                <w:color w:val="000000"/>
                <w:sz w:val="22"/>
                <w:szCs w:val="22"/>
                <w:lang w:val="en-US"/>
              </w:rPr>
            </w:pPr>
            <w:ins w:id="282" w:author="GRUEBLER Arnulf" w:date="2018-02-18T14:31:00Z">
              <w:r w:rsidRPr="00E21467">
                <w:rPr>
                  <w:rFonts w:ascii="Calibri" w:eastAsia="Times New Roman" w:hAnsi="Calibri" w:cs="Times New Roman"/>
                  <w:color w:val="000000"/>
                  <w:sz w:val="22"/>
                  <w:szCs w:val="22"/>
                  <w:lang w:val="en-US"/>
                </w:rPr>
                <w:t> </w:t>
              </w:r>
            </w:ins>
          </w:p>
        </w:tc>
        <w:tc>
          <w:tcPr>
            <w:tcW w:w="960" w:type="dxa"/>
            <w:tcBorders>
              <w:top w:val="nil"/>
              <w:left w:val="nil"/>
              <w:bottom w:val="nil"/>
              <w:right w:val="nil"/>
            </w:tcBorders>
            <w:shd w:val="clear" w:color="000000" w:fill="FFFFFF"/>
            <w:noWrap/>
            <w:vAlign w:val="bottom"/>
            <w:hideMark/>
            <w:tcPrChange w:id="283" w:author="GRUEBLER Arnulf" w:date="2018-02-18T14:33:00Z">
              <w:tcPr>
                <w:tcW w:w="960" w:type="dxa"/>
                <w:tcBorders>
                  <w:top w:val="nil"/>
                  <w:left w:val="nil"/>
                  <w:bottom w:val="nil"/>
                  <w:right w:val="nil"/>
                </w:tcBorders>
                <w:shd w:val="clear" w:color="000000" w:fill="FFFFFF"/>
                <w:noWrap/>
                <w:vAlign w:val="bottom"/>
                <w:hideMark/>
              </w:tcPr>
            </w:tcPrChange>
          </w:tcPr>
          <w:p w14:paraId="07EA9BBA" w14:textId="77777777" w:rsidR="00E21467" w:rsidRPr="00E21467" w:rsidRDefault="00E21467" w:rsidP="00E21467">
            <w:pPr>
              <w:rPr>
                <w:ins w:id="284" w:author="GRUEBLER Arnulf" w:date="2018-02-18T14:31:00Z"/>
                <w:rFonts w:ascii="Calibri" w:eastAsia="Times New Roman" w:hAnsi="Calibri" w:cs="Times New Roman"/>
                <w:color w:val="000000"/>
                <w:sz w:val="22"/>
                <w:szCs w:val="22"/>
                <w:lang w:val="en-US"/>
              </w:rPr>
            </w:pPr>
            <w:ins w:id="285" w:author="GRUEBLER Arnulf" w:date="2018-02-18T14:31:00Z">
              <w:r w:rsidRPr="00E21467">
                <w:rPr>
                  <w:rFonts w:ascii="Calibri" w:eastAsia="Times New Roman" w:hAnsi="Calibri" w:cs="Times New Roman"/>
                  <w:color w:val="000000"/>
                  <w:sz w:val="22"/>
                  <w:szCs w:val="22"/>
                  <w:lang w:val="en-US"/>
                </w:rPr>
                <w:t> </w:t>
              </w:r>
            </w:ins>
          </w:p>
        </w:tc>
      </w:tr>
      <w:tr w:rsidR="00E21467" w:rsidRPr="00E21467" w14:paraId="7213CFD3" w14:textId="77777777" w:rsidTr="001A237D">
        <w:trPr>
          <w:trHeight w:val="315"/>
          <w:ins w:id="286" w:author="GRUEBLER Arnulf" w:date="2018-02-18T14:31:00Z"/>
          <w:trPrChange w:id="287" w:author="GRUEBLER Arnulf" w:date="2018-02-18T14:33:00Z">
            <w:trPr>
              <w:trHeight w:val="315"/>
            </w:trPr>
          </w:trPrChange>
        </w:trPr>
        <w:tc>
          <w:tcPr>
            <w:tcW w:w="10880" w:type="dxa"/>
            <w:tcBorders>
              <w:top w:val="nil"/>
              <w:left w:val="nil"/>
              <w:bottom w:val="nil"/>
              <w:right w:val="nil"/>
            </w:tcBorders>
            <w:shd w:val="clear" w:color="000000" w:fill="FFFFFF"/>
            <w:noWrap/>
            <w:vAlign w:val="bottom"/>
            <w:tcPrChange w:id="288" w:author="GRUEBLER Arnulf" w:date="2018-02-18T14:33:00Z">
              <w:tcPr>
                <w:tcW w:w="9680" w:type="dxa"/>
                <w:tcBorders>
                  <w:top w:val="nil"/>
                  <w:left w:val="nil"/>
                  <w:bottom w:val="nil"/>
                  <w:right w:val="nil"/>
                </w:tcBorders>
                <w:shd w:val="clear" w:color="000000" w:fill="FFFFFF"/>
                <w:noWrap/>
                <w:vAlign w:val="bottom"/>
              </w:tcPr>
            </w:tcPrChange>
          </w:tcPr>
          <w:p w14:paraId="10042F3E" w14:textId="4E8E1261" w:rsidR="00E21467" w:rsidRPr="00E21467" w:rsidRDefault="00E21467" w:rsidP="00E21467">
            <w:pPr>
              <w:rPr>
                <w:ins w:id="289" w:author="GRUEBLER Arnulf" w:date="2018-02-18T14:31:00Z"/>
                <w:rFonts w:ascii="Calibri" w:eastAsia="Times New Roman" w:hAnsi="Calibri" w:cs="Times New Roman"/>
                <w:i/>
                <w:iCs/>
                <w:color w:val="000000"/>
                <w:sz w:val="20"/>
                <w:szCs w:val="20"/>
                <w:lang w:val="en-US"/>
              </w:rPr>
            </w:pPr>
          </w:p>
        </w:tc>
        <w:tc>
          <w:tcPr>
            <w:tcW w:w="960" w:type="dxa"/>
            <w:tcBorders>
              <w:top w:val="nil"/>
              <w:left w:val="nil"/>
              <w:bottom w:val="nil"/>
              <w:right w:val="nil"/>
            </w:tcBorders>
            <w:shd w:val="clear" w:color="000000" w:fill="FFFFFF"/>
            <w:noWrap/>
            <w:vAlign w:val="bottom"/>
            <w:hideMark/>
            <w:tcPrChange w:id="290" w:author="GRUEBLER Arnulf" w:date="2018-02-18T14:33:00Z">
              <w:tcPr>
                <w:tcW w:w="960" w:type="dxa"/>
                <w:tcBorders>
                  <w:top w:val="nil"/>
                  <w:left w:val="nil"/>
                  <w:bottom w:val="nil"/>
                  <w:right w:val="nil"/>
                </w:tcBorders>
                <w:shd w:val="clear" w:color="000000" w:fill="FFFFFF"/>
                <w:noWrap/>
                <w:vAlign w:val="bottom"/>
                <w:hideMark/>
              </w:tcPr>
            </w:tcPrChange>
          </w:tcPr>
          <w:p w14:paraId="0B9504DD" w14:textId="77777777" w:rsidR="00E21467" w:rsidRPr="00E21467" w:rsidRDefault="00E21467" w:rsidP="00E21467">
            <w:pPr>
              <w:rPr>
                <w:ins w:id="291" w:author="GRUEBLER Arnulf" w:date="2018-02-18T14:31:00Z"/>
                <w:rFonts w:ascii="Calibri" w:eastAsia="Times New Roman" w:hAnsi="Calibri" w:cs="Times New Roman"/>
                <w:color w:val="000000"/>
                <w:sz w:val="22"/>
                <w:szCs w:val="22"/>
                <w:lang w:val="en-US"/>
              </w:rPr>
            </w:pPr>
            <w:ins w:id="292" w:author="GRUEBLER Arnulf" w:date="2018-02-18T14:31:00Z">
              <w:r w:rsidRPr="00E21467">
                <w:rPr>
                  <w:rFonts w:ascii="Calibri" w:eastAsia="Times New Roman" w:hAnsi="Calibri" w:cs="Times New Roman"/>
                  <w:color w:val="000000"/>
                  <w:sz w:val="22"/>
                  <w:szCs w:val="22"/>
                  <w:lang w:val="en-US"/>
                </w:rPr>
                <w:t> </w:t>
              </w:r>
            </w:ins>
          </w:p>
        </w:tc>
        <w:tc>
          <w:tcPr>
            <w:tcW w:w="960" w:type="dxa"/>
            <w:tcBorders>
              <w:top w:val="nil"/>
              <w:left w:val="nil"/>
              <w:bottom w:val="nil"/>
              <w:right w:val="nil"/>
            </w:tcBorders>
            <w:shd w:val="clear" w:color="000000" w:fill="FFFFFF"/>
            <w:noWrap/>
            <w:vAlign w:val="bottom"/>
            <w:hideMark/>
            <w:tcPrChange w:id="293" w:author="GRUEBLER Arnulf" w:date="2018-02-18T14:33:00Z">
              <w:tcPr>
                <w:tcW w:w="960" w:type="dxa"/>
                <w:tcBorders>
                  <w:top w:val="nil"/>
                  <w:left w:val="nil"/>
                  <w:bottom w:val="nil"/>
                  <w:right w:val="nil"/>
                </w:tcBorders>
                <w:shd w:val="clear" w:color="000000" w:fill="FFFFFF"/>
                <w:noWrap/>
                <w:vAlign w:val="bottom"/>
                <w:hideMark/>
              </w:tcPr>
            </w:tcPrChange>
          </w:tcPr>
          <w:p w14:paraId="6EE8539F" w14:textId="77777777" w:rsidR="00E21467" w:rsidRPr="00E21467" w:rsidRDefault="00E21467" w:rsidP="00E21467">
            <w:pPr>
              <w:rPr>
                <w:ins w:id="294" w:author="GRUEBLER Arnulf" w:date="2018-02-18T14:31:00Z"/>
                <w:rFonts w:ascii="Calibri" w:eastAsia="Times New Roman" w:hAnsi="Calibri" w:cs="Times New Roman"/>
                <w:color w:val="000000"/>
                <w:sz w:val="22"/>
                <w:szCs w:val="22"/>
                <w:lang w:val="en-US"/>
              </w:rPr>
            </w:pPr>
            <w:ins w:id="295" w:author="GRUEBLER Arnulf" w:date="2018-02-18T14:31:00Z">
              <w:r w:rsidRPr="00E21467">
                <w:rPr>
                  <w:rFonts w:ascii="Calibri" w:eastAsia="Times New Roman" w:hAnsi="Calibri" w:cs="Times New Roman"/>
                  <w:color w:val="000000"/>
                  <w:sz w:val="22"/>
                  <w:szCs w:val="22"/>
                  <w:lang w:val="en-US"/>
                </w:rPr>
                <w:t> </w:t>
              </w:r>
            </w:ins>
          </w:p>
        </w:tc>
        <w:tc>
          <w:tcPr>
            <w:tcW w:w="960" w:type="dxa"/>
            <w:tcBorders>
              <w:top w:val="nil"/>
              <w:left w:val="nil"/>
              <w:bottom w:val="nil"/>
              <w:right w:val="nil"/>
            </w:tcBorders>
            <w:shd w:val="clear" w:color="000000" w:fill="FFFFFF"/>
            <w:noWrap/>
            <w:vAlign w:val="bottom"/>
            <w:hideMark/>
            <w:tcPrChange w:id="296" w:author="GRUEBLER Arnulf" w:date="2018-02-18T14:33:00Z">
              <w:tcPr>
                <w:tcW w:w="960" w:type="dxa"/>
                <w:tcBorders>
                  <w:top w:val="nil"/>
                  <w:left w:val="nil"/>
                  <w:bottom w:val="nil"/>
                  <w:right w:val="nil"/>
                </w:tcBorders>
                <w:shd w:val="clear" w:color="000000" w:fill="FFFFFF"/>
                <w:noWrap/>
                <w:vAlign w:val="bottom"/>
                <w:hideMark/>
              </w:tcPr>
            </w:tcPrChange>
          </w:tcPr>
          <w:p w14:paraId="61DCE396" w14:textId="77777777" w:rsidR="00E21467" w:rsidRPr="00E21467" w:rsidRDefault="00E21467" w:rsidP="00E21467">
            <w:pPr>
              <w:rPr>
                <w:ins w:id="297" w:author="GRUEBLER Arnulf" w:date="2018-02-18T14:31:00Z"/>
                <w:rFonts w:ascii="Calibri" w:eastAsia="Times New Roman" w:hAnsi="Calibri" w:cs="Times New Roman"/>
                <w:color w:val="000000"/>
                <w:sz w:val="22"/>
                <w:szCs w:val="22"/>
                <w:lang w:val="en-US"/>
              </w:rPr>
            </w:pPr>
            <w:ins w:id="298" w:author="GRUEBLER Arnulf" w:date="2018-02-18T14:31:00Z">
              <w:r w:rsidRPr="00E21467">
                <w:rPr>
                  <w:rFonts w:ascii="Calibri" w:eastAsia="Times New Roman" w:hAnsi="Calibri" w:cs="Times New Roman"/>
                  <w:color w:val="000000"/>
                  <w:sz w:val="22"/>
                  <w:szCs w:val="22"/>
                  <w:lang w:val="en-US"/>
                </w:rPr>
                <w:t> </w:t>
              </w:r>
            </w:ins>
          </w:p>
        </w:tc>
      </w:tr>
    </w:tbl>
    <w:p w14:paraId="743FD78A" w14:textId="77777777" w:rsidR="00E21467" w:rsidRPr="00E21467" w:rsidRDefault="00E21467" w:rsidP="007D1114">
      <w:pPr>
        <w:spacing w:line="276" w:lineRule="auto"/>
        <w:rPr>
          <w:ins w:id="299" w:author="GRUEBLER Arnulf" w:date="2018-02-18T14:23:00Z"/>
          <w:lang w:val="en-US"/>
          <w:rPrChange w:id="300" w:author="GRUEBLER Arnulf" w:date="2018-02-18T14:31:00Z">
            <w:rPr>
              <w:ins w:id="301" w:author="GRUEBLER Arnulf" w:date="2018-02-18T14:23:00Z"/>
            </w:rPr>
          </w:rPrChange>
        </w:rPr>
      </w:pPr>
    </w:p>
    <w:p w14:paraId="0DEC49FD" w14:textId="70702BB9" w:rsidR="00E21467" w:rsidRDefault="00F819F8" w:rsidP="007D1114">
      <w:pPr>
        <w:spacing w:line="276" w:lineRule="auto"/>
        <w:rPr>
          <w:ins w:id="302" w:author="GRUEBLER Arnulf" w:date="2018-02-14T14:30:00Z"/>
        </w:rPr>
      </w:pPr>
      <w:ins w:id="303" w:author="GRUEBLER Arnulf" w:date="2018-02-18T14:41:00Z">
        <w:r>
          <w:t xml:space="preserve">In terms of the macro-level </w:t>
        </w:r>
        <w:proofErr w:type="gramStart"/>
        <w:r>
          <w:t>drivers</w:t>
        </w:r>
        <w:proofErr w:type="gramEnd"/>
        <w:r>
          <w:t xml:space="preserve"> population and GP</w:t>
        </w:r>
      </w:ins>
      <w:ins w:id="304" w:author="GRUEBLER Arnulf" w:date="2018-02-18T14:42:00Z">
        <w:r w:rsidR="00476319">
          <w:t>P</w:t>
        </w:r>
      </w:ins>
      <w:ins w:id="305" w:author="GRUEBLER Arnulf" w:date="2018-02-18T14:41:00Z">
        <w:r>
          <w:t>, the LED scenario portrays similar trends as in the comparable scenario</w:t>
        </w:r>
      </w:ins>
      <w:ins w:id="306" w:author="GRUEBLER Arnulf" w:date="2018-02-18T14:42:00Z">
        <w:r w:rsidR="00476319">
          <w:t xml:space="preserve">s from the literature. </w:t>
        </w:r>
      </w:ins>
      <w:ins w:id="307" w:author="GRUEBLER Arnulf" w:date="2018-02-18T14:48:00Z">
        <w:r w:rsidR="00476319">
          <w:t>Where the LED scenario differs markedly is in its characteristic of a low demand scenario</w:t>
        </w:r>
      </w:ins>
      <w:ins w:id="308" w:author="GRUEBLER Arnulf" w:date="2018-02-18T14:50:00Z">
        <w:r w:rsidR="00476319">
          <w:t xml:space="preserve"> projecting an absolute decline in </w:t>
        </w:r>
        <w:bookmarkStart w:id="309" w:name="_GoBack"/>
        <w:bookmarkEnd w:id="309"/>
        <w:r w:rsidR="00476319">
          <w:t>final energy use to 2050</w:t>
        </w:r>
      </w:ins>
      <w:ins w:id="310" w:author="GRUEBLER Arnulf" w:date="2018-02-19T11:49:00Z">
        <w:r w:rsidR="000056E5">
          <w:t xml:space="preserve"> globally</w:t>
        </w:r>
      </w:ins>
      <w:ins w:id="311" w:author="GRUEBLER Arnulf" w:date="2018-02-18T14:53:00Z">
        <w:r w:rsidR="00387212">
          <w:t>,</w:t>
        </w:r>
      </w:ins>
      <w:ins w:id="312" w:author="GRUEBLER Arnulf" w:date="2018-02-18T14:51:00Z">
        <w:r w:rsidR="00476319">
          <w:t xml:space="preserve"> a trend replicated </w:t>
        </w:r>
      </w:ins>
      <w:ins w:id="313" w:author="GRUEBLER Arnulf" w:date="2018-02-19T11:49:00Z">
        <w:r w:rsidR="000056E5">
          <w:t>by other scenarios only for the Global North.</w:t>
        </w:r>
      </w:ins>
      <w:ins w:id="314" w:author="GRUEBLER Arnulf" w:date="2018-02-18T15:00:00Z">
        <w:r w:rsidR="00387212">
          <w:t xml:space="preserve"> </w:t>
        </w:r>
      </w:ins>
      <w:ins w:id="315" w:author="GRUEBLER Arnulf" w:date="2018-02-18T15:01:00Z">
        <w:r w:rsidR="00387212">
          <w:t>LEDs 2050 energy intensit</w:t>
        </w:r>
      </w:ins>
      <w:ins w:id="316" w:author="GRUEBLER Arnulf" w:date="2018-02-19T11:50:00Z">
        <w:r w:rsidR="000056E5">
          <w:t>ies and improvement rates</w:t>
        </w:r>
      </w:ins>
      <w:ins w:id="317" w:author="GRUEBLER Arnulf" w:date="2018-02-19T11:51:00Z">
        <w:r w:rsidR="000056E5">
          <w:t xml:space="preserve"> </w:t>
        </w:r>
      </w:ins>
      <w:ins w:id="318" w:author="GRUEBLER Arnulf" w:date="2018-02-19T11:52:00Z">
        <w:r w:rsidR="000056E5">
          <w:t xml:space="preserve">(above 4%/annum) </w:t>
        </w:r>
      </w:ins>
      <w:ins w:id="319" w:author="GRUEBLER Arnulf" w:date="2018-02-19T11:51:00Z">
        <w:r w:rsidR="000056E5">
          <w:t xml:space="preserve">are </w:t>
        </w:r>
      </w:ins>
      <w:ins w:id="320" w:author="GRUEBLER Arnulf" w:date="2018-02-19T11:53:00Z">
        <w:r w:rsidR="000056E5">
          <w:t>ambitious</w:t>
        </w:r>
      </w:ins>
      <w:ins w:id="321" w:author="GRUEBLER Arnulf" w:date="2018-02-19T11:50:00Z">
        <w:r w:rsidR="000056E5">
          <w:t xml:space="preserve"> </w:t>
        </w:r>
      </w:ins>
      <w:ins w:id="322" w:author="GRUEBLER Arnulf" w:date="2018-02-19T11:52:00Z">
        <w:r w:rsidR="000056E5">
          <w:t>by historical standards</w:t>
        </w:r>
      </w:ins>
      <w:ins w:id="323" w:author="GRUEBLER Arnulf" w:date="2018-02-19T11:53:00Z">
        <w:r w:rsidR="000056E5">
          <w:t xml:space="preserve"> (e.g. </w:t>
        </w:r>
      </w:ins>
      <w:ins w:id="324" w:author="GRUEBLER Arnulf" w:date="2018-02-19T11:54:00Z">
        <w:r w:rsidR="000056E5">
          <w:t xml:space="preserve">final energy </w:t>
        </w:r>
      </w:ins>
      <w:ins w:id="325" w:author="GRUEBLER Arnulf" w:date="2018-02-19T11:53:00Z">
        <w:r w:rsidR="000056E5">
          <w:t xml:space="preserve">intensity improvement rates since the 1970s typically </w:t>
        </w:r>
      </w:ins>
      <w:ins w:id="326" w:author="GRUEBLER Arnulf" w:date="2018-02-19T11:54:00Z">
        <w:r w:rsidR="000056E5">
          <w:t>were</w:t>
        </w:r>
      </w:ins>
      <w:ins w:id="327" w:author="GRUEBLER Arnulf" w:date="2018-02-19T11:53:00Z">
        <w:r w:rsidR="000056E5">
          <w:t xml:space="preserve"> below 2%/year</w:t>
        </w:r>
      </w:ins>
      <w:ins w:id="328" w:author="GRUEBLER Arnulf" w:date="2018-02-19T14:28:00Z">
        <w:r w:rsidR="001E7BEB">
          <w:rPr>
            <w:rStyle w:val="FootnoteReference"/>
          </w:rPr>
          <w:footnoteReference w:id="8"/>
        </w:r>
      </w:ins>
      <w:ins w:id="342" w:author="GRUEBLER Arnulf" w:date="2018-02-19T11:54:00Z">
        <w:r w:rsidR="000056E5">
          <w:t xml:space="preserve">, </w:t>
        </w:r>
        <w:r w:rsidR="000056E5" w:rsidRPr="000056E5">
          <w:rPr>
            <w:highlight w:val="yellow"/>
            <w:rPrChange w:id="343" w:author="GRUEBLER Arnulf" w:date="2018-02-19T11:54:00Z">
              <w:rPr/>
            </w:rPrChange>
          </w:rPr>
          <w:t>PFUDB, 2018)</w:t>
        </w:r>
        <w:r w:rsidR="000056E5">
          <w:t xml:space="preserve"> but </w:t>
        </w:r>
      </w:ins>
      <w:ins w:id="344" w:author="GRUEBLER Arnulf" w:date="2018-02-19T11:56:00Z">
        <w:r w:rsidR="002235AC">
          <w:t xml:space="preserve">are </w:t>
        </w:r>
      </w:ins>
      <w:ins w:id="345" w:author="GRUEBLER Arnulf" w:date="2018-02-19T11:54:00Z">
        <w:r w:rsidR="000056E5">
          <w:t>not too dissimilar from other scenarios a</w:t>
        </w:r>
      </w:ins>
      <w:ins w:id="346" w:author="GRUEBLER Arnulf" w:date="2018-02-19T11:55:00Z">
        <w:r w:rsidR="000056E5">
          <w:t xml:space="preserve">iming at comparable stringent climate targets (e.g. </w:t>
        </w:r>
      </w:ins>
      <w:ins w:id="347" w:author="GRUEBLER Arnulf" w:date="2018-02-18T15:01:00Z">
        <w:r w:rsidR="00387212">
          <w:t>ETP B</w:t>
        </w:r>
      </w:ins>
      <w:ins w:id="348" w:author="GRUEBLER Arnulf" w:date="2018-02-18T15:02:00Z">
        <w:r w:rsidR="00387212">
          <w:t>2DS</w:t>
        </w:r>
      </w:ins>
      <w:ins w:id="349" w:author="GRUEBLER Arnulf" w:date="2018-02-19T11:55:00Z">
        <w:r w:rsidR="000056E5">
          <w:t xml:space="preserve"> or </w:t>
        </w:r>
      </w:ins>
      <w:ins w:id="350" w:author="GRUEBLER Arnulf" w:date="2018-02-18T15:03:00Z">
        <w:r w:rsidR="000C3D90">
          <w:t>SSP-1.9</w:t>
        </w:r>
      </w:ins>
      <w:ins w:id="351" w:author="GRUEBLER Arnulf" w:date="2018-02-19T11:55:00Z">
        <w:r w:rsidR="000056E5">
          <w:t>)</w:t>
        </w:r>
      </w:ins>
      <w:ins w:id="352" w:author="GRUEBLER Arnulf" w:date="2018-02-19T11:56:00Z">
        <w:r w:rsidR="002235AC">
          <w:t>. Given LEDs radically different end use and co</w:t>
        </w:r>
      </w:ins>
      <w:ins w:id="353" w:author="GRUEBLER Arnulf" w:date="2018-02-19T11:57:00Z">
        <w:r w:rsidR="002235AC">
          <w:t>nsumption patterns and associated structural economic shifts, traditional measures of m</w:t>
        </w:r>
      </w:ins>
      <w:ins w:id="354" w:author="GRUEBLER Arnulf" w:date="2018-02-19T11:58:00Z">
        <w:r w:rsidR="002235AC">
          <w:t>a</w:t>
        </w:r>
      </w:ins>
      <w:ins w:id="355" w:author="GRUEBLER Arnulf" w:date="2018-02-19T11:57:00Z">
        <w:r w:rsidR="002235AC">
          <w:t>c</w:t>
        </w:r>
      </w:ins>
      <w:ins w:id="356" w:author="GRUEBLER Arnulf" w:date="2018-02-19T11:58:00Z">
        <w:r w:rsidR="002235AC">
          <w:t>r</w:t>
        </w:r>
      </w:ins>
      <w:ins w:id="357" w:author="GRUEBLER Arnulf" w:date="2018-02-19T11:57:00Z">
        <w:r w:rsidR="002235AC">
          <w:t>o</w:t>
        </w:r>
      </w:ins>
      <w:ins w:id="358" w:author="GRUEBLER Arnulf" w:date="2018-02-19T11:58:00Z">
        <w:r w:rsidR="002235AC">
          <w:t>-</w:t>
        </w:r>
      </w:ins>
      <w:ins w:id="359" w:author="GRUEBLER Arnulf" w:date="2018-02-19T11:57:00Z">
        <w:r w:rsidR="002235AC">
          <w:t>economic energy productivity and intensit</w:t>
        </w:r>
      </w:ins>
      <w:ins w:id="360" w:author="GRUEBLER Arnulf" w:date="2018-02-19T11:58:00Z">
        <w:r w:rsidR="002235AC">
          <w:t>y as well as price-driven demand responses are unlikely to</w:t>
        </w:r>
      </w:ins>
      <w:ins w:id="361" w:author="GRUEBLER Arnulf" w:date="2018-02-19T11:59:00Z">
        <w:r w:rsidR="002235AC">
          <w:t xml:space="preserve"> be comparable to historical experience, suggesting an important area of further research </w:t>
        </w:r>
      </w:ins>
      <w:ins w:id="362" w:author="GRUEBLER Arnulf" w:date="2018-02-19T12:01:00Z">
        <w:r w:rsidR="002235AC">
          <w:t xml:space="preserve">to develop </w:t>
        </w:r>
      </w:ins>
      <w:ins w:id="363" w:author="GRUEBLER Arnulf" w:date="2018-02-19T12:00:00Z">
        <w:r w:rsidR="002235AC">
          <w:t xml:space="preserve">macro-economic </w:t>
        </w:r>
      </w:ins>
      <w:ins w:id="364" w:author="GRUEBLER Arnulf" w:date="2018-02-19T13:58:00Z">
        <w:r w:rsidR="00820C54">
          <w:t>representations</w:t>
        </w:r>
      </w:ins>
      <w:ins w:id="365" w:author="GRUEBLER Arnulf" w:date="2018-02-19T12:00:00Z">
        <w:r w:rsidR="002235AC">
          <w:t xml:space="preserve"> of </w:t>
        </w:r>
      </w:ins>
      <w:ins w:id="366" w:author="GRUEBLER Arnulf" w:date="2018-02-19T12:01:00Z">
        <w:r w:rsidR="002235AC">
          <w:t xml:space="preserve">new forms of economic organization </w:t>
        </w:r>
      </w:ins>
      <w:ins w:id="367" w:author="GRUEBLER Arnulf" w:date="2018-02-19T12:02:00Z">
        <w:r w:rsidR="002235AC">
          <w:t xml:space="preserve">and market transactions </w:t>
        </w:r>
      </w:ins>
      <w:ins w:id="368" w:author="GRUEBLER Arnulf" w:date="2018-02-19T12:01:00Z">
        <w:r w:rsidR="002235AC">
          <w:t>(emphasizing quality of life and based on sharing and circular economy concepts)</w:t>
        </w:r>
      </w:ins>
      <w:ins w:id="369" w:author="GRUEBLER Arnulf" w:date="2018-02-19T12:02:00Z">
        <w:r w:rsidR="002235AC">
          <w:t>.</w:t>
        </w:r>
      </w:ins>
    </w:p>
    <w:p w14:paraId="38835878" w14:textId="74A03497" w:rsidR="003865FF" w:rsidRDefault="003865FF" w:rsidP="007D1114">
      <w:pPr>
        <w:spacing w:line="276" w:lineRule="auto"/>
        <w:rPr>
          <w:ins w:id="370" w:author="GRUEBLER Arnulf" w:date="2018-02-14T15:57:00Z"/>
        </w:rPr>
      </w:pPr>
    </w:p>
    <w:p w14:paraId="173D5746" w14:textId="77777777" w:rsidR="00CB5656" w:rsidRPr="003865FF" w:rsidRDefault="00CB5656" w:rsidP="007D1114">
      <w:pPr>
        <w:spacing w:line="276" w:lineRule="auto"/>
        <w:rPr>
          <w:ins w:id="371" w:author="GRUEBLER Arnulf" w:date="2018-02-14T14:20:00Z"/>
          <w:rPrChange w:id="372" w:author="GRUEBLER Arnulf" w:date="2018-02-14T14:22:00Z">
            <w:rPr>
              <w:ins w:id="373" w:author="GRUEBLER Arnulf" w:date="2018-02-14T14:20:00Z"/>
              <w:b/>
            </w:rPr>
          </w:rPrChange>
        </w:rPr>
      </w:pPr>
    </w:p>
    <w:bookmarkEnd w:id="194"/>
    <w:p w14:paraId="061D9F18" w14:textId="46B568D4" w:rsidR="00B44320" w:rsidRDefault="00B44320" w:rsidP="007D1114">
      <w:pPr>
        <w:spacing w:line="276" w:lineRule="auto"/>
        <w:rPr>
          <w:b/>
        </w:rPr>
      </w:pPr>
      <w:r>
        <w:rPr>
          <w:b/>
        </w:rPr>
        <w:t>Summary of LED Scenario at Regional Level.</w:t>
      </w:r>
    </w:p>
    <w:p w14:paraId="396D20F4" w14:textId="77777777" w:rsidR="00B44320" w:rsidRDefault="00B44320" w:rsidP="007D1114">
      <w:pPr>
        <w:spacing w:line="276" w:lineRule="auto"/>
        <w:rPr>
          <w:b/>
        </w:rPr>
      </w:pPr>
    </w:p>
    <w:p w14:paraId="2A960430" w14:textId="05A7A99C" w:rsidR="00B44320" w:rsidRDefault="00B44320" w:rsidP="007D1114">
      <w:pPr>
        <w:spacing w:line="276" w:lineRule="auto"/>
      </w:pPr>
      <w:r w:rsidRPr="00D304E0">
        <w:t xml:space="preserve">In Figure 3 of the main text, we summarized the drivers of LED demand changes 2020 to 2050 in a (multiplicative) </w:t>
      </w:r>
      <w:proofErr w:type="spellStart"/>
      <w:r w:rsidRPr="00D304E0">
        <w:t>decompositional</w:t>
      </w:r>
      <w:proofErr w:type="spellEnd"/>
      <w:r w:rsidRPr="00D304E0">
        <w:t xml:space="preserve"> analysis.</w:t>
      </w:r>
      <w:r>
        <w:t xml:space="preserve"> Figure SI-5-</w:t>
      </w:r>
      <w:ins w:id="374" w:author="GRUEBLER Arnulf" w:date="2018-02-14T16:01:00Z">
        <w:r w:rsidR="00CB5656">
          <w:t>2</w:t>
        </w:r>
      </w:ins>
      <w:del w:id="375" w:author="GRUEBLER Arnulf" w:date="2018-02-14T16:01:00Z">
        <w:r w:rsidDel="00CB5656">
          <w:delText>1</w:delText>
        </w:r>
      </w:del>
      <w:r>
        <w:t xml:space="preserve"> and SI-5-</w:t>
      </w:r>
      <w:ins w:id="376" w:author="GRUEBLER Arnulf" w:date="2018-02-14T16:01:00Z">
        <w:r w:rsidR="00CB5656">
          <w:t>3</w:t>
        </w:r>
      </w:ins>
      <w:del w:id="377" w:author="GRUEBLER Arnulf" w:date="2018-02-14T16:01:00Z">
        <w:r w:rsidDel="00CB5656">
          <w:delText>2</w:delText>
        </w:r>
      </w:del>
      <w:r>
        <w:t xml:space="preserve"> provide the corresponding detail for the Global North and South respectively.</w:t>
      </w:r>
    </w:p>
    <w:p w14:paraId="582B6D38" w14:textId="77777777" w:rsidR="00B44320" w:rsidRDefault="00B44320" w:rsidP="007D1114">
      <w:pPr>
        <w:spacing w:line="276" w:lineRule="auto"/>
      </w:pPr>
    </w:p>
    <w:p w14:paraId="1509D7A3" w14:textId="77777777" w:rsidR="00B44320" w:rsidRDefault="00B44320" w:rsidP="007D1114">
      <w:pPr>
        <w:spacing w:line="276" w:lineRule="auto"/>
      </w:pPr>
    </w:p>
    <w:p w14:paraId="35A236F9" w14:textId="77777777" w:rsidR="00B44320" w:rsidRDefault="00B44320" w:rsidP="007D1114">
      <w:pPr>
        <w:spacing w:line="276" w:lineRule="auto"/>
      </w:pPr>
      <w:r>
        <w:rPr>
          <w:noProof/>
          <w:lang w:val="en-US"/>
        </w:rPr>
        <w:drawing>
          <wp:inline distT="0" distB="0" distL="0" distR="0" wp14:anchorId="5DA2D768" wp14:editId="4B2E8620">
            <wp:extent cx="5727700" cy="383437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27700" cy="3834377"/>
                    </a:xfrm>
                    <a:prstGeom prst="rect">
                      <a:avLst/>
                    </a:prstGeom>
                  </pic:spPr>
                </pic:pic>
              </a:graphicData>
            </a:graphic>
          </wp:inline>
        </w:drawing>
      </w:r>
    </w:p>
    <w:p w14:paraId="2B23AF1F" w14:textId="77777777" w:rsidR="00B44320" w:rsidRDefault="00B44320" w:rsidP="007D1114">
      <w:pPr>
        <w:spacing w:line="276" w:lineRule="auto"/>
      </w:pPr>
    </w:p>
    <w:p w14:paraId="130208BD" w14:textId="77777777" w:rsidR="00B44320" w:rsidRDefault="00B44320" w:rsidP="007D1114">
      <w:pPr>
        <w:spacing w:line="276" w:lineRule="auto"/>
      </w:pPr>
    </w:p>
    <w:p w14:paraId="5015F148" w14:textId="6F78F21D" w:rsidR="00B44320" w:rsidRPr="0001188B" w:rsidRDefault="00B44320" w:rsidP="007D1114">
      <w:pPr>
        <w:rPr>
          <w:i/>
        </w:rPr>
      </w:pPr>
      <w:r>
        <w:rPr>
          <w:b/>
          <w:i/>
        </w:rPr>
        <w:t>Figure SI-5-</w:t>
      </w:r>
      <w:ins w:id="378" w:author="GRUEBLER Arnulf" w:date="2018-02-14T16:01:00Z">
        <w:r w:rsidR="00CB5656">
          <w:rPr>
            <w:b/>
            <w:i/>
          </w:rPr>
          <w:t>2</w:t>
        </w:r>
      </w:ins>
      <w:del w:id="379" w:author="GRUEBLER Arnulf" w:date="2018-02-14T16:01:00Z">
        <w:r w:rsidDel="00CB5656">
          <w:rPr>
            <w:b/>
            <w:i/>
          </w:rPr>
          <w:delText>1</w:delText>
        </w:r>
      </w:del>
      <w:r w:rsidRPr="0001188B">
        <w:rPr>
          <w:b/>
          <w:i/>
        </w:rPr>
        <w:t>. Decomposition analysis of determinants of LED energy demand for end-use services and upstream sectors</w:t>
      </w:r>
      <w:r>
        <w:rPr>
          <w:b/>
          <w:i/>
        </w:rPr>
        <w:t>, Global North</w:t>
      </w:r>
      <w:r w:rsidRPr="0001188B">
        <w:rPr>
          <w:b/>
          <w:i/>
        </w:rPr>
        <w:t>.</w:t>
      </w:r>
      <w:r w:rsidRPr="0001188B">
        <w:rPr>
          <w:i/>
        </w:rPr>
        <w:t xml:space="preserve"> </w:t>
      </w:r>
      <w:r>
        <w:rPr>
          <w:i/>
        </w:rPr>
        <w:br/>
      </w:r>
      <w:r w:rsidRPr="0001188B">
        <w:rPr>
          <w:i/>
        </w:rPr>
        <w:t xml:space="preserve">Changes 2020-2050 in activity, energy intensity, final energy demand (variable multiplier, left axis) and resulting per capita final energy demand (GJ/capita, right scale axis). Note that decomposition is represented by variable multipliers with direction of change also shown. The multipliers are not additive. For </w:t>
      </w:r>
      <w:r>
        <w:rPr>
          <w:i/>
        </w:rPr>
        <w:t>global results see Figure 3 in the main text.</w:t>
      </w:r>
    </w:p>
    <w:p w14:paraId="74D640F4" w14:textId="77777777" w:rsidR="00B44320" w:rsidRPr="00D304E0" w:rsidRDefault="00B44320" w:rsidP="007D1114">
      <w:pPr>
        <w:spacing w:line="276" w:lineRule="auto"/>
      </w:pPr>
    </w:p>
    <w:p w14:paraId="5A86BCC3" w14:textId="77777777" w:rsidR="00B44320" w:rsidRDefault="00B44320">
      <w:pPr>
        <w:rPr>
          <w:b/>
        </w:rPr>
      </w:pPr>
      <w:r>
        <w:rPr>
          <w:noProof/>
          <w:lang w:val="en-US"/>
        </w:rPr>
        <w:drawing>
          <wp:inline distT="0" distB="0" distL="0" distR="0" wp14:anchorId="52DC4F31" wp14:editId="68D6F546">
            <wp:extent cx="5715158" cy="3801703"/>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29"/>
                    <a:stretch/>
                  </pic:blipFill>
                  <pic:spPr bwMode="auto">
                    <a:xfrm>
                      <a:off x="0" y="0"/>
                      <a:ext cx="5714602" cy="3801333"/>
                    </a:xfrm>
                    <a:prstGeom prst="rect">
                      <a:avLst/>
                    </a:prstGeom>
                    <a:ln>
                      <a:noFill/>
                    </a:ln>
                    <a:extLst>
                      <a:ext uri="{53640926-AAD7-44D8-BBD7-CCE9431645EC}">
                        <a14:shadowObscured xmlns:a14="http://schemas.microsoft.com/office/drawing/2010/main"/>
                      </a:ext>
                    </a:extLst>
                  </pic:spPr>
                </pic:pic>
              </a:graphicData>
            </a:graphic>
          </wp:inline>
        </w:drawing>
      </w:r>
    </w:p>
    <w:p w14:paraId="7E0462DF" w14:textId="77777777" w:rsidR="00B44320" w:rsidRDefault="00B44320">
      <w:pPr>
        <w:rPr>
          <w:b/>
        </w:rPr>
      </w:pPr>
    </w:p>
    <w:p w14:paraId="095203A5" w14:textId="7E212175" w:rsidR="00B44320" w:rsidRPr="0001188B" w:rsidRDefault="00B44320" w:rsidP="007D1114">
      <w:pPr>
        <w:rPr>
          <w:i/>
        </w:rPr>
      </w:pPr>
      <w:r>
        <w:rPr>
          <w:b/>
          <w:i/>
        </w:rPr>
        <w:t>Figure SI-5-</w:t>
      </w:r>
      <w:ins w:id="380" w:author="GRUEBLER Arnulf" w:date="2018-02-14T16:01:00Z">
        <w:r w:rsidR="00CB5656">
          <w:rPr>
            <w:b/>
            <w:i/>
          </w:rPr>
          <w:t>3</w:t>
        </w:r>
      </w:ins>
      <w:del w:id="381" w:author="GRUEBLER Arnulf" w:date="2018-02-14T16:01:00Z">
        <w:r w:rsidDel="00CB5656">
          <w:rPr>
            <w:b/>
            <w:i/>
          </w:rPr>
          <w:delText>2</w:delText>
        </w:r>
      </w:del>
      <w:r w:rsidRPr="0001188B">
        <w:rPr>
          <w:b/>
          <w:i/>
        </w:rPr>
        <w:t>. Decomposition analysis of determinants of LED energy demand for end-use services and upstream sectors</w:t>
      </w:r>
      <w:r>
        <w:rPr>
          <w:b/>
          <w:i/>
        </w:rPr>
        <w:t>, Global South</w:t>
      </w:r>
      <w:r w:rsidRPr="0001188B">
        <w:rPr>
          <w:b/>
          <w:i/>
        </w:rPr>
        <w:t>.</w:t>
      </w:r>
      <w:r w:rsidRPr="0001188B">
        <w:rPr>
          <w:i/>
        </w:rPr>
        <w:t xml:space="preserve"> </w:t>
      </w:r>
      <w:r>
        <w:rPr>
          <w:i/>
        </w:rPr>
        <w:br/>
      </w:r>
      <w:r w:rsidRPr="0001188B">
        <w:rPr>
          <w:i/>
        </w:rPr>
        <w:t xml:space="preserve">Changes 2020-2050 in activity, energy intensity, final energy demand (variable multiplier, left axis) and resulting per capita final energy demand (GJ/capita, right scale axis). Note that decomposition is represented by variable multipliers with direction of change also shown. The multipliers are not additive. For </w:t>
      </w:r>
      <w:r>
        <w:rPr>
          <w:i/>
        </w:rPr>
        <w:t>global results see Figure 3 in the main text.</w:t>
      </w:r>
    </w:p>
    <w:p w14:paraId="2A628385" w14:textId="77777777" w:rsidR="00B44320" w:rsidRPr="003C445D" w:rsidRDefault="00B44320" w:rsidP="007D1114">
      <w:pPr>
        <w:spacing w:line="276" w:lineRule="auto"/>
        <w:rPr>
          <w:b/>
        </w:rPr>
      </w:pPr>
      <w:r w:rsidRPr="009F46CE">
        <w:rPr>
          <w:b/>
        </w:rPr>
        <w:br w:type="page"/>
      </w:r>
      <w:r w:rsidRPr="003C445D">
        <w:rPr>
          <w:b/>
        </w:rPr>
        <w:t>Supporting Information 6 (SI-6). Supply-Side Transformations.</w:t>
      </w:r>
    </w:p>
    <w:p w14:paraId="205C5019" w14:textId="77777777" w:rsidR="00B44320" w:rsidRDefault="00B44320" w:rsidP="007D1114">
      <w:pPr>
        <w:spacing w:line="276" w:lineRule="auto"/>
        <w:rPr>
          <w:color w:val="000000" w:themeColor="text1"/>
          <w:highlight w:val="magenta"/>
        </w:rPr>
      </w:pPr>
    </w:p>
    <w:p w14:paraId="10798D33" w14:textId="77777777" w:rsidR="00B44320" w:rsidRPr="009F46CE" w:rsidRDefault="00B44320" w:rsidP="007D1114">
      <w:pPr>
        <w:spacing w:line="276" w:lineRule="auto"/>
      </w:pPr>
      <w:r w:rsidRPr="009F46CE">
        <w:t>The main text summarises how the LED scenario narrative maps onto changes in the energy supply, and how the MESSAGE-GLOBIOM modelling framework interprets these changes to generate quantitative transformation pathways. Here we provide:</w:t>
      </w:r>
    </w:p>
    <w:p w14:paraId="222AA742" w14:textId="77777777" w:rsidR="00B44320" w:rsidRPr="00D304E0" w:rsidRDefault="00B44320" w:rsidP="007D1114">
      <w:pPr>
        <w:pStyle w:val="ListParagraph"/>
        <w:numPr>
          <w:ilvl w:val="0"/>
          <w:numId w:val="2"/>
        </w:numPr>
        <w:spacing w:after="160"/>
        <w:rPr>
          <w:sz w:val="24"/>
          <w:szCs w:val="24"/>
          <w:lang w:val="en-GB"/>
        </w:rPr>
      </w:pPr>
      <w:r w:rsidRPr="00D304E0">
        <w:rPr>
          <w:sz w:val="24"/>
          <w:szCs w:val="24"/>
          <w:lang w:val="en-GB"/>
        </w:rPr>
        <w:t>additional notes on the LED scenario narrative as it translates to supply-side transformations as input for the MESSAGE modelling framework;</w:t>
      </w:r>
    </w:p>
    <w:p w14:paraId="595F5EA0" w14:textId="77777777" w:rsidR="00B44320" w:rsidRPr="00D304E0" w:rsidRDefault="00B44320" w:rsidP="007D1114">
      <w:pPr>
        <w:pStyle w:val="ListParagraph"/>
        <w:numPr>
          <w:ilvl w:val="0"/>
          <w:numId w:val="2"/>
        </w:numPr>
        <w:spacing w:after="160"/>
        <w:rPr>
          <w:sz w:val="24"/>
          <w:szCs w:val="24"/>
          <w:lang w:val="en-GB"/>
        </w:rPr>
      </w:pPr>
      <w:r w:rsidRPr="00D304E0">
        <w:rPr>
          <w:sz w:val="24"/>
          <w:szCs w:val="24"/>
          <w:lang w:val="en-GB"/>
        </w:rPr>
        <w:t>additional results on the transformation of primary, secondary and final energy, energy sector conversion efficiency and carbon management technology deployment in the literature (zero in LED).</w:t>
      </w:r>
    </w:p>
    <w:p w14:paraId="3ABDFD30" w14:textId="77777777" w:rsidR="00B44320" w:rsidRPr="00D304E0" w:rsidRDefault="00B44320" w:rsidP="007D1114">
      <w:pPr>
        <w:pStyle w:val="ListParagraph"/>
        <w:numPr>
          <w:ilvl w:val="0"/>
          <w:numId w:val="2"/>
        </w:numPr>
        <w:spacing w:after="160"/>
        <w:rPr>
          <w:sz w:val="24"/>
          <w:szCs w:val="24"/>
          <w:lang w:val="en-GB"/>
        </w:rPr>
      </w:pPr>
      <w:r w:rsidRPr="00D304E0">
        <w:rPr>
          <w:sz w:val="24"/>
          <w:szCs w:val="24"/>
          <w:lang w:val="en-GB"/>
        </w:rPr>
        <w:t>discussion of investment costs in energy end-use technologies;</w:t>
      </w:r>
    </w:p>
    <w:p w14:paraId="25A6E4D8" w14:textId="77777777" w:rsidR="00B44320" w:rsidRPr="00D304E0" w:rsidRDefault="00B44320" w:rsidP="007D1114">
      <w:pPr>
        <w:pStyle w:val="ListParagraph"/>
        <w:numPr>
          <w:ilvl w:val="0"/>
          <w:numId w:val="2"/>
        </w:numPr>
        <w:spacing w:after="160"/>
        <w:rPr>
          <w:sz w:val="24"/>
          <w:szCs w:val="24"/>
          <w:lang w:val="en-GB"/>
        </w:rPr>
      </w:pPr>
      <w:r w:rsidRPr="00D304E0">
        <w:rPr>
          <w:sz w:val="24"/>
          <w:szCs w:val="24"/>
          <w:lang w:val="en-GB"/>
        </w:rPr>
        <w:t>regional disaggregation of results shown in the main text;</w:t>
      </w:r>
    </w:p>
    <w:p w14:paraId="0EA5F41C" w14:textId="5766E469" w:rsidR="00B44320" w:rsidRPr="00D304E0" w:rsidRDefault="00B44320" w:rsidP="007D1114">
      <w:pPr>
        <w:pStyle w:val="ListParagraph"/>
        <w:numPr>
          <w:ilvl w:val="0"/>
          <w:numId w:val="2"/>
        </w:numPr>
        <w:spacing w:after="160"/>
        <w:rPr>
          <w:sz w:val="24"/>
          <w:szCs w:val="24"/>
          <w:lang w:val="en-GB"/>
        </w:rPr>
      </w:pPr>
      <w:r w:rsidRPr="00D304E0">
        <w:rPr>
          <w:sz w:val="24"/>
          <w:szCs w:val="24"/>
          <w:lang w:val="en-GB"/>
        </w:rPr>
        <w:t xml:space="preserve">additional results </w:t>
      </w:r>
      <w:ins w:id="382" w:author="GRUEBLER Arnulf" w:date="2018-02-19T14:16:00Z">
        <w:r w:rsidR="00B32EE6">
          <w:rPr>
            <w:sz w:val="24"/>
            <w:szCs w:val="24"/>
            <w:lang w:val="en-GB"/>
          </w:rPr>
          <w:t xml:space="preserve">and discussion </w:t>
        </w:r>
      </w:ins>
      <w:r w:rsidRPr="00D304E0">
        <w:rPr>
          <w:sz w:val="24"/>
          <w:szCs w:val="24"/>
          <w:lang w:val="en-GB"/>
        </w:rPr>
        <w:t>on food production and land use change from the GLOBIOM model</w:t>
      </w:r>
    </w:p>
    <w:p w14:paraId="0F928E26" w14:textId="77777777" w:rsidR="00B44320" w:rsidRPr="003C445D" w:rsidRDefault="00B44320" w:rsidP="007D1114">
      <w:pPr>
        <w:spacing w:line="276" w:lineRule="auto"/>
        <w:rPr>
          <w:b/>
        </w:rPr>
      </w:pPr>
      <w:r w:rsidRPr="003C445D">
        <w:rPr>
          <w:b/>
        </w:rPr>
        <w:br w:type="page"/>
      </w:r>
    </w:p>
    <w:p w14:paraId="0463EF39" w14:textId="77777777" w:rsidR="00B44320" w:rsidRPr="003C445D" w:rsidRDefault="00B44320" w:rsidP="007D1114">
      <w:pPr>
        <w:spacing w:line="276" w:lineRule="auto"/>
        <w:rPr>
          <w:b/>
        </w:rPr>
      </w:pPr>
      <w:r w:rsidRPr="003C445D">
        <w:rPr>
          <w:b/>
        </w:rPr>
        <w:t>Additional notes on the LED scenario narrative related to Supply Side Transformations</w:t>
      </w:r>
    </w:p>
    <w:p w14:paraId="08DCFFA7" w14:textId="77777777" w:rsidR="00B44320" w:rsidRPr="003C445D" w:rsidRDefault="00B44320" w:rsidP="007D1114">
      <w:pPr>
        <w:spacing w:line="276" w:lineRule="auto"/>
        <w:rPr>
          <w:b/>
        </w:rPr>
      </w:pPr>
      <w:r>
        <w:rPr>
          <w:b/>
        </w:rPr>
        <w:br/>
      </w:r>
      <w:r w:rsidRPr="003C445D">
        <w:rPr>
          <w:b/>
        </w:rPr>
        <w:t>Inputs to MESSAGE</w:t>
      </w:r>
    </w:p>
    <w:p w14:paraId="21486803" w14:textId="77777777" w:rsidR="00B44320" w:rsidRPr="009F46CE" w:rsidRDefault="00B44320" w:rsidP="007D1114">
      <w:pPr>
        <w:spacing w:line="276" w:lineRule="auto"/>
      </w:pPr>
      <w:r w:rsidRPr="009F46CE">
        <w:t xml:space="preserve">For the upstream energy supply implications of </w:t>
      </w:r>
      <w:proofErr w:type="gramStart"/>
      <w:r w:rsidRPr="009F46CE">
        <w:t>LED</w:t>
      </w:r>
      <w:proofErr w:type="gramEnd"/>
      <w:r w:rsidRPr="009F46CE">
        <w:t xml:space="preserve"> we have used the IIASA MESSAGE model (see Methods section). Here we summarize the main input parametrizations of MESSAGE that drive the supply-side transformations in LED.</w:t>
      </w:r>
    </w:p>
    <w:p w14:paraId="71CAF35C" w14:textId="77777777" w:rsidR="00B44320" w:rsidRPr="009F46CE" w:rsidRDefault="00B44320" w:rsidP="007D1114">
      <w:pPr>
        <w:spacing w:line="276" w:lineRule="auto"/>
      </w:pPr>
      <w:r>
        <w:rPr>
          <w:b/>
        </w:rPr>
        <w:br/>
      </w:r>
      <w:r w:rsidRPr="009F46CE">
        <w:rPr>
          <w:b/>
        </w:rPr>
        <w:t>Base parametrization: SSP2</w:t>
      </w:r>
      <w:r w:rsidRPr="009F46CE">
        <w:rPr>
          <w:b/>
        </w:rPr>
        <w:br/>
      </w:r>
      <w:r>
        <w:t xml:space="preserve">As discussed in the Methods section, we have maintained the MESSAGE SSP2 parametrizations unless specified otherwise. The reason for this lies in the fact that we wanted the LED scenario </w:t>
      </w:r>
      <w:proofErr w:type="gramStart"/>
      <w:r>
        <w:t>maintain</w:t>
      </w:r>
      <w:proofErr w:type="gramEnd"/>
      <w:r>
        <w:t xml:space="preserve"> its energy demand and efficiency focus and not draw attention away by making more extreme supply-side scenario assumptions. SSP2’s “Middle of the Road” characteristics thus serve as a most useful reference. As outlined in the Method section, overall scenario drivers such as population and economic growth, resource availability and potentials were kept at their respective SSP2 ranges and are available online: </w:t>
      </w:r>
      <w:hyperlink r:id="rId35" w:history="1">
        <w:r w:rsidRPr="009F5979">
          <w:rPr>
            <w:rStyle w:val="Hyperlink"/>
          </w:rPr>
          <w:t>https://tntcat.iiasa.ac.at/SspDb/</w:t>
        </w:r>
      </w:hyperlink>
      <w:r>
        <w:rPr>
          <w:rStyle w:val="Hyperlink"/>
        </w:rPr>
        <w:t>.</w:t>
      </w:r>
      <w:r>
        <w:br/>
      </w:r>
    </w:p>
    <w:p w14:paraId="11E6FA13" w14:textId="77777777" w:rsidR="00B44320" w:rsidRDefault="00B44320" w:rsidP="007D1114">
      <w:pPr>
        <w:spacing w:line="276" w:lineRule="auto"/>
      </w:pPr>
      <w:r w:rsidRPr="008453B7">
        <w:rPr>
          <w:b/>
        </w:rPr>
        <w:t>LED parametrizations:</w:t>
      </w:r>
      <w:r w:rsidRPr="008453B7">
        <w:rPr>
          <w:b/>
        </w:rPr>
        <w:br/>
      </w:r>
      <w:r w:rsidRPr="002E52BD">
        <w:t>LEDs supply side transformations are driven are driven by three groups of interdependent variables: (low) energy demand (see main text and SI-2 TO SI-5), a stringent climate constraint ai</w:t>
      </w:r>
      <w:r w:rsidRPr="00670A69">
        <w:t xml:space="preserve">med at meeting the 1.5 °C target (that translates into cumulative emissions below </w:t>
      </w:r>
      <w:r>
        <w:t>390</w:t>
      </w:r>
      <w:r w:rsidRPr="00670A69">
        <w:t xml:space="preserve"> Gt CO2</w:t>
      </w:r>
      <w:r>
        <w:t xml:space="preserve"> over 2020-2100</w:t>
      </w:r>
      <w:r w:rsidRPr="00670A69">
        <w:t>), as well as the technology options available in LED.</w:t>
      </w:r>
      <w:r w:rsidRPr="00670A69">
        <w:br/>
      </w:r>
    </w:p>
    <w:p w14:paraId="651462DF" w14:textId="77777777" w:rsidR="00B44320" w:rsidRDefault="00B44320" w:rsidP="007D1114">
      <w:pPr>
        <w:spacing w:line="276" w:lineRule="auto"/>
      </w:pPr>
      <w:r w:rsidRPr="00670A69">
        <w:t>Foremost, LEDs supply-side transformation is strongly shaped by the LED normative assumption that negative em</w:t>
      </w:r>
      <w:r w:rsidRPr="003E6F14">
        <w:t>issions technologies and CCS (Carbon Capture and Storage) technologies would not be available (due e.g. to innovation failure, unacceptable investment risks, public opposition, or a combination thereof). Combined with a stringent climate constraint, this d</w:t>
      </w:r>
      <w:r w:rsidRPr="00E13734">
        <w:t xml:space="preserve">rives fossil fuels and technologies out of the market. For the post-fossil </w:t>
      </w:r>
      <w:proofErr w:type="gramStart"/>
      <w:r w:rsidRPr="00E13734">
        <w:t>technologies</w:t>
      </w:r>
      <w:proofErr w:type="gramEnd"/>
      <w:r w:rsidRPr="00E13734">
        <w:t xml:space="preserve"> we have not made comparable stringent assumptions, basically allowing in principle a wide, and diverse post-fossil technology portfolio (renewables but also nuclear). But the model is guided in its technology choice by the overall LED scenario narrative.</w:t>
      </w:r>
    </w:p>
    <w:p w14:paraId="5A21F926" w14:textId="77777777" w:rsidR="00B44320" w:rsidRPr="00E13734" w:rsidRDefault="00B44320" w:rsidP="007D1114">
      <w:pPr>
        <w:spacing w:line="276" w:lineRule="auto"/>
        <w:rPr>
          <w:b/>
        </w:rPr>
      </w:pPr>
    </w:p>
    <w:p w14:paraId="64601579" w14:textId="77777777" w:rsidR="00B44320" w:rsidRPr="00E13734" w:rsidRDefault="00B44320" w:rsidP="007D1114">
      <w:pPr>
        <w:spacing w:line="276" w:lineRule="auto"/>
      </w:pPr>
      <w:r w:rsidRPr="00E13734">
        <w:t>The LED scenario emphasises energy-supply technologies that offer two distinct different features compared to traditional fossil fuel technologies: granularity and economies of scope.</w:t>
      </w:r>
    </w:p>
    <w:p w14:paraId="5524A7A9" w14:textId="77777777" w:rsidR="00B44320" w:rsidRPr="00E13734" w:rsidRDefault="00B44320" w:rsidP="007D1114">
      <w:pPr>
        <w:spacing w:line="276" w:lineRule="auto"/>
      </w:pPr>
      <w:r w:rsidRPr="00E13734">
        <w:t>Granular (small unit-scale) technologies are scalable across a variety of application scales (from household all the way up to utility-scale levels), are modular and serial and hence can benefit from significant learning and manufacturing scale economies that lead to drastic cost reductions and widening of application potentials. PV cells but also wind turbines are classical examples of such granular technologies, as are f</w:t>
      </w:r>
      <w:r>
        <w:t>uel cells or hydrogen electrolys</w:t>
      </w:r>
      <w:r w:rsidRPr="00E13734">
        <w:t>ers.</w:t>
      </w:r>
    </w:p>
    <w:p w14:paraId="7A40DD07" w14:textId="77777777" w:rsidR="00B44320" w:rsidRDefault="00B44320" w:rsidP="007D1114">
      <w:pPr>
        <w:spacing w:line="276" w:lineRule="auto"/>
      </w:pPr>
      <w:r w:rsidRPr="00E13734">
        <w:t xml:space="preserve">Economies of scope technologies such as like batteries and fuel cells are those that find multiple applications, providing “bundled” energy services, e.g. when integrated in cars, in stationary residential applications, or in distributed urban district-scale systems. Economies of scope provide via multiple-outputs economic benefits </w:t>
      </w:r>
      <w:proofErr w:type="gramStart"/>
      <w:r w:rsidRPr="00E13734">
        <w:t>and also</w:t>
      </w:r>
      <w:proofErr w:type="gramEnd"/>
      <w:r w:rsidRPr="00E13734">
        <w:t xml:space="preserve"> offer significant potentials for technology </w:t>
      </w:r>
      <w:proofErr w:type="spellStart"/>
      <w:r w:rsidRPr="00E13734">
        <w:t>spillover</w:t>
      </w:r>
      <w:proofErr w:type="spellEnd"/>
      <w:r w:rsidRPr="00E13734">
        <w:t xml:space="preserve"> effects across sectors and applications. Conversely, conventional single-purpose technologies lose consumer appeal and are at a technological and economic disadvantage in LED. As examples, gas boilers and owned vehicles see their relative cost advantage offset by end-user preferences for heat pumps and mobility-as-a-service which offer flexibility, multiple functionality, and convenience.</w:t>
      </w:r>
    </w:p>
    <w:p w14:paraId="256C3F32" w14:textId="77777777" w:rsidR="00B44320" w:rsidRPr="00E13734" w:rsidRDefault="00B44320" w:rsidP="007D1114">
      <w:pPr>
        <w:spacing w:line="276" w:lineRule="auto"/>
      </w:pPr>
    </w:p>
    <w:p w14:paraId="44C11923" w14:textId="77777777" w:rsidR="00B44320" w:rsidRDefault="00B44320" w:rsidP="007D1114">
      <w:pPr>
        <w:spacing w:line="276" w:lineRule="auto"/>
      </w:pPr>
      <w:r w:rsidRPr="00E13734">
        <w:t>Despite a clear overall trend towards granularity and decentralisation, large-scale forms of energy supply continue to play important roles particularly in serving large urban centres in the Global South. This includes nuclear, emphasising standardised replicable designs as well as modularity, and biorefineries for substituting petrochemical feedstocks and some liquid transportation fuels (e.g., aviation).</w:t>
      </w:r>
    </w:p>
    <w:p w14:paraId="3EEE217E" w14:textId="77777777" w:rsidR="00B44320" w:rsidRPr="00E13734" w:rsidRDefault="00B44320" w:rsidP="007D1114">
      <w:pPr>
        <w:spacing w:line="276" w:lineRule="auto"/>
      </w:pPr>
    </w:p>
    <w:p w14:paraId="5087A714" w14:textId="77777777" w:rsidR="00B44320" w:rsidRDefault="00B44320" w:rsidP="007D1114">
      <w:pPr>
        <w:spacing w:line="276" w:lineRule="auto"/>
      </w:pPr>
      <w:r w:rsidRPr="00E13734">
        <w:t xml:space="preserve">The technology portfolio choice in MESSAGE is informed by modifying </w:t>
      </w:r>
      <w:proofErr w:type="gramStart"/>
      <w:r w:rsidRPr="00E13734">
        <w:t>particular granular</w:t>
      </w:r>
      <w:proofErr w:type="gramEnd"/>
      <w:r w:rsidRPr="00E13734">
        <w:t xml:space="preserve"> and economies-of-scope technologies for the LED scenario (Table SI-6-1) whose stationary cost trends in the original SSP2 scenario was judged non-compliant with the LED scenario storyline. All other technologies not listed in Table SI-6-1 have been retained at their original (quite conservative) SSP2 values (e.g. for the year 2050: wind 500 $/kW, nuclear 2600 $/kW, biomass power plants 1200 $/kW, etc.)</w:t>
      </w:r>
      <w:r>
        <w:t>, an assumption in line with keeping LEDs emphasis on efficiency and demand, and granular, decentralized supply options and new organizational IT and digital economy models of combining supply and demand, e.g. in grid-to-vehicles but also vehicles-to-grids options or other distributed storage options (e.g. hydrogen based).</w:t>
      </w:r>
    </w:p>
    <w:p w14:paraId="7F218EF7" w14:textId="77777777" w:rsidR="00B44320" w:rsidRDefault="00B44320" w:rsidP="007D1114">
      <w:pPr>
        <w:spacing w:line="276" w:lineRule="auto"/>
      </w:pPr>
    </w:p>
    <w:p w14:paraId="45769EBA" w14:textId="77777777" w:rsidR="00B44320" w:rsidRDefault="00B44320" w:rsidP="007D1114">
      <w:pPr>
        <w:spacing w:line="276" w:lineRule="auto"/>
      </w:pPr>
    </w:p>
    <w:p w14:paraId="72B42F4B" w14:textId="77777777" w:rsidR="00B44320" w:rsidRDefault="00B44320" w:rsidP="007D1114">
      <w:pPr>
        <w:spacing w:line="276" w:lineRule="auto"/>
      </w:pPr>
    </w:p>
    <w:p w14:paraId="05873567" w14:textId="77777777" w:rsidR="00B44320" w:rsidRDefault="00B44320" w:rsidP="007D1114">
      <w:pPr>
        <w:spacing w:line="276" w:lineRule="auto"/>
      </w:pPr>
    </w:p>
    <w:p w14:paraId="2F186C49" w14:textId="77777777" w:rsidR="00B44320" w:rsidRDefault="00B44320" w:rsidP="007D1114">
      <w:pPr>
        <w:spacing w:line="276" w:lineRule="auto"/>
      </w:pPr>
    </w:p>
    <w:p w14:paraId="56FF0B61" w14:textId="77777777" w:rsidR="00B44320" w:rsidRDefault="00B44320" w:rsidP="007D1114">
      <w:pPr>
        <w:spacing w:line="276" w:lineRule="auto"/>
      </w:pPr>
    </w:p>
    <w:p w14:paraId="1164606F" w14:textId="77777777" w:rsidR="00B44320" w:rsidRDefault="00B44320" w:rsidP="007D1114">
      <w:pPr>
        <w:spacing w:line="276" w:lineRule="auto"/>
      </w:pPr>
    </w:p>
    <w:p w14:paraId="52D42DC8" w14:textId="77777777" w:rsidR="00B44320" w:rsidRDefault="00B44320" w:rsidP="007D1114">
      <w:pPr>
        <w:spacing w:line="276" w:lineRule="auto"/>
      </w:pPr>
    </w:p>
    <w:p w14:paraId="30ED38FC" w14:textId="77777777" w:rsidR="00B44320" w:rsidRDefault="00B44320" w:rsidP="007D1114">
      <w:pPr>
        <w:spacing w:line="276" w:lineRule="auto"/>
      </w:pPr>
    </w:p>
    <w:p w14:paraId="17AFE188" w14:textId="77777777" w:rsidR="00B44320" w:rsidRDefault="00B44320" w:rsidP="007D1114">
      <w:pPr>
        <w:spacing w:line="276" w:lineRule="auto"/>
      </w:pPr>
    </w:p>
    <w:p w14:paraId="516BEAE8" w14:textId="77777777" w:rsidR="00B44320" w:rsidRDefault="00B44320" w:rsidP="007D1114">
      <w:pPr>
        <w:spacing w:line="276" w:lineRule="auto"/>
      </w:pPr>
    </w:p>
    <w:p w14:paraId="341FB194" w14:textId="77777777" w:rsidR="00B44320" w:rsidRDefault="00B44320" w:rsidP="007D1114">
      <w:pPr>
        <w:spacing w:line="276" w:lineRule="auto"/>
      </w:pPr>
    </w:p>
    <w:p w14:paraId="3EEC58CD" w14:textId="77777777" w:rsidR="00B44320" w:rsidRPr="00E13734" w:rsidRDefault="00B44320" w:rsidP="007D1114">
      <w:pPr>
        <w:spacing w:line="276" w:lineRule="auto"/>
      </w:pPr>
    </w:p>
    <w:p w14:paraId="0C1788BE" w14:textId="77777777" w:rsidR="00B44320" w:rsidRPr="00E13734" w:rsidRDefault="00B44320" w:rsidP="007D1114">
      <w:pPr>
        <w:spacing w:line="276" w:lineRule="auto"/>
        <w:rPr>
          <w:b/>
          <w:i/>
        </w:rPr>
      </w:pPr>
      <w:r w:rsidRPr="00E13734">
        <w:rPr>
          <w:b/>
          <w:i/>
        </w:rPr>
        <w:t>Table SI-6-1. LED-scenario specific cost assumptions for granular technologies for MESSAGE supply-side transformation analysis (specific investment costs in US$2010 per kW installed).</w:t>
      </w:r>
    </w:p>
    <w:p w14:paraId="7DE59372" w14:textId="77777777" w:rsidR="00B44320" w:rsidRPr="003C445D" w:rsidRDefault="00B44320" w:rsidP="007D1114">
      <w:pPr>
        <w:spacing w:line="276" w:lineRule="auto"/>
      </w:pPr>
      <w:r w:rsidRPr="003C445D">
        <w:rPr>
          <w:noProof/>
          <w:lang w:val="en-US"/>
        </w:rPr>
        <w:drawing>
          <wp:inline distT="0" distB="0" distL="0" distR="0" wp14:anchorId="198C5C8B" wp14:editId="38C6F95E">
            <wp:extent cx="6030595" cy="185039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t="11142" r="61378" b="46216"/>
                    <a:stretch>
                      <a:fillRect/>
                    </a:stretch>
                  </pic:blipFill>
                  <pic:spPr bwMode="auto">
                    <a:xfrm>
                      <a:off x="0" y="0"/>
                      <a:ext cx="6030595" cy="1850390"/>
                    </a:xfrm>
                    <a:prstGeom prst="rect">
                      <a:avLst/>
                    </a:prstGeom>
                    <a:noFill/>
                    <a:ln>
                      <a:noFill/>
                    </a:ln>
                  </pic:spPr>
                </pic:pic>
              </a:graphicData>
            </a:graphic>
          </wp:inline>
        </w:drawing>
      </w:r>
    </w:p>
    <w:tbl>
      <w:tblPr>
        <w:tblW w:w="9390" w:type="dxa"/>
        <w:tblInd w:w="93" w:type="dxa"/>
        <w:tblLook w:val="04A0" w:firstRow="1" w:lastRow="0" w:firstColumn="1" w:lastColumn="0" w:noHBand="0" w:noVBand="1"/>
      </w:tblPr>
      <w:tblGrid>
        <w:gridCol w:w="9390"/>
      </w:tblGrid>
      <w:tr w:rsidR="00B44320" w:rsidRPr="00E13734" w14:paraId="715EDAE7" w14:textId="77777777" w:rsidTr="007D1114">
        <w:trPr>
          <w:trHeight w:val="300"/>
        </w:trPr>
        <w:tc>
          <w:tcPr>
            <w:tcW w:w="9390" w:type="dxa"/>
            <w:shd w:val="clear" w:color="auto" w:fill="FFFFFF"/>
            <w:noWrap/>
            <w:vAlign w:val="bottom"/>
            <w:hideMark/>
          </w:tcPr>
          <w:p w14:paraId="6B5685FB" w14:textId="77777777" w:rsidR="00B44320" w:rsidRPr="00D304E0" w:rsidRDefault="00B44320" w:rsidP="007D1114">
            <w:pPr>
              <w:spacing w:line="276" w:lineRule="auto"/>
              <w:rPr>
                <w:rFonts w:eastAsia="Times New Roman" w:cs="Times New Roman"/>
                <w:color w:val="000000"/>
              </w:rPr>
            </w:pPr>
            <w:r w:rsidRPr="00D304E0">
              <w:rPr>
                <w:rFonts w:eastAsia="Times New Roman" w:cs="Times New Roman"/>
                <w:color w:val="000000"/>
              </w:rPr>
              <w:t>Notes:</w:t>
            </w:r>
            <w:r w:rsidRPr="00D304E0">
              <w:rPr>
                <w:rFonts w:eastAsia="Times New Roman" w:cs="Times New Roman"/>
                <w:color w:val="000000"/>
              </w:rPr>
              <w:br/>
              <w:t>PV: short-term: based o</w:t>
            </w:r>
            <w:r w:rsidRPr="002C3D79">
              <w:rPr>
                <w:rFonts w:eastAsia="Times New Roman" w:cs="Times New Roman"/>
                <w:color w:val="000000"/>
              </w:rPr>
              <w:t xml:space="preserve">n </w:t>
            </w:r>
            <w:proofErr w:type="spellStart"/>
            <w:r w:rsidRPr="002C3D79">
              <w:rPr>
                <w:rFonts w:eastAsia="Times New Roman" w:cs="Times New Roman"/>
                <w:color w:val="000000"/>
              </w:rPr>
              <w:t>Haegel</w:t>
            </w:r>
            <w:proofErr w:type="spellEnd"/>
            <w:r w:rsidRPr="002C3D79">
              <w:rPr>
                <w:rFonts w:eastAsia="Times New Roman" w:cs="Times New Roman"/>
                <w:color w:val="000000"/>
              </w:rPr>
              <w:t xml:space="preserve"> et al.</w:t>
            </w:r>
            <w:r w:rsidRPr="00C0426E">
              <w:rPr>
                <w:rFonts w:eastAsia="Times New Roman" w:cs="Times New Roman"/>
                <w:noProof/>
                <w:color w:val="000000"/>
                <w:vertAlign w:val="superscript"/>
              </w:rPr>
              <w:t>63</w:t>
            </w:r>
            <w:r w:rsidRPr="002C3D79">
              <w:rPr>
                <w:rFonts w:eastAsia="Times New Roman" w:cs="Times New Roman"/>
                <w:color w:val="000000"/>
              </w:rPr>
              <w:t xml:space="preserve"> hig</w:t>
            </w:r>
            <w:r w:rsidRPr="00D304E0">
              <w:rPr>
                <w:rFonts w:eastAsia="Times New Roman" w:cs="Times New Roman"/>
                <w:color w:val="000000"/>
              </w:rPr>
              <w:t>h deployment scenario; medium- and long-term: assuming 20% learning rate applied to IEA</w:t>
            </w:r>
            <w:r>
              <w:rPr>
                <w:rFonts w:eastAsia="Times New Roman" w:cs="Times New Roman"/>
                <w:color w:val="000000"/>
              </w:rPr>
              <w:t>`s</w:t>
            </w:r>
            <w:r w:rsidRPr="00D304E0">
              <w:rPr>
                <w:rFonts w:eastAsia="Times New Roman" w:cs="Times New Roman"/>
                <w:color w:val="000000"/>
              </w:rPr>
              <w:t xml:space="preserve"> ETP 2017</w:t>
            </w:r>
            <w:r w:rsidRPr="00277BD0">
              <w:rPr>
                <w:rFonts w:eastAsia="Times New Roman" w:cs="Times New Roman"/>
                <w:noProof/>
                <w:color w:val="000000"/>
                <w:vertAlign w:val="superscript"/>
              </w:rPr>
              <w:t>16</w:t>
            </w:r>
            <w:r w:rsidRPr="00D304E0">
              <w:rPr>
                <w:rFonts w:eastAsia="Times New Roman" w:cs="Times New Roman"/>
                <w:color w:val="000000"/>
              </w:rPr>
              <w:t xml:space="preserve"> B2D scenario deployment rate</w:t>
            </w:r>
          </w:p>
        </w:tc>
      </w:tr>
      <w:tr w:rsidR="00B44320" w:rsidRPr="00E13734" w14:paraId="6BA61093" w14:textId="77777777" w:rsidTr="007D1114">
        <w:trPr>
          <w:trHeight w:val="300"/>
        </w:trPr>
        <w:tc>
          <w:tcPr>
            <w:tcW w:w="9390" w:type="dxa"/>
            <w:shd w:val="clear" w:color="auto" w:fill="FFFFFF"/>
            <w:noWrap/>
            <w:vAlign w:val="bottom"/>
            <w:hideMark/>
          </w:tcPr>
          <w:p w14:paraId="5F00BF56" w14:textId="77777777" w:rsidR="00B44320" w:rsidRPr="00D304E0" w:rsidRDefault="00B44320" w:rsidP="007D1114">
            <w:pPr>
              <w:spacing w:line="276" w:lineRule="auto"/>
              <w:rPr>
                <w:rFonts w:eastAsia="Times New Roman" w:cs="Times New Roman"/>
                <w:color w:val="000000"/>
                <w:sz w:val="4"/>
                <w:szCs w:val="4"/>
              </w:rPr>
            </w:pPr>
          </w:p>
          <w:p w14:paraId="3AB923FA" w14:textId="77777777" w:rsidR="00B44320" w:rsidRPr="00D304E0" w:rsidRDefault="00B44320" w:rsidP="007D1114">
            <w:pPr>
              <w:spacing w:line="276" w:lineRule="auto"/>
              <w:rPr>
                <w:rFonts w:eastAsia="Times New Roman" w:cs="Times New Roman"/>
                <w:color w:val="000000"/>
              </w:rPr>
            </w:pPr>
            <w:r w:rsidRPr="00D304E0">
              <w:rPr>
                <w:rFonts w:eastAsia="Times New Roman" w:cs="Times New Roman"/>
                <w:color w:val="000000"/>
              </w:rPr>
              <w:t>batteries: short-term</w:t>
            </w:r>
            <w:r w:rsidRPr="00167B43">
              <w:rPr>
                <w:rFonts w:eastAsia="Times New Roman" w:cs="Times New Roman"/>
                <w:color w:val="000000"/>
              </w:rPr>
              <w:t>: EPA TAG 2016</w:t>
            </w:r>
            <w:r w:rsidRPr="00C0426E">
              <w:rPr>
                <w:rFonts w:eastAsia="Times New Roman" w:cs="Times New Roman"/>
                <w:noProof/>
                <w:color w:val="000000"/>
                <w:vertAlign w:val="superscript"/>
              </w:rPr>
              <w:t>64</w:t>
            </w:r>
            <w:r w:rsidRPr="00167B43">
              <w:rPr>
                <w:rFonts w:eastAsia="Times New Roman" w:cs="Times New Roman"/>
                <w:color w:val="000000"/>
              </w:rPr>
              <w:t xml:space="preserve"> (</w:t>
            </w:r>
            <w:r w:rsidRPr="00D304E0">
              <w:rPr>
                <w:rFonts w:eastAsia="Times New Roman" w:cs="Times New Roman"/>
                <w:color w:val="000000"/>
              </w:rPr>
              <w:t>for 100%EV scenario), medium- and long-term: assuming cost reductions of 3.5%/year (manufacturing scale economies and design improvements)</w:t>
            </w:r>
          </w:p>
        </w:tc>
      </w:tr>
      <w:tr w:rsidR="00B44320" w:rsidRPr="00E13734" w14:paraId="35AA8EA1" w14:textId="77777777" w:rsidTr="007D1114">
        <w:trPr>
          <w:trHeight w:val="300"/>
        </w:trPr>
        <w:tc>
          <w:tcPr>
            <w:tcW w:w="9390" w:type="dxa"/>
            <w:shd w:val="clear" w:color="auto" w:fill="FFFFFF"/>
            <w:noWrap/>
            <w:vAlign w:val="bottom"/>
            <w:hideMark/>
          </w:tcPr>
          <w:p w14:paraId="5CD6C0AD" w14:textId="77777777" w:rsidR="00B44320" w:rsidRPr="00D304E0" w:rsidRDefault="00B44320" w:rsidP="007D1114">
            <w:pPr>
              <w:spacing w:line="276" w:lineRule="auto"/>
              <w:rPr>
                <w:rFonts w:eastAsia="Times New Roman" w:cs="Times New Roman"/>
                <w:color w:val="000000"/>
              </w:rPr>
            </w:pPr>
            <w:r w:rsidRPr="00D304E0">
              <w:rPr>
                <w:rFonts w:eastAsia="Times New Roman" w:cs="Times New Roman"/>
                <w:color w:val="000000"/>
                <w:sz w:val="4"/>
                <w:szCs w:val="4"/>
              </w:rPr>
              <w:br/>
            </w:r>
            <w:r w:rsidRPr="00D304E0">
              <w:rPr>
                <w:rFonts w:eastAsia="Times New Roman" w:cs="Times New Roman"/>
                <w:color w:val="000000"/>
              </w:rPr>
              <w:t>fuel cells:  short-term, extrapolation of Japanese residential program cost assuming 15% learning rate and global market growth to 10 million units by 2030 usin</w:t>
            </w:r>
            <w:r w:rsidRPr="00167B43">
              <w:rPr>
                <w:rFonts w:eastAsia="Times New Roman" w:cs="Times New Roman"/>
                <w:color w:val="000000"/>
              </w:rPr>
              <w:t>g Wei et al.</w:t>
            </w:r>
            <w:r w:rsidRPr="00C0426E">
              <w:rPr>
                <w:rFonts w:eastAsia="Times New Roman" w:cs="Times New Roman"/>
                <w:noProof/>
                <w:color w:val="000000"/>
                <w:vertAlign w:val="superscript"/>
              </w:rPr>
              <w:t>65</w:t>
            </w:r>
            <w:r w:rsidRPr="00D304E0">
              <w:rPr>
                <w:rFonts w:eastAsia="Times New Roman" w:cs="Times New Roman"/>
                <w:color w:val="000000"/>
              </w:rPr>
              <w:t xml:space="preserve"> costing model</w:t>
            </w:r>
          </w:p>
        </w:tc>
      </w:tr>
      <w:tr w:rsidR="00B44320" w:rsidRPr="00E13734" w14:paraId="74A01578" w14:textId="77777777" w:rsidTr="007D1114">
        <w:trPr>
          <w:trHeight w:val="300"/>
        </w:trPr>
        <w:tc>
          <w:tcPr>
            <w:tcW w:w="9390" w:type="dxa"/>
            <w:shd w:val="clear" w:color="auto" w:fill="FFFFFF"/>
            <w:noWrap/>
            <w:vAlign w:val="bottom"/>
            <w:hideMark/>
          </w:tcPr>
          <w:p w14:paraId="6B2E91E6" w14:textId="77777777" w:rsidR="00B44320" w:rsidRPr="00D304E0" w:rsidRDefault="00B44320" w:rsidP="007D1114">
            <w:pPr>
              <w:spacing w:line="276" w:lineRule="auto"/>
              <w:rPr>
                <w:rFonts w:eastAsia="Times New Roman" w:cs="Times New Roman"/>
                <w:color w:val="000000"/>
              </w:rPr>
            </w:pPr>
            <w:r w:rsidRPr="00D304E0">
              <w:rPr>
                <w:rFonts w:eastAsia="Times New Roman" w:cs="Times New Roman"/>
                <w:color w:val="000000"/>
                <w:sz w:val="4"/>
                <w:szCs w:val="4"/>
              </w:rPr>
              <w:br/>
            </w:r>
            <w:r w:rsidRPr="00D304E0">
              <w:rPr>
                <w:rFonts w:eastAsia="Times New Roman" w:cs="Times New Roman"/>
                <w:color w:val="000000"/>
              </w:rPr>
              <w:t>electrolysis: short-term: SSP2 scenario, medium- and long-term: assuming a cost decline of 1.6 %/year (manufacturing scale economies)</w:t>
            </w:r>
          </w:p>
        </w:tc>
      </w:tr>
      <w:tr w:rsidR="00B44320" w:rsidRPr="00E13734" w14:paraId="79592171" w14:textId="77777777" w:rsidTr="007D1114">
        <w:trPr>
          <w:trHeight w:val="300"/>
        </w:trPr>
        <w:tc>
          <w:tcPr>
            <w:tcW w:w="9390" w:type="dxa"/>
            <w:shd w:val="clear" w:color="auto" w:fill="FFFFFF"/>
            <w:noWrap/>
            <w:vAlign w:val="bottom"/>
            <w:hideMark/>
          </w:tcPr>
          <w:p w14:paraId="3C64929B" w14:textId="77777777" w:rsidR="00B44320" w:rsidRPr="00D304E0" w:rsidRDefault="00B44320" w:rsidP="007D1114">
            <w:pPr>
              <w:spacing w:line="276" w:lineRule="auto"/>
              <w:rPr>
                <w:rFonts w:eastAsia="Times New Roman" w:cs="Times New Roman"/>
                <w:color w:val="000000"/>
              </w:rPr>
            </w:pPr>
            <w:r w:rsidRPr="00D304E0">
              <w:rPr>
                <w:rFonts w:eastAsia="Times New Roman" w:cs="Times New Roman"/>
                <w:color w:val="000000"/>
                <w:sz w:val="4"/>
                <w:szCs w:val="4"/>
              </w:rPr>
              <w:br/>
            </w:r>
            <w:r w:rsidRPr="00D304E0">
              <w:rPr>
                <w:rFonts w:eastAsia="Times New Roman" w:cs="Times New Roman"/>
                <w:color w:val="000000"/>
              </w:rPr>
              <w:t>solar direct: short-term c</w:t>
            </w:r>
            <w:r w:rsidRPr="00130490">
              <w:rPr>
                <w:rFonts w:eastAsia="Times New Roman" w:cs="Times New Roman"/>
                <w:color w:val="000000"/>
              </w:rPr>
              <w:t>osts from IEA-ETSAP &amp; IRENA</w:t>
            </w:r>
            <w:r w:rsidRPr="00C0426E">
              <w:rPr>
                <w:rFonts w:eastAsia="Times New Roman" w:cs="Times New Roman"/>
                <w:noProof/>
                <w:color w:val="000000"/>
                <w:vertAlign w:val="superscript"/>
              </w:rPr>
              <w:t>66</w:t>
            </w:r>
            <w:r w:rsidRPr="00130490">
              <w:rPr>
                <w:rFonts w:eastAsia="Times New Roman" w:cs="Times New Roman"/>
                <w:color w:val="000000"/>
              </w:rPr>
              <w:t>, medium-term costs based on IEA-ETSAP &amp; IRENA</w:t>
            </w:r>
            <w:r w:rsidRPr="00C0426E">
              <w:rPr>
                <w:rFonts w:eastAsia="Times New Roman" w:cs="Times New Roman"/>
                <w:noProof/>
                <w:color w:val="000000"/>
                <w:vertAlign w:val="superscript"/>
              </w:rPr>
              <w:t>66</w:t>
            </w:r>
            <w:r w:rsidRPr="00130490">
              <w:rPr>
                <w:rFonts w:eastAsia="Times New Roman" w:cs="Times New Roman"/>
                <w:color w:val="000000"/>
              </w:rPr>
              <w:t xml:space="preserve"> best performi</w:t>
            </w:r>
            <w:r w:rsidRPr="00D304E0">
              <w:rPr>
                <w:rFonts w:eastAsia="Times New Roman" w:cs="Times New Roman"/>
                <w:color w:val="000000"/>
              </w:rPr>
              <w:t>ng to average cost ratio</w:t>
            </w:r>
          </w:p>
        </w:tc>
      </w:tr>
    </w:tbl>
    <w:p w14:paraId="6B64E3C9" w14:textId="77777777" w:rsidR="00B44320" w:rsidRPr="00E13734" w:rsidRDefault="00B44320" w:rsidP="007D1114">
      <w:pPr>
        <w:spacing w:line="276" w:lineRule="auto"/>
        <w:rPr>
          <w:b/>
          <w:u w:val="single"/>
        </w:rPr>
      </w:pPr>
    </w:p>
    <w:p w14:paraId="18837A0D" w14:textId="77777777" w:rsidR="00B44320" w:rsidRPr="00E13734" w:rsidRDefault="00B44320" w:rsidP="007D1114">
      <w:pPr>
        <w:spacing w:line="276" w:lineRule="auto"/>
        <w:rPr>
          <w:b/>
        </w:rPr>
      </w:pPr>
    </w:p>
    <w:p w14:paraId="06EE0B16" w14:textId="77777777" w:rsidR="00B44320" w:rsidRPr="00E13734" w:rsidRDefault="00B44320" w:rsidP="007D1114">
      <w:pPr>
        <w:spacing w:line="276" w:lineRule="auto"/>
        <w:rPr>
          <w:b/>
        </w:rPr>
      </w:pPr>
      <w:r w:rsidRPr="00E13734">
        <w:rPr>
          <w:b/>
        </w:rPr>
        <w:br w:type="page"/>
      </w:r>
    </w:p>
    <w:p w14:paraId="752BED9B" w14:textId="77777777" w:rsidR="00B44320" w:rsidRPr="00E13734" w:rsidRDefault="00B44320" w:rsidP="007D1114">
      <w:pPr>
        <w:spacing w:line="276" w:lineRule="auto"/>
        <w:rPr>
          <w:b/>
        </w:rPr>
      </w:pPr>
      <w:r w:rsidRPr="00E13734">
        <w:rPr>
          <w:b/>
        </w:rPr>
        <w:t>Additional results on the transformation of primary, secondary and final energy</w:t>
      </w:r>
    </w:p>
    <w:p w14:paraId="3147505D" w14:textId="77777777" w:rsidR="00B44320" w:rsidRPr="00E13734" w:rsidRDefault="00B44320" w:rsidP="007D1114">
      <w:pPr>
        <w:spacing w:line="276" w:lineRule="auto"/>
        <w:rPr>
          <w:b/>
        </w:rPr>
      </w:pPr>
    </w:p>
    <w:p w14:paraId="17E2DFC5" w14:textId="77777777" w:rsidR="00B44320" w:rsidRDefault="00B44320" w:rsidP="007D1114">
      <w:pPr>
        <w:spacing w:line="276" w:lineRule="auto"/>
        <w:rPr>
          <w:color w:val="000000" w:themeColor="text1"/>
        </w:rPr>
      </w:pPr>
      <w:r w:rsidRPr="00D304E0">
        <w:rPr>
          <w:b/>
          <w:color w:val="000000" w:themeColor="text1"/>
        </w:rPr>
        <w:t>End-use Transformations driving Supply Transformation</w:t>
      </w:r>
      <w:r>
        <w:rPr>
          <w:color w:val="000000" w:themeColor="text1"/>
        </w:rPr>
        <w:br/>
      </w:r>
      <w:r w:rsidRPr="00E13734">
        <w:rPr>
          <w:color w:val="000000" w:themeColor="text1"/>
        </w:rPr>
        <w:t>The fundamental transformations in energy end-use and its supporting infrastructures in the LED scenario lead to a structural shift towards “hydricity”</w:t>
      </w:r>
      <w:r w:rsidRPr="00C0426E">
        <w:rPr>
          <w:noProof/>
          <w:color w:val="000000" w:themeColor="text1"/>
          <w:vertAlign w:val="superscript"/>
        </w:rPr>
        <w:t>67</w:t>
      </w:r>
      <w:r w:rsidRPr="003C445D">
        <w:rPr>
          <w:color w:val="000000" w:themeColor="text1"/>
        </w:rPr>
        <w:t xml:space="preserve">, a combination of electricity and hydrogen that serve as the main energy carriers to bridge changing energy demand to available energy resources. The supply-side energy system in the LED scenario is characterized by a combination of flexible, </w:t>
      </w:r>
      <w:del w:id="383" w:author="Arnulf Grubler" w:date="2018-02-12T18:39:00Z">
        <w:r w:rsidRPr="003C445D" w:rsidDel="004D37F2">
          <w:rPr>
            <w:color w:val="000000" w:themeColor="text1"/>
          </w:rPr>
          <w:delText xml:space="preserve">intermittent </w:delText>
        </w:r>
      </w:del>
      <w:ins w:id="384" w:author="Arnulf Grubler" w:date="2018-02-12T18:39:00Z">
        <w:r w:rsidR="004D37F2">
          <w:rPr>
            <w:color w:val="000000" w:themeColor="text1"/>
          </w:rPr>
          <w:t>variable</w:t>
        </w:r>
        <w:r w:rsidR="004D37F2" w:rsidRPr="003C445D">
          <w:rPr>
            <w:color w:val="000000" w:themeColor="text1"/>
          </w:rPr>
          <w:t xml:space="preserve"> </w:t>
        </w:r>
      </w:ins>
      <w:r w:rsidRPr="003C445D">
        <w:rPr>
          <w:color w:val="000000" w:themeColor="text1"/>
        </w:rPr>
        <w:t xml:space="preserve">renewables like solar and wind, and hydrogen. Their expansion is driven by the granularity and scalability of these technology </w:t>
      </w:r>
      <w:proofErr w:type="gramStart"/>
      <w:r w:rsidRPr="003C445D">
        <w:rPr>
          <w:color w:val="000000" w:themeColor="text1"/>
        </w:rPr>
        <w:t>options, and</w:t>
      </w:r>
      <w:proofErr w:type="gramEnd"/>
      <w:r w:rsidRPr="003C445D">
        <w:rPr>
          <w:color w:val="000000" w:themeColor="text1"/>
        </w:rPr>
        <w:t xml:space="preserve"> resulting rapid cost declines and </w:t>
      </w:r>
      <w:proofErr w:type="spellStart"/>
      <w:r w:rsidRPr="003C445D">
        <w:rPr>
          <w:color w:val="000000" w:themeColor="text1"/>
        </w:rPr>
        <w:t>s</w:t>
      </w:r>
      <w:r w:rsidRPr="009F46CE">
        <w:rPr>
          <w:color w:val="000000" w:themeColor="text1"/>
        </w:rPr>
        <w:t>pillover</w:t>
      </w:r>
      <w:proofErr w:type="spellEnd"/>
      <w:r w:rsidRPr="009F46CE">
        <w:rPr>
          <w:color w:val="000000" w:themeColor="text1"/>
        </w:rPr>
        <w:t xml:space="preserve"> effects. Combined with an emphasis in the LED scenario narrative on environmental quality across all scales from local air pollution to global climate change, the energy-supply system is most prominently characterized by a shift away from fossil-energy carriers (Figure </w:t>
      </w:r>
      <w:r>
        <w:rPr>
          <w:color w:val="000000" w:themeColor="text1"/>
        </w:rPr>
        <w:t>SI-6-1</w:t>
      </w:r>
      <w:r w:rsidRPr="009F46CE">
        <w:rPr>
          <w:color w:val="000000" w:themeColor="text1"/>
        </w:rPr>
        <w:t xml:space="preserve">, panel a). However, all final energy carriers are generated in very different ways from today (Figure </w:t>
      </w:r>
      <w:r>
        <w:rPr>
          <w:color w:val="000000" w:themeColor="text1"/>
        </w:rPr>
        <w:t>SI-6-1</w:t>
      </w:r>
      <w:r w:rsidRPr="009F46CE">
        <w:rPr>
          <w:color w:val="000000" w:themeColor="text1"/>
        </w:rPr>
        <w:t xml:space="preserve">, panel b-d). </w:t>
      </w:r>
    </w:p>
    <w:p w14:paraId="75AF5630" w14:textId="77777777" w:rsidR="00B44320" w:rsidRPr="009F46CE" w:rsidRDefault="00B44320" w:rsidP="007D1114">
      <w:pPr>
        <w:spacing w:line="276" w:lineRule="auto"/>
        <w:rPr>
          <w:color w:val="000000" w:themeColor="text1"/>
        </w:rPr>
      </w:pPr>
    </w:p>
    <w:p w14:paraId="628A7688" w14:textId="77777777" w:rsidR="00B44320" w:rsidRDefault="00B44320" w:rsidP="007D1114">
      <w:pPr>
        <w:spacing w:line="276" w:lineRule="auto"/>
        <w:rPr>
          <w:color w:val="000000" w:themeColor="text1"/>
        </w:rPr>
      </w:pPr>
      <w:r w:rsidRPr="009F46CE">
        <w:rPr>
          <w:color w:val="000000" w:themeColor="text1"/>
        </w:rPr>
        <w:t xml:space="preserve">By mid-century, no more electricity is produced from fossil energy; the contribution of coal disappears by 2040 (Figure </w:t>
      </w:r>
      <w:r>
        <w:rPr>
          <w:color w:val="000000" w:themeColor="text1"/>
        </w:rPr>
        <w:t>SI-6-1</w:t>
      </w:r>
      <w:r w:rsidRPr="009F46CE">
        <w:rPr>
          <w:color w:val="000000" w:themeColor="text1"/>
        </w:rPr>
        <w:t xml:space="preserve">, panel b). In favouring granular technologies, decentralized energy provision and digitalization, the LED scenario allows the share of electricity produced from renewable sources to more than triple between 2020 and 2050. By 2050, roughly 85% of electricity production is supplied by hydro, wind and solar, with the remainder being covered by nuclear. The </w:t>
      </w:r>
      <w:proofErr w:type="gramStart"/>
      <w:r w:rsidRPr="009F46CE">
        <w:rPr>
          <w:color w:val="000000" w:themeColor="text1"/>
        </w:rPr>
        <w:t>high power</w:t>
      </w:r>
      <w:proofErr w:type="gramEnd"/>
      <w:r w:rsidRPr="009F46CE">
        <w:rPr>
          <w:color w:val="000000" w:themeColor="text1"/>
        </w:rPr>
        <w:t xml:space="preserve"> density and base-load characteristic of nuclear plants makes them a valuable asset supplying energy to large concentrations of energy demand in urban centres. But the technology is at a crossroads: in the near-term lifetime extensions of existing reactors and completion of already commissioned projects can maintain this traditional technology option even in the LED </w:t>
      </w:r>
      <w:r w:rsidRPr="008453B7">
        <w:rPr>
          <w:color w:val="000000" w:themeColor="text1"/>
        </w:rPr>
        <w:t>scenario's rapidly modernizing energy-supply system. But over the longer-term the nuclear option is only reconcilable with the LED scenario narrative under assumptions of highly standardized, reduced-complexity modular reactor designs. Should these not mat</w:t>
      </w:r>
      <w:r w:rsidRPr="002E52BD">
        <w:rPr>
          <w:color w:val="000000" w:themeColor="text1"/>
        </w:rPr>
        <w:t>erialize, nuclear might turn out to be a transitional technology, ultimately replaced by renewable electricity.</w:t>
      </w:r>
    </w:p>
    <w:p w14:paraId="74F22C6D" w14:textId="77777777" w:rsidR="00B44320" w:rsidRDefault="00B44320" w:rsidP="007D1114">
      <w:pPr>
        <w:spacing w:line="276" w:lineRule="auto"/>
        <w:rPr>
          <w:ins w:id="385" w:author="Arnulf Grubler" w:date="2018-02-12T18:40:00Z"/>
          <w:color w:val="000000" w:themeColor="text1"/>
        </w:rPr>
      </w:pPr>
    </w:p>
    <w:p w14:paraId="099F3674" w14:textId="77777777" w:rsidR="004D37F2" w:rsidRPr="002E52BD" w:rsidRDefault="004D37F2" w:rsidP="007D1114">
      <w:pPr>
        <w:spacing w:line="276" w:lineRule="auto"/>
        <w:rPr>
          <w:color w:val="000000" w:themeColor="text1"/>
        </w:rPr>
      </w:pPr>
      <w:ins w:id="386" w:author="Arnulf Grubler" w:date="2018-02-12T18:40:00Z">
        <w:r w:rsidRPr="00444795">
          <w:rPr>
            <w:color w:val="0070C0"/>
            <w:rPrChange w:id="387" w:author="Arnulf Grubler" w:date="2018-02-12T18:58:00Z">
              <w:rPr>
                <w:color w:val="000000" w:themeColor="text1"/>
              </w:rPr>
            </w:rPrChange>
          </w:rPr>
          <w:t xml:space="preserve">Due to the low demand characteristics of the LED scenarios, the expansion </w:t>
        </w:r>
      </w:ins>
      <w:ins w:id="388" w:author="Arnulf Grubler" w:date="2018-02-12T18:41:00Z">
        <w:r w:rsidRPr="00444795">
          <w:rPr>
            <w:color w:val="0070C0"/>
            <w:rPrChange w:id="389" w:author="Arnulf Grubler" w:date="2018-02-12T18:58:00Z">
              <w:rPr>
                <w:color w:val="000000" w:themeColor="text1"/>
              </w:rPr>
            </w:rPrChange>
          </w:rPr>
          <w:t xml:space="preserve">rates </w:t>
        </w:r>
      </w:ins>
      <w:ins w:id="390" w:author="Arnulf Grubler" w:date="2018-02-12T18:40:00Z">
        <w:r w:rsidRPr="00444795">
          <w:rPr>
            <w:color w:val="0070C0"/>
            <w:rPrChange w:id="391" w:author="Arnulf Grubler" w:date="2018-02-12T18:58:00Z">
              <w:rPr>
                <w:color w:val="000000" w:themeColor="text1"/>
              </w:rPr>
            </w:rPrChange>
          </w:rPr>
          <w:t>of renewable supply options</w:t>
        </w:r>
      </w:ins>
      <w:ins w:id="392" w:author="Arnulf Grubler" w:date="2018-02-12T18:41:00Z">
        <w:r w:rsidRPr="00444795">
          <w:rPr>
            <w:color w:val="0070C0"/>
            <w:rPrChange w:id="393" w:author="Arnulf Grubler" w:date="2018-02-12T18:58:00Z">
              <w:rPr>
                <w:color w:val="000000" w:themeColor="text1"/>
              </w:rPr>
            </w:rPrChange>
          </w:rPr>
          <w:t xml:space="preserve"> in fact is more gradual and organic, compared to the recent past which has seen a strong policy-induced demand-pull. PV and wind turbine output increased on average well above 20%/year (decadal averages over 1996 to 2006, and 2006 to 2016</w:t>
        </w:r>
      </w:ins>
      <w:ins w:id="394" w:author="Arnulf Grubler" w:date="2018-02-12T18:45:00Z">
        <w:r w:rsidRPr="00444795">
          <w:rPr>
            <w:color w:val="0070C0"/>
            <w:rPrChange w:id="395" w:author="Arnulf Grubler" w:date="2018-02-12T18:58:00Z">
              <w:rPr>
                <w:color w:val="000000" w:themeColor="text1"/>
              </w:rPr>
            </w:rPrChange>
          </w:rPr>
          <w:t xml:space="preserve">, </w:t>
        </w:r>
      </w:ins>
      <w:ins w:id="396" w:author="Arnulf Grubler" w:date="2018-02-12T18:49:00Z">
        <w:r w:rsidR="00444795" w:rsidRPr="00444795">
          <w:rPr>
            <w:color w:val="0070C0"/>
            <w:rPrChange w:id="397" w:author="Arnulf Grubler" w:date="2018-02-12T18:58:00Z">
              <w:rPr>
                <w:color w:val="000000" w:themeColor="text1"/>
              </w:rPr>
            </w:rPrChange>
          </w:rPr>
          <w:t xml:space="preserve">ranged between 22 to 50 %/year for wind and solar PV respectively, </w:t>
        </w:r>
      </w:ins>
      <w:ins w:id="398" w:author="Arnulf Grubler" w:date="2018-02-12T18:45:00Z">
        <w:r w:rsidRPr="00444795">
          <w:rPr>
            <w:color w:val="0070C0"/>
            <w:rPrChange w:id="399" w:author="Arnulf Grubler" w:date="2018-02-12T18:58:00Z">
              <w:rPr>
                <w:color w:val="000000" w:themeColor="text1"/>
              </w:rPr>
            </w:rPrChange>
          </w:rPr>
          <w:t xml:space="preserve">source: </w:t>
        </w:r>
        <w:r w:rsidRPr="00444795">
          <w:rPr>
            <w:color w:val="0070C0"/>
            <w:highlight w:val="yellow"/>
            <w:rPrChange w:id="400" w:author="Arnulf Grubler" w:date="2018-02-12T18:58:00Z">
              <w:rPr>
                <w:color w:val="000000" w:themeColor="text1"/>
              </w:rPr>
            </w:rPrChange>
          </w:rPr>
          <w:t>BP, 2017</w:t>
        </w:r>
      </w:ins>
      <w:ins w:id="401" w:author="Arnulf Grubler" w:date="2018-02-12T18:44:00Z">
        <w:r w:rsidRPr="00444795">
          <w:rPr>
            <w:color w:val="0070C0"/>
            <w:rPrChange w:id="402" w:author="Arnulf Grubler" w:date="2018-02-12T18:58:00Z">
              <w:rPr>
                <w:color w:val="000000" w:themeColor="text1"/>
              </w:rPr>
            </w:rPrChange>
          </w:rPr>
          <w:t xml:space="preserve">), compared to </w:t>
        </w:r>
      </w:ins>
      <w:ins w:id="403" w:author="Arnulf Grubler" w:date="2018-02-12T18:45:00Z">
        <w:r w:rsidRPr="00444795">
          <w:rPr>
            <w:color w:val="0070C0"/>
            <w:rPrChange w:id="404" w:author="Arnulf Grubler" w:date="2018-02-12T18:58:00Z">
              <w:rPr>
                <w:color w:val="000000" w:themeColor="text1"/>
              </w:rPr>
            </w:rPrChange>
          </w:rPr>
          <w:t xml:space="preserve">short-term (to 2030) </w:t>
        </w:r>
      </w:ins>
      <w:ins w:id="405" w:author="Arnulf Grubler" w:date="2018-02-12T18:44:00Z">
        <w:r w:rsidRPr="00444795">
          <w:rPr>
            <w:color w:val="0070C0"/>
            <w:rPrChange w:id="406" w:author="Arnulf Grubler" w:date="2018-02-12T18:58:00Z">
              <w:rPr>
                <w:color w:val="000000" w:themeColor="text1"/>
              </w:rPr>
            </w:rPrChange>
          </w:rPr>
          <w:t>expansion rates</w:t>
        </w:r>
      </w:ins>
      <w:ins w:id="407" w:author="Arnulf Grubler" w:date="2018-02-12T18:46:00Z">
        <w:r w:rsidRPr="00444795">
          <w:rPr>
            <w:color w:val="0070C0"/>
            <w:rPrChange w:id="408" w:author="Arnulf Grubler" w:date="2018-02-12T18:58:00Z">
              <w:rPr>
                <w:color w:val="000000" w:themeColor="text1"/>
              </w:rPr>
            </w:rPrChange>
          </w:rPr>
          <w:t xml:space="preserve"> of 10-16 %/year (wind and solar PV respectively) in LED that decline thereafter to 5</w:t>
        </w:r>
      </w:ins>
      <w:ins w:id="409" w:author="Arnulf Grubler" w:date="2018-02-12T18:47:00Z">
        <w:r w:rsidRPr="00444795">
          <w:rPr>
            <w:color w:val="0070C0"/>
            <w:rPrChange w:id="410" w:author="Arnulf Grubler" w:date="2018-02-12T18:58:00Z">
              <w:rPr>
                <w:color w:val="000000" w:themeColor="text1"/>
              </w:rPr>
            </w:rPrChange>
          </w:rPr>
          <w:t xml:space="preserve"> %/year (2030-2040)</w:t>
        </w:r>
      </w:ins>
      <w:ins w:id="411" w:author="Arnulf Grubler" w:date="2018-02-12T18:46:00Z">
        <w:r w:rsidRPr="00444795">
          <w:rPr>
            <w:color w:val="0070C0"/>
            <w:rPrChange w:id="412" w:author="Arnulf Grubler" w:date="2018-02-12T18:58:00Z">
              <w:rPr>
                <w:color w:val="000000" w:themeColor="text1"/>
              </w:rPr>
            </w:rPrChange>
          </w:rPr>
          <w:t>, and 2-3 %/year</w:t>
        </w:r>
      </w:ins>
      <w:ins w:id="413" w:author="Arnulf Grubler" w:date="2018-02-12T18:47:00Z">
        <w:r w:rsidRPr="00444795">
          <w:rPr>
            <w:color w:val="0070C0"/>
            <w:rPrChange w:id="414" w:author="Arnulf Grubler" w:date="2018-02-12T18:58:00Z">
              <w:rPr>
                <w:color w:val="000000" w:themeColor="text1"/>
              </w:rPr>
            </w:rPrChange>
          </w:rPr>
          <w:t xml:space="preserve"> (2040-2050).</w:t>
        </w:r>
      </w:ins>
      <w:ins w:id="415" w:author="Arnulf Grubler" w:date="2018-02-12T18:51:00Z">
        <w:r w:rsidR="00444795" w:rsidRPr="00444795">
          <w:rPr>
            <w:color w:val="0070C0"/>
            <w:rPrChange w:id="416" w:author="Arnulf Grubler" w:date="2018-02-12T18:58:00Z">
              <w:rPr>
                <w:color w:val="000000" w:themeColor="text1"/>
              </w:rPr>
            </w:rPrChange>
          </w:rPr>
          <w:t xml:space="preserve"> However, due to the low (and declining) demand characteristics of the LED scenario, even these comparatively modest growth rates for renewable </w:t>
        </w:r>
      </w:ins>
      <w:ins w:id="417" w:author="Arnulf Grubler" w:date="2018-02-12T18:52:00Z">
        <w:r w:rsidR="00444795" w:rsidRPr="00444795">
          <w:rPr>
            <w:color w:val="0070C0"/>
            <w:rPrChange w:id="418" w:author="Arnulf Grubler" w:date="2018-02-12T18:58:00Z">
              <w:rPr>
                <w:color w:val="000000" w:themeColor="text1"/>
              </w:rPr>
            </w:rPrChange>
          </w:rPr>
          <w:t>electricity</w:t>
        </w:r>
      </w:ins>
      <w:ins w:id="419" w:author="Arnulf Grubler" w:date="2018-02-12T18:51:00Z">
        <w:r w:rsidR="00444795" w:rsidRPr="00444795">
          <w:rPr>
            <w:color w:val="0070C0"/>
            <w:rPrChange w:id="420" w:author="Arnulf Grubler" w:date="2018-02-12T18:58:00Z">
              <w:rPr>
                <w:color w:val="000000" w:themeColor="text1"/>
              </w:rPr>
            </w:rPrChange>
          </w:rPr>
          <w:t xml:space="preserve"> </w:t>
        </w:r>
      </w:ins>
      <w:ins w:id="421" w:author="Arnulf Grubler" w:date="2018-02-12T18:52:00Z">
        <w:r w:rsidR="00444795" w:rsidRPr="00444795">
          <w:rPr>
            <w:color w:val="0070C0"/>
            <w:rPrChange w:id="422" w:author="Arnulf Grubler" w:date="2018-02-12T18:58:00Z">
              <w:rPr>
                <w:color w:val="000000" w:themeColor="text1"/>
              </w:rPr>
            </w:rPrChange>
          </w:rPr>
          <w:t>translate into a substantial and rapid transformation of energy systems. The share of solar PV and wind in primary energy (and using the conservative direct equivalence primary accounting convention which we have preferred for the LED scenario)</w:t>
        </w:r>
      </w:ins>
      <w:ins w:id="423" w:author="Arnulf Grubler" w:date="2018-02-12T18:54:00Z">
        <w:r w:rsidR="00444795" w:rsidRPr="00444795">
          <w:rPr>
            <w:color w:val="0070C0"/>
            <w:rPrChange w:id="424" w:author="Arnulf Grubler" w:date="2018-02-12T18:58:00Z">
              <w:rPr>
                <w:color w:val="000000" w:themeColor="text1"/>
              </w:rPr>
            </w:rPrChange>
          </w:rPr>
          <w:t xml:space="preserve"> increases from </w:t>
        </w:r>
      </w:ins>
      <w:ins w:id="425" w:author="Arnulf Grubler" w:date="2018-02-12T18:55:00Z">
        <w:r w:rsidR="00444795" w:rsidRPr="00444795">
          <w:rPr>
            <w:color w:val="0070C0"/>
            <w:rPrChange w:id="426" w:author="Arnulf Grubler" w:date="2018-02-12T18:58:00Z">
              <w:rPr>
                <w:color w:val="000000" w:themeColor="text1"/>
              </w:rPr>
            </w:rPrChange>
          </w:rPr>
          <w:t>some 4% of primary energy in 2020 to almost 50 (48%) percent by 2050</w:t>
        </w:r>
      </w:ins>
      <w:ins w:id="427" w:author="Arnulf Grubler" w:date="2018-02-12T18:56:00Z">
        <w:r w:rsidR="00444795" w:rsidRPr="00444795">
          <w:rPr>
            <w:color w:val="0070C0"/>
            <w:rPrChange w:id="428" w:author="Arnulf Grubler" w:date="2018-02-12T18:58:00Z">
              <w:rPr>
                <w:color w:val="000000" w:themeColor="text1"/>
              </w:rPr>
            </w:rPrChange>
          </w:rPr>
          <w:t>, ultimately to approach 60% share in primary energy (direct equivalence method)</w:t>
        </w:r>
      </w:ins>
      <w:ins w:id="429" w:author="Arnulf Grubler" w:date="2018-02-12T19:00:00Z">
        <w:r w:rsidR="00532A56">
          <w:rPr>
            <w:color w:val="0070C0"/>
          </w:rPr>
          <w:t xml:space="preserve"> towards the end of the 21</w:t>
        </w:r>
        <w:r w:rsidR="00532A56" w:rsidRPr="00532A56">
          <w:rPr>
            <w:color w:val="0070C0"/>
            <w:vertAlign w:val="superscript"/>
            <w:rPrChange w:id="430" w:author="Arnulf Grubler" w:date="2018-02-12T19:00:00Z">
              <w:rPr>
                <w:color w:val="0070C0"/>
              </w:rPr>
            </w:rPrChange>
          </w:rPr>
          <w:t>st</w:t>
        </w:r>
        <w:r w:rsidR="00532A56">
          <w:rPr>
            <w:color w:val="0070C0"/>
          </w:rPr>
          <w:t xml:space="preserve"> Century</w:t>
        </w:r>
      </w:ins>
      <w:ins w:id="431" w:author="Arnulf Grubler" w:date="2018-02-12T18:56:00Z">
        <w:r w:rsidR="00444795">
          <w:rPr>
            <w:color w:val="000000" w:themeColor="text1"/>
          </w:rPr>
          <w:t>.</w:t>
        </w:r>
        <w:r w:rsidR="00444795">
          <w:rPr>
            <w:color w:val="000000" w:themeColor="text1"/>
          </w:rPr>
          <w:br/>
        </w:r>
      </w:ins>
    </w:p>
    <w:p w14:paraId="3BF8C680" w14:textId="77777777" w:rsidR="00B44320" w:rsidRDefault="00B44320" w:rsidP="007D1114">
      <w:pPr>
        <w:spacing w:line="276" w:lineRule="auto"/>
        <w:rPr>
          <w:color w:val="000000" w:themeColor="text1"/>
        </w:rPr>
      </w:pPr>
      <w:r w:rsidRPr="00670A69">
        <w:rPr>
          <w:color w:val="000000" w:themeColor="text1"/>
        </w:rPr>
        <w:t xml:space="preserve">Alongside its strong emphasis on electrification, the LED scenario also sees roles for hydrogen and liquids generation in the energy supply. In </w:t>
      </w:r>
      <w:r w:rsidRPr="003E6F14">
        <w:rPr>
          <w:color w:val="000000" w:themeColor="text1"/>
        </w:rPr>
        <w:t>the initial stages of its deployment, hydrogen is produced from fossil energy carriers. By mid-century, hydrogen accounts for about 5% of final energy, with about three quarters produced with electricity, increasing to virtually 100% one to two decades lat</w:t>
      </w:r>
      <w:r w:rsidRPr="00E13734">
        <w:rPr>
          <w:color w:val="000000" w:themeColor="text1"/>
        </w:rPr>
        <w:t xml:space="preserve">er (Figure </w:t>
      </w:r>
      <w:r>
        <w:rPr>
          <w:color w:val="000000" w:themeColor="text1"/>
        </w:rPr>
        <w:t>SI-6-1</w:t>
      </w:r>
      <w:r w:rsidRPr="00E13734">
        <w:rPr>
          <w:color w:val="000000" w:themeColor="text1"/>
        </w:rPr>
        <w:t xml:space="preserve">, panel c). </w:t>
      </w:r>
      <w:proofErr w:type="gramStart"/>
      <w:r w:rsidRPr="00E13734">
        <w:rPr>
          <w:color w:val="000000" w:themeColor="text1"/>
        </w:rPr>
        <w:t>For the production of</w:t>
      </w:r>
      <w:proofErr w:type="gramEnd"/>
      <w:r w:rsidRPr="00E13734">
        <w:rPr>
          <w:color w:val="000000" w:themeColor="text1"/>
        </w:rPr>
        <w:t xml:space="preserve"> liquid final energy carriers, biomass plays the most prominent role. Although fossil energy carriers dominate today in the liquids sector, biomass covers 25% of the global demand for liquids by mid-century, increasing to 95% by 2100 (Fig. </w:t>
      </w:r>
      <w:r>
        <w:rPr>
          <w:color w:val="000000" w:themeColor="text1"/>
        </w:rPr>
        <w:t>SI-6-1</w:t>
      </w:r>
      <w:r w:rsidRPr="00E13734">
        <w:rPr>
          <w:color w:val="000000" w:themeColor="text1"/>
        </w:rPr>
        <w:t>, panel d).</w:t>
      </w:r>
    </w:p>
    <w:p w14:paraId="51E3E57B" w14:textId="77777777" w:rsidR="00B44320" w:rsidRPr="00E13734" w:rsidRDefault="00B44320" w:rsidP="007D1114">
      <w:pPr>
        <w:spacing w:line="276" w:lineRule="auto"/>
        <w:rPr>
          <w:color w:val="000000" w:themeColor="text1"/>
        </w:rPr>
      </w:pPr>
    </w:p>
    <w:p w14:paraId="2EE77661" w14:textId="77777777" w:rsidR="00B44320" w:rsidRPr="003C445D" w:rsidRDefault="00B44320" w:rsidP="007D1114">
      <w:pPr>
        <w:keepNext/>
        <w:spacing w:line="276" w:lineRule="auto"/>
        <w:jc w:val="center"/>
        <w:rPr>
          <w:color w:val="000000" w:themeColor="text1"/>
        </w:rPr>
      </w:pPr>
      <w:r w:rsidRPr="003C445D">
        <w:rPr>
          <w:noProof/>
          <w:color w:val="000000" w:themeColor="text1"/>
          <w:lang w:val="en-US"/>
        </w:rPr>
        <w:drawing>
          <wp:inline distT="0" distB="0" distL="0" distR="0" wp14:anchorId="44595FD1" wp14:editId="33BDB882">
            <wp:extent cx="5727700" cy="4176084"/>
            <wp:effectExtent l="0" t="0" r="635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727700" cy="4176084"/>
                    </a:xfrm>
                    <a:prstGeom prst="rect">
                      <a:avLst/>
                    </a:prstGeom>
                    <a:noFill/>
                    <a:ln>
                      <a:noFill/>
                    </a:ln>
                  </pic:spPr>
                </pic:pic>
              </a:graphicData>
            </a:graphic>
          </wp:inline>
        </w:drawing>
      </w:r>
    </w:p>
    <w:p w14:paraId="00B520CA" w14:textId="77777777" w:rsidR="00B44320" w:rsidRPr="00E13734" w:rsidRDefault="00B44320" w:rsidP="007D1114">
      <w:pPr>
        <w:spacing w:line="276" w:lineRule="auto"/>
        <w:jc w:val="both"/>
        <w:rPr>
          <w:i/>
          <w:color w:val="000000" w:themeColor="text1"/>
        </w:rPr>
      </w:pPr>
      <w:r w:rsidRPr="003C445D">
        <w:rPr>
          <w:b/>
          <w:i/>
          <w:color w:val="000000" w:themeColor="text1"/>
        </w:rPr>
        <w:t xml:space="preserve">Figure </w:t>
      </w:r>
      <w:r>
        <w:rPr>
          <w:b/>
          <w:i/>
          <w:color w:val="000000" w:themeColor="text1"/>
        </w:rPr>
        <w:t>SI-6-1</w:t>
      </w:r>
      <w:r w:rsidRPr="003C445D">
        <w:rPr>
          <w:b/>
          <w:i/>
          <w:color w:val="000000" w:themeColor="text1"/>
        </w:rPr>
        <w:t xml:space="preserve">. </w:t>
      </w:r>
      <w:r w:rsidRPr="009F46CE">
        <w:rPr>
          <w:b/>
          <w:i/>
          <w:color w:val="000000" w:themeColor="text1"/>
        </w:rPr>
        <w:t>Structural change in the energy supply in the LED scenario.</w:t>
      </w:r>
      <w:r w:rsidRPr="009F46CE">
        <w:rPr>
          <w:i/>
          <w:color w:val="000000" w:themeColor="text1"/>
        </w:rPr>
        <w:t xml:space="preserve"> </w:t>
      </w:r>
      <w:r w:rsidRPr="009F46CE">
        <w:rPr>
          <w:b/>
          <w:i/>
          <w:color w:val="000000" w:themeColor="text1"/>
        </w:rPr>
        <w:t>a</w:t>
      </w:r>
      <w:r w:rsidRPr="009F46CE">
        <w:rPr>
          <w:i/>
          <w:color w:val="000000" w:themeColor="text1"/>
        </w:rPr>
        <w:t>, structure of final energy over the 21</w:t>
      </w:r>
      <w:r w:rsidRPr="008453B7">
        <w:rPr>
          <w:i/>
          <w:color w:val="000000" w:themeColor="text1"/>
          <w:vertAlign w:val="superscript"/>
        </w:rPr>
        <w:t>st</w:t>
      </w:r>
      <w:r w:rsidRPr="002E52BD">
        <w:rPr>
          <w:i/>
          <w:color w:val="000000" w:themeColor="text1"/>
        </w:rPr>
        <w:t xml:space="preserve"> century; </w:t>
      </w:r>
      <w:r w:rsidRPr="00670A69">
        <w:rPr>
          <w:b/>
          <w:i/>
          <w:color w:val="000000" w:themeColor="text1"/>
        </w:rPr>
        <w:t>b-d</w:t>
      </w:r>
      <w:r w:rsidRPr="003E6F14">
        <w:rPr>
          <w:i/>
          <w:color w:val="000000" w:themeColor="text1"/>
        </w:rPr>
        <w:t>, structural change of primary energy per secondary energy c</w:t>
      </w:r>
      <w:r w:rsidRPr="00E13734">
        <w:rPr>
          <w:i/>
          <w:color w:val="000000" w:themeColor="text1"/>
        </w:rPr>
        <w:t xml:space="preserve">arrier for electricity (panel </w:t>
      </w:r>
      <w:r w:rsidRPr="00E13734">
        <w:rPr>
          <w:b/>
          <w:i/>
          <w:color w:val="000000" w:themeColor="text1"/>
        </w:rPr>
        <w:t>b</w:t>
      </w:r>
      <w:r w:rsidRPr="00E13734">
        <w:rPr>
          <w:i/>
          <w:color w:val="000000" w:themeColor="text1"/>
        </w:rPr>
        <w:t xml:space="preserve">), hydrogen (panel </w:t>
      </w:r>
      <w:r w:rsidRPr="00E13734">
        <w:rPr>
          <w:b/>
          <w:i/>
          <w:color w:val="000000" w:themeColor="text1"/>
        </w:rPr>
        <w:t>c</w:t>
      </w:r>
      <w:r w:rsidRPr="00E13734">
        <w:rPr>
          <w:i/>
          <w:color w:val="000000" w:themeColor="text1"/>
        </w:rPr>
        <w:t xml:space="preserve">), and liquids (panel </w:t>
      </w:r>
      <w:r w:rsidRPr="00E13734">
        <w:rPr>
          <w:b/>
          <w:i/>
          <w:color w:val="000000" w:themeColor="text1"/>
        </w:rPr>
        <w:t>d</w:t>
      </w:r>
      <w:r w:rsidRPr="00E13734">
        <w:rPr>
          <w:i/>
          <w:color w:val="000000" w:themeColor="text1"/>
        </w:rPr>
        <w:t xml:space="preserve">). Relative shares for hydrogen are reported from 2030 onward as its contribution only appears by 2030. The “Other” category in panel </w:t>
      </w:r>
      <w:r w:rsidRPr="00E13734">
        <w:rPr>
          <w:b/>
          <w:i/>
          <w:color w:val="000000" w:themeColor="text1"/>
        </w:rPr>
        <w:t xml:space="preserve">b </w:t>
      </w:r>
      <w:r w:rsidRPr="00E13734">
        <w:rPr>
          <w:i/>
          <w:color w:val="000000" w:themeColor="text1"/>
        </w:rPr>
        <w:t xml:space="preserve">covers oil, geothermal, and biomass. </w:t>
      </w:r>
    </w:p>
    <w:p w14:paraId="3FB785AD" w14:textId="77777777" w:rsidR="00B44320" w:rsidRPr="00E13734" w:rsidRDefault="00B44320" w:rsidP="007D1114">
      <w:pPr>
        <w:spacing w:line="276" w:lineRule="auto"/>
        <w:rPr>
          <w:color w:val="000000" w:themeColor="text1"/>
        </w:rPr>
      </w:pPr>
    </w:p>
    <w:p w14:paraId="7E9022B3" w14:textId="77777777" w:rsidR="00B44320" w:rsidRPr="00E13734" w:rsidRDefault="00B44320" w:rsidP="007D1114">
      <w:pPr>
        <w:spacing w:line="276" w:lineRule="auto"/>
        <w:rPr>
          <w:color w:val="000000" w:themeColor="text1"/>
        </w:rPr>
      </w:pPr>
      <w:r w:rsidRPr="00E13734">
        <w:rPr>
          <w:color w:val="000000" w:themeColor="text1"/>
        </w:rPr>
        <w:t xml:space="preserve">Shifts in the energy-system cascade from primary to secondary (carriers) to final and then useful energy also translate into shifts in the efficiency of the respective system parts. The widespread electrification of final energy is anticipated to increase the efficiency of final to useful energy conversion. At the same time, a reduction in primary to final energy efficiency is anticipated due to the conversion deepening of the supply system, i.e. energy carriers are more profoundly and pervasively converted into cleaner and more flexible forms of energy like electricity or hydrogen. Nevertheless, the primary to final energy conversion efficiency in the LED scenario is still at the high end of the range of supply-side driven stringent mitigation scenarios (Figure </w:t>
      </w:r>
      <w:r>
        <w:rPr>
          <w:color w:val="000000" w:themeColor="text1"/>
        </w:rPr>
        <w:t>SI-6-2</w:t>
      </w:r>
      <w:r w:rsidRPr="00E13734">
        <w:rPr>
          <w:color w:val="000000" w:themeColor="text1"/>
        </w:rPr>
        <w:t xml:space="preserve">). In part this indicates that energy losses are not as pervasive as might be assumed. </w:t>
      </w:r>
      <w:proofErr w:type="gramStart"/>
      <w:r w:rsidRPr="00E13734">
        <w:rPr>
          <w:color w:val="000000" w:themeColor="text1"/>
        </w:rPr>
        <w:t>However</w:t>
      </w:r>
      <w:proofErr w:type="gramEnd"/>
      <w:r w:rsidRPr="00E13734">
        <w:rPr>
          <w:color w:val="000000" w:themeColor="text1"/>
        </w:rPr>
        <w:t xml:space="preserve"> it is also in part a known artefact of energy accounting methods because ambient energy that is used in heat pumps is added to the system, but is not part of the primary energy accounting balance.</w:t>
      </w:r>
    </w:p>
    <w:p w14:paraId="7A90250F" w14:textId="77777777" w:rsidR="00B44320" w:rsidRPr="00E13734" w:rsidRDefault="00B44320" w:rsidP="007D1114">
      <w:pPr>
        <w:spacing w:line="276" w:lineRule="auto"/>
        <w:rPr>
          <w:color w:val="000000" w:themeColor="text1"/>
        </w:rPr>
      </w:pPr>
      <w:r w:rsidRPr="00E13734">
        <w:rPr>
          <w:color w:val="000000" w:themeColor="text1"/>
        </w:rPr>
        <w:t>The whole-system transformations of the LED scenario (from primary to useful energy) provide overall efficiency gains, since demand-side efficiency gains are far stronger than the minor efficiency losses in the supply systems.</w:t>
      </w:r>
    </w:p>
    <w:p w14:paraId="06EAB05B" w14:textId="77777777" w:rsidR="00B44320" w:rsidRDefault="00B44320" w:rsidP="007D1114">
      <w:pPr>
        <w:keepNext/>
        <w:spacing w:line="276" w:lineRule="auto"/>
        <w:jc w:val="center"/>
        <w:rPr>
          <w:color w:val="000000" w:themeColor="text1"/>
        </w:rPr>
      </w:pPr>
      <w:r>
        <w:rPr>
          <w:noProof/>
          <w:color w:val="000000" w:themeColor="text1"/>
          <w:lang w:val="en-US"/>
        </w:rPr>
        <w:drawing>
          <wp:inline distT="0" distB="0" distL="0" distR="0" wp14:anchorId="105C1611" wp14:editId="37C73E8D">
            <wp:extent cx="5065786" cy="3867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atio_FE_to_PE-0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5786" cy="3867920"/>
                    </a:xfrm>
                    <a:prstGeom prst="rect">
                      <a:avLst/>
                    </a:prstGeom>
                  </pic:spPr>
                </pic:pic>
              </a:graphicData>
            </a:graphic>
          </wp:inline>
        </w:drawing>
      </w:r>
    </w:p>
    <w:p w14:paraId="747C48EE" w14:textId="77777777" w:rsidR="00B44320" w:rsidRPr="003C445D" w:rsidRDefault="00B44320" w:rsidP="007D1114">
      <w:pPr>
        <w:keepNext/>
        <w:spacing w:line="276" w:lineRule="auto"/>
        <w:jc w:val="center"/>
        <w:rPr>
          <w:color w:val="000000" w:themeColor="text1"/>
        </w:rPr>
      </w:pPr>
    </w:p>
    <w:p w14:paraId="5F06C34D" w14:textId="77777777" w:rsidR="00B44320" w:rsidRPr="003C445D" w:rsidRDefault="00B44320" w:rsidP="007D1114">
      <w:pPr>
        <w:spacing w:line="276" w:lineRule="auto"/>
        <w:rPr>
          <w:i/>
          <w:color w:val="000000" w:themeColor="text1"/>
        </w:rPr>
      </w:pPr>
      <w:r w:rsidRPr="003C445D">
        <w:rPr>
          <w:b/>
          <w:i/>
          <w:color w:val="000000" w:themeColor="text1"/>
        </w:rPr>
        <w:t xml:space="preserve">Figure </w:t>
      </w:r>
      <w:r>
        <w:rPr>
          <w:b/>
          <w:i/>
          <w:color w:val="000000" w:themeColor="text1"/>
        </w:rPr>
        <w:t>SI-6-2</w:t>
      </w:r>
      <w:r w:rsidRPr="003C445D">
        <w:rPr>
          <w:b/>
          <w:i/>
          <w:color w:val="000000" w:themeColor="text1"/>
        </w:rPr>
        <w:t xml:space="preserve">. </w:t>
      </w:r>
      <w:r w:rsidRPr="009F46CE">
        <w:rPr>
          <w:b/>
          <w:i/>
          <w:color w:val="000000" w:themeColor="text1"/>
        </w:rPr>
        <w:t>Primary to final energy conversion efficiency in the LED scenario.</w:t>
      </w:r>
      <w:r w:rsidRPr="009F46CE">
        <w:rPr>
          <w:i/>
          <w:color w:val="000000" w:themeColor="text1"/>
        </w:rPr>
        <w:t xml:space="preserve"> Comparison of the LED scenario (green</w:t>
      </w:r>
      <w:r w:rsidRPr="008453B7">
        <w:rPr>
          <w:i/>
          <w:color w:val="000000" w:themeColor="text1"/>
        </w:rPr>
        <w:t>) with SSP baselines</w:t>
      </w:r>
      <w:r w:rsidRPr="000F4E93">
        <w:rPr>
          <w:i/>
          <w:noProof/>
          <w:color w:val="000000" w:themeColor="text1"/>
          <w:vertAlign w:val="superscript"/>
        </w:rPr>
        <w:t>13</w:t>
      </w:r>
      <w:r w:rsidRPr="003C445D">
        <w:rPr>
          <w:i/>
          <w:color w:val="000000" w:themeColor="text1"/>
        </w:rPr>
        <w:t xml:space="preserve"> (red) and SSP 1.9 W/m</w:t>
      </w:r>
      <w:r w:rsidRPr="009F46CE">
        <w:rPr>
          <w:i/>
          <w:color w:val="000000" w:themeColor="text1"/>
          <w:vertAlign w:val="superscript"/>
        </w:rPr>
        <w:t>2</w:t>
      </w:r>
      <w:r w:rsidRPr="009F46CE">
        <w:rPr>
          <w:i/>
          <w:color w:val="000000" w:themeColor="text1"/>
        </w:rPr>
        <w:t xml:space="preserve"> scenarios</w:t>
      </w:r>
      <w:r w:rsidRPr="00C0426E">
        <w:rPr>
          <w:i/>
          <w:noProof/>
          <w:color w:val="000000" w:themeColor="text1"/>
          <w:vertAlign w:val="superscript"/>
        </w:rPr>
        <w:t>68</w:t>
      </w:r>
      <w:r w:rsidRPr="003C445D">
        <w:rPr>
          <w:i/>
          <w:color w:val="000000" w:themeColor="text1"/>
        </w:rPr>
        <w:t xml:space="preserve"> (orange). The dashed light-blue line shows the whole-system efficiency of the LED scenario, from primary to useful energy.</w:t>
      </w:r>
    </w:p>
    <w:p w14:paraId="217F5018" w14:textId="77777777" w:rsidR="00B44320" w:rsidRPr="009F46CE" w:rsidRDefault="00B44320" w:rsidP="007D1114">
      <w:pPr>
        <w:spacing w:line="276" w:lineRule="auto"/>
        <w:jc w:val="both"/>
        <w:rPr>
          <w:color w:val="000000" w:themeColor="text1"/>
        </w:rPr>
      </w:pPr>
    </w:p>
    <w:p w14:paraId="2C306A82" w14:textId="77777777" w:rsidR="00B44320" w:rsidRDefault="00B44320" w:rsidP="007D1114">
      <w:pPr>
        <w:spacing w:line="276" w:lineRule="auto"/>
        <w:rPr>
          <w:b/>
        </w:rPr>
      </w:pPr>
    </w:p>
    <w:p w14:paraId="5872C322" w14:textId="77777777" w:rsidR="00B44320" w:rsidRPr="009F46CE" w:rsidRDefault="00B44320" w:rsidP="007D1114">
      <w:pPr>
        <w:spacing w:line="276" w:lineRule="auto"/>
        <w:rPr>
          <w:b/>
        </w:rPr>
      </w:pPr>
      <w:r w:rsidRPr="009F46CE">
        <w:rPr>
          <w:b/>
        </w:rPr>
        <w:t>Carbon management in the LED scenario</w:t>
      </w:r>
    </w:p>
    <w:p w14:paraId="45B4DB40" w14:textId="77777777" w:rsidR="00B44320" w:rsidRPr="00E13734" w:rsidRDefault="00B44320" w:rsidP="007D1114">
      <w:pPr>
        <w:spacing w:line="276" w:lineRule="auto"/>
      </w:pPr>
      <w:r w:rsidRPr="009F46CE">
        <w:t>Stringent mitigation scenarios are typically characterized by large volumes of residual flows of CO</w:t>
      </w:r>
      <w:r w:rsidRPr="009F46CE">
        <w:rPr>
          <w:vertAlign w:val="subscript"/>
        </w:rPr>
        <w:t>2</w:t>
      </w:r>
      <w:r w:rsidRPr="008453B7">
        <w:t xml:space="preserve"> which require management, </w:t>
      </w:r>
      <w:proofErr w:type="gramStart"/>
      <w:r w:rsidRPr="008453B7">
        <w:t>in particul</w:t>
      </w:r>
      <w:r w:rsidRPr="002E52BD">
        <w:t>ar flows</w:t>
      </w:r>
      <w:proofErr w:type="gramEnd"/>
      <w:r w:rsidRPr="002E52BD">
        <w:t xml:space="preserve"> of captured CO</w:t>
      </w:r>
      <w:r w:rsidRPr="00670A69">
        <w:rPr>
          <w:vertAlign w:val="subscript"/>
        </w:rPr>
        <w:t>2</w:t>
      </w:r>
      <w:r w:rsidRPr="003E6F14">
        <w:t xml:space="preserve"> which need to be transported and stored for carbon capture and storage (CCS) and bioenergy with CCS (BECCS) (Figure </w:t>
      </w:r>
      <w:r>
        <w:t>SI-6-3</w:t>
      </w:r>
      <w:r w:rsidRPr="003E6F14">
        <w:t>). The LED scenario eliminates the deployment of CCS and BECCS</w:t>
      </w:r>
      <w:del w:id="432" w:author="GRUEBLER Arnulf" w:date="2018-02-19T14:23:00Z">
        <w:r w:rsidRPr="003E6F14" w:rsidDel="00837CB7">
          <w:delText>,</w:delText>
        </w:r>
      </w:del>
      <w:r w:rsidRPr="003E6F14">
        <w:t xml:space="preserve"> and reduces the volume of CO</w:t>
      </w:r>
      <w:r w:rsidRPr="00E13734">
        <w:rPr>
          <w:vertAlign w:val="subscript"/>
        </w:rPr>
        <w:t>2</w:t>
      </w:r>
      <w:r w:rsidRPr="00E13734">
        <w:t xml:space="preserve"> that is still produced in 2050 by roughly a factor 4 compared to traditional 1.5°C-consistent scenarios (Figure </w:t>
      </w:r>
      <w:r>
        <w:t>SI-6-3</w:t>
      </w:r>
      <w:r w:rsidRPr="00E13734">
        <w:t>, panel a). This leads to significantly lower risks of carbon leakage and lower exposure to future innovation or deployment failure for these largely unproven technologies.</w:t>
      </w:r>
    </w:p>
    <w:p w14:paraId="464BEF4E" w14:textId="77777777" w:rsidR="00B44320" w:rsidRPr="00E13734" w:rsidRDefault="00B44320" w:rsidP="007D1114">
      <w:pPr>
        <w:spacing w:line="276" w:lineRule="auto"/>
        <w:jc w:val="both"/>
        <w:rPr>
          <w:i/>
        </w:rPr>
      </w:pPr>
    </w:p>
    <w:p w14:paraId="6A2860FE" w14:textId="77777777" w:rsidR="00B44320" w:rsidRPr="003C445D" w:rsidRDefault="00B44320" w:rsidP="007D1114">
      <w:pPr>
        <w:keepNext/>
        <w:spacing w:line="276" w:lineRule="auto"/>
        <w:jc w:val="center"/>
      </w:pPr>
      <w:r w:rsidRPr="003C445D">
        <w:rPr>
          <w:noProof/>
          <w:lang w:val="en-US"/>
        </w:rPr>
        <w:drawing>
          <wp:inline distT="0" distB="0" distL="0" distR="0" wp14:anchorId="71B77FC9" wp14:editId="27AE36AF">
            <wp:extent cx="5727700" cy="460629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2_overview-0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4606290"/>
                    </a:xfrm>
                    <a:prstGeom prst="rect">
                      <a:avLst/>
                    </a:prstGeom>
                  </pic:spPr>
                </pic:pic>
              </a:graphicData>
            </a:graphic>
          </wp:inline>
        </w:drawing>
      </w:r>
    </w:p>
    <w:p w14:paraId="2A1DF26D" w14:textId="77777777" w:rsidR="00B44320" w:rsidRPr="003C445D" w:rsidRDefault="00B44320" w:rsidP="007D1114">
      <w:pPr>
        <w:spacing w:line="276" w:lineRule="auto"/>
        <w:rPr>
          <w:i/>
        </w:rPr>
      </w:pPr>
      <w:r w:rsidRPr="009F46CE">
        <w:rPr>
          <w:b/>
          <w:i/>
        </w:rPr>
        <w:t xml:space="preserve">Figure </w:t>
      </w:r>
      <w:r>
        <w:rPr>
          <w:b/>
          <w:i/>
        </w:rPr>
        <w:t>SI-6-3</w:t>
      </w:r>
      <w:r w:rsidRPr="009F46CE">
        <w:rPr>
          <w:b/>
          <w:i/>
        </w:rPr>
        <w:t>. Carbon management in the LED scenario.</w:t>
      </w:r>
      <w:r w:rsidRPr="00D304E0">
        <w:rPr>
          <w:i/>
        </w:rPr>
        <w:t xml:space="preserve"> </w:t>
      </w:r>
      <w:r w:rsidRPr="003C445D">
        <w:rPr>
          <w:b/>
          <w:i/>
        </w:rPr>
        <w:t>a</w:t>
      </w:r>
      <w:r w:rsidRPr="003C445D">
        <w:rPr>
          <w:i/>
        </w:rPr>
        <w:t>, the volume of annual CO</w:t>
      </w:r>
      <w:r w:rsidRPr="009F46CE">
        <w:rPr>
          <w:i/>
          <w:vertAlign w:val="subscript"/>
        </w:rPr>
        <w:t>2</w:t>
      </w:r>
      <w:r w:rsidRPr="009F46CE">
        <w:rPr>
          <w:i/>
        </w:rPr>
        <w:t xml:space="preserve"> emissions requiring management in 2050;</w:t>
      </w:r>
      <w:r w:rsidRPr="00670A69">
        <w:rPr>
          <w:i/>
        </w:rPr>
        <w:t xml:space="preserve"> </w:t>
      </w:r>
      <w:r w:rsidRPr="003E6F14">
        <w:rPr>
          <w:b/>
          <w:i/>
        </w:rPr>
        <w:t>b</w:t>
      </w:r>
      <w:r w:rsidRPr="00E13734">
        <w:rPr>
          <w:i/>
        </w:rPr>
        <w:t>, annual amount of CO</w:t>
      </w:r>
      <w:r w:rsidRPr="00E13734">
        <w:rPr>
          <w:i/>
          <w:vertAlign w:val="subscript"/>
        </w:rPr>
        <w:t>2</w:t>
      </w:r>
      <w:r w:rsidRPr="00E13734">
        <w:rPr>
          <w:i/>
        </w:rPr>
        <w:t xml:space="preserve"> sequestered by CCS in 2050; </w:t>
      </w:r>
      <w:r w:rsidRPr="00E13734">
        <w:rPr>
          <w:b/>
          <w:i/>
        </w:rPr>
        <w:t>c</w:t>
      </w:r>
      <w:r w:rsidRPr="00E13734">
        <w:rPr>
          <w:i/>
        </w:rPr>
        <w:t>, cumulative amount of CO</w:t>
      </w:r>
      <w:r w:rsidRPr="00E13734">
        <w:rPr>
          <w:i/>
          <w:vertAlign w:val="subscript"/>
        </w:rPr>
        <w:t>2</w:t>
      </w:r>
      <w:r w:rsidRPr="00E13734">
        <w:rPr>
          <w:i/>
        </w:rPr>
        <w:t xml:space="preserve"> sequestered by CCS from 2020 to 2100; </w:t>
      </w:r>
      <w:r w:rsidRPr="00E13734">
        <w:rPr>
          <w:b/>
          <w:i/>
        </w:rPr>
        <w:t>d</w:t>
      </w:r>
      <w:r w:rsidRPr="00E13734">
        <w:rPr>
          <w:i/>
        </w:rPr>
        <w:t>, annual amount of CO</w:t>
      </w:r>
      <w:r w:rsidRPr="00E13734">
        <w:rPr>
          <w:i/>
          <w:vertAlign w:val="subscript"/>
        </w:rPr>
        <w:t>2</w:t>
      </w:r>
      <w:r w:rsidRPr="00E13734">
        <w:rPr>
          <w:i/>
        </w:rPr>
        <w:t xml:space="preserve"> sequestered by BECCS in 2050; </w:t>
      </w:r>
      <w:r w:rsidRPr="00E13734">
        <w:rPr>
          <w:b/>
          <w:i/>
        </w:rPr>
        <w:t>e</w:t>
      </w:r>
      <w:r w:rsidRPr="00E13734">
        <w:rPr>
          <w:i/>
        </w:rPr>
        <w:t>, cumulative amount of CO</w:t>
      </w:r>
      <w:r w:rsidRPr="00E13734">
        <w:rPr>
          <w:i/>
          <w:vertAlign w:val="subscript"/>
        </w:rPr>
        <w:t>2</w:t>
      </w:r>
      <w:r w:rsidRPr="00E13734">
        <w:rPr>
          <w:i/>
        </w:rPr>
        <w:t xml:space="preserve"> sequestered by BECCS from 2020 to 2100. Note that the LED scenario deploys neither BECCS nor CCS. The LED scenario is shown in green, SSP baselines</w:t>
      </w:r>
      <w:r w:rsidRPr="000F4E93">
        <w:rPr>
          <w:i/>
          <w:noProof/>
          <w:vertAlign w:val="superscript"/>
        </w:rPr>
        <w:t>13</w:t>
      </w:r>
      <w:r w:rsidRPr="003C445D">
        <w:rPr>
          <w:i/>
        </w:rPr>
        <w:t xml:space="preserve"> in red and SSP 1.9 W/m</w:t>
      </w:r>
      <w:r w:rsidRPr="003C445D">
        <w:rPr>
          <w:i/>
          <w:vertAlign w:val="superscript"/>
        </w:rPr>
        <w:t>2</w:t>
      </w:r>
      <w:r w:rsidRPr="009F46CE">
        <w:rPr>
          <w:i/>
        </w:rPr>
        <w:t xml:space="preserve"> scenarios</w:t>
      </w:r>
      <w:r w:rsidRPr="00C0426E">
        <w:rPr>
          <w:i/>
          <w:noProof/>
          <w:vertAlign w:val="superscript"/>
        </w:rPr>
        <w:t>68</w:t>
      </w:r>
      <w:r w:rsidRPr="003C445D">
        <w:rPr>
          <w:i/>
        </w:rPr>
        <w:t xml:space="preserve"> in orange. Box plots show the minimum-maximum and interquartile range, as well as the median. Small circles show single scenario results. The dashed line shows the 2020 value.</w:t>
      </w:r>
    </w:p>
    <w:p w14:paraId="59EA06A1" w14:textId="77777777" w:rsidR="00B44320" w:rsidRPr="003C445D" w:rsidRDefault="00B44320" w:rsidP="007D1114">
      <w:pPr>
        <w:spacing w:line="276" w:lineRule="auto"/>
      </w:pPr>
    </w:p>
    <w:p w14:paraId="020D2FD3" w14:textId="77777777" w:rsidR="00B44320" w:rsidRPr="009F46CE" w:rsidRDefault="00B44320" w:rsidP="007D1114">
      <w:pPr>
        <w:spacing w:line="276" w:lineRule="auto"/>
        <w:rPr>
          <w:b/>
        </w:rPr>
      </w:pPr>
      <w:r w:rsidRPr="009F46CE">
        <w:rPr>
          <w:b/>
        </w:rPr>
        <w:br w:type="page"/>
      </w:r>
    </w:p>
    <w:p w14:paraId="0E0100E3" w14:textId="0399537C" w:rsidR="005E3C7D" w:rsidRDefault="005E3C7D" w:rsidP="007D1114">
      <w:pPr>
        <w:spacing w:line="276" w:lineRule="auto"/>
        <w:rPr>
          <w:ins w:id="433" w:author="GRUEBLER Arnulf" w:date="2018-02-14T14:42:00Z"/>
        </w:rPr>
      </w:pPr>
      <w:commentRangeStart w:id="434"/>
      <w:ins w:id="435" w:author="GRUEBLER Arnulf" w:date="2018-02-14T14:40:00Z">
        <w:r w:rsidRPr="005E3C7D">
          <w:rPr>
            <w:rPrChange w:id="436" w:author="GRUEBLER Arnulf" w:date="2018-02-14T14:40:00Z">
              <w:rPr>
                <w:b/>
              </w:rPr>
            </w:rPrChange>
          </w:rPr>
          <w:t>Figure SI-6-4</w:t>
        </w:r>
        <w:r>
          <w:t xml:space="preserve"> complem</w:t>
        </w:r>
      </w:ins>
      <w:ins w:id="437" w:author="GRUEBLER Arnulf" w:date="2018-02-14T14:41:00Z">
        <w:r>
          <w:t>ents Figure SI-6-3 in providing temporal profiles of various CO</w:t>
        </w:r>
        <w:r w:rsidRPr="004E7B0B">
          <w:rPr>
            <w:vertAlign w:val="subscript"/>
            <w:rPrChange w:id="438" w:author="GRUEBLER Arnulf" w:date="2018-02-14T14:50:00Z">
              <w:rPr/>
            </w:rPrChange>
          </w:rPr>
          <w:t>2</w:t>
        </w:r>
        <w:r>
          <w:t xml:space="preserve"> emission categories</w:t>
        </w:r>
      </w:ins>
      <w:ins w:id="439" w:author="GRUEBLER Arnulf" w:date="2018-02-14T14:42:00Z">
        <w:r>
          <w:t xml:space="preserve"> between LED and the SSP</w:t>
        </w:r>
      </w:ins>
      <w:ins w:id="440" w:author="GRUEBLER Arnulf" w:date="2018-02-19T14:24:00Z">
        <w:r w:rsidR="00837CB7">
          <w:t>2</w:t>
        </w:r>
      </w:ins>
      <w:ins w:id="441" w:author="GRUEBLER Arnulf" w:date="2018-02-14T14:42:00Z">
        <w:r>
          <w:t>-1.9</w:t>
        </w:r>
      </w:ins>
      <w:ins w:id="442" w:author="GRUEBLER Arnulf" w:date="2018-02-19T14:24:00Z">
        <w:r w:rsidR="00837CB7">
          <w:t xml:space="preserve"> scenario</w:t>
        </w:r>
      </w:ins>
      <w:ins w:id="443" w:author="GRUEBLER Arnulf" w:date="2018-02-14T14:42:00Z">
        <w:r>
          <w:t>.</w:t>
        </w:r>
      </w:ins>
      <w:commentRangeEnd w:id="434"/>
      <w:ins w:id="444" w:author="GRUEBLER Arnulf" w:date="2018-02-19T14:24:00Z">
        <w:r w:rsidR="00837CB7">
          <w:rPr>
            <w:rStyle w:val="CommentReference"/>
            <w:lang w:val="en-US"/>
          </w:rPr>
          <w:commentReference w:id="434"/>
        </w:r>
      </w:ins>
    </w:p>
    <w:p w14:paraId="37DC0C22" w14:textId="0765E716" w:rsidR="00837CB7" w:rsidRPr="00774E84" w:rsidRDefault="00837CB7" w:rsidP="00837CB7">
      <w:pPr>
        <w:rPr>
          <w:ins w:id="445" w:author="GRUEBLER Arnulf" w:date="2018-02-19T14:24:00Z"/>
          <w:color w:val="FF0000"/>
        </w:rPr>
      </w:pPr>
    </w:p>
    <w:p w14:paraId="0FCA3937" w14:textId="062C6277" w:rsidR="00837CB7" w:rsidRDefault="00837CB7" w:rsidP="00837CB7">
      <w:pPr>
        <w:rPr>
          <w:ins w:id="446" w:author="GRUEBLER Arnulf" w:date="2018-02-19T14:25:00Z"/>
        </w:rPr>
      </w:pPr>
      <w:ins w:id="447" w:author="GRUEBLER Arnulf" w:date="2018-02-19T14:24:00Z">
        <w:r w:rsidRPr="00697961">
          <w:t>The strong energy demand reductions in the LED scenario, allow it to reduce the total amount of CO</w:t>
        </w:r>
        <w:r w:rsidRPr="00697961">
          <w:rPr>
            <w:vertAlign w:val="subscript"/>
          </w:rPr>
          <w:t>2</w:t>
        </w:r>
        <w:r w:rsidRPr="00697961">
          <w:t xml:space="preserve"> produced in the economy until mid-century much more rapidly </w:t>
        </w:r>
        <w:r>
          <w:t xml:space="preserve">compared to more supply-side driven scenarios such </w:t>
        </w:r>
        <w:r w:rsidRPr="00697961">
          <w:t xml:space="preserve">as in SSP2-1.9 (Figure </w:t>
        </w:r>
      </w:ins>
      <w:ins w:id="448" w:author="GRUEBLER Arnulf" w:date="2018-02-19T14:25:00Z">
        <w:r>
          <w:t>SI-</w:t>
        </w:r>
      </w:ins>
      <w:ins w:id="449" w:author="GRUEBLER Arnulf" w:date="2018-02-19T14:24:00Z">
        <w:r w:rsidRPr="00837CB7">
          <w:rPr>
            <w:rPrChange w:id="450" w:author="GRUEBLER Arnulf" w:date="2018-02-19T14:24:00Z">
              <w:rPr>
                <w:highlight w:val="yellow"/>
              </w:rPr>
            </w:rPrChange>
          </w:rPr>
          <w:t>6-4</w:t>
        </w:r>
        <w:r w:rsidRPr="00837CB7">
          <w:t>).</w:t>
        </w:r>
        <w:r w:rsidRPr="00697961">
          <w:t xml:space="preserve"> For example, by 2050, the LED scenario manages to reduce the total amount of CO</w:t>
        </w:r>
        <w:r w:rsidRPr="00697961">
          <w:rPr>
            <w:vertAlign w:val="subscript"/>
          </w:rPr>
          <w:t>2</w:t>
        </w:r>
        <w:r w:rsidRPr="00697961">
          <w:t xml:space="preserve"> produced in the economy to roughly a tenth of its level in 2020 (i.e. a 90% reduction, Figure</w:t>
        </w:r>
        <w:r>
          <w:t xml:space="preserve"> </w:t>
        </w:r>
      </w:ins>
      <w:ins w:id="451" w:author="GRUEBLER Arnulf" w:date="2018-02-19T14:25:00Z">
        <w:r>
          <w:t>SI-6-4</w:t>
        </w:r>
      </w:ins>
      <w:ins w:id="452" w:author="GRUEBLER Arnulf" w:date="2018-02-19T14:24:00Z">
        <w:r w:rsidRPr="00697961">
          <w:t>, panel a, thick black line). In contrast, the SSP2-1.9 scenario reduces the total amount of CO</w:t>
        </w:r>
        <w:r w:rsidRPr="00697961">
          <w:rPr>
            <w:vertAlign w:val="subscript"/>
          </w:rPr>
          <w:t>2</w:t>
        </w:r>
        <w:r w:rsidRPr="00697961">
          <w:t xml:space="preserve"> produced by its economy by about 60% in 2050, relative to 2020 (Figur</w:t>
        </w:r>
      </w:ins>
      <w:ins w:id="453" w:author="GRUEBLER Arnulf" w:date="2018-02-19T14:25:00Z">
        <w:r>
          <w:t>e SI-6-4</w:t>
        </w:r>
      </w:ins>
      <w:ins w:id="454" w:author="GRUEBLER Arnulf" w:date="2018-02-19T14:24:00Z">
        <w:r w:rsidRPr="00697961">
          <w:t>, panel b). Both scenarios achieve net zero CO</w:t>
        </w:r>
        <w:r w:rsidRPr="00697961">
          <w:rPr>
            <w:vertAlign w:val="subscript"/>
          </w:rPr>
          <w:t>2</w:t>
        </w:r>
        <w:r w:rsidRPr="00697961">
          <w:t xml:space="preserve"> emissions shortly before 2060 (light blue lines in Figure</w:t>
        </w:r>
      </w:ins>
      <w:ins w:id="455" w:author="GRUEBLER Arnulf" w:date="2018-02-19T14:25:00Z">
        <w:r>
          <w:t xml:space="preserve"> SI-6-4</w:t>
        </w:r>
      </w:ins>
      <w:ins w:id="456" w:author="GRUEBLER Arnulf" w:date="2018-02-19T14:24:00Z">
        <w:r w:rsidRPr="00697961">
          <w:t>). However, the SSP2-1.9 scenario relies on carbon capture and storage (CCS) to either abate some of the fossil fuel and industry CO</w:t>
        </w:r>
        <w:r w:rsidRPr="00697961">
          <w:rPr>
            <w:vertAlign w:val="subscript"/>
          </w:rPr>
          <w:t>2</w:t>
        </w:r>
        <w:r w:rsidRPr="00697961">
          <w:t xml:space="preserve"> emissions before being vented into the atmosphere (hatched area in Figure</w:t>
        </w:r>
      </w:ins>
      <w:ins w:id="457" w:author="GRUEBLER Arnulf" w:date="2018-02-19T14:25:00Z">
        <w:r>
          <w:t xml:space="preserve"> SI-6-4</w:t>
        </w:r>
      </w:ins>
      <w:ins w:id="458" w:author="GRUEBLER Arnulf" w:date="2018-02-19T14:24:00Z">
        <w:r w:rsidRPr="00697961">
          <w:t>, panel b), or to offset the residual emissions through CO</w:t>
        </w:r>
        <w:r w:rsidRPr="00697961">
          <w:rPr>
            <w:vertAlign w:val="subscript"/>
          </w:rPr>
          <w:t>2</w:t>
        </w:r>
        <w:r w:rsidRPr="00697961">
          <w:t xml:space="preserve"> removal by negative emissions from Agriculture, Forestry, and Other Land Use (AFOLU) and bioenergy</w:t>
        </w:r>
        <w:r>
          <w:t xml:space="preserve"> combined with CCS (BECCS). Further into the future, during the second half of the century, the global </w:t>
        </w:r>
        <w:r w:rsidRPr="00601309">
          <w:rPr>
            <w:lang w:val="en-US"/>
          </w:rPr>
          <w:t>CO</w:t>
        </w:r>
        <w:r w:rsidRPr="00601309">
          <w:rPr>
            <w:vertAlign w:val="subscript"/>
            <w:lang w:val="en-US"/>
          </w:rPr>
          <w:t>2</w:t>
        </w:r>
        <w:r>
          <w:t xml:space="preserve"> system configurations develop dramatically differently. The SSP2-1.9 scenario relies on large-scale deployment of BECCS to neutralise residual gross </w:t>
        </w:r>
        <w:r w:rsidRPr="00601309">
          <w:rPr>
            <w:lang w:val="en-US"/>
          </w:rPr>
          <w:t>CO</w:t>
        </w:r>
        <w:r w:rsidRPr="00601309">
          <w:rPr>
            <w:vertAlign w:val="subscript"/>
            <w:lang w:val="en-US"/>
          </w:rPr>
          <w:t>2</w:t>
        </w:r>
        <w:r>
          <w:t xml:space="preserve"> emissions, and to compensate for the excess in cumulative </w:t>
        </w:r>
        <w:r w:rsidRPr="00601309">
          <w:rPr>
            <w:lang w:val="en-US"/>
          </w:rPr>
          <w:t>CO</w:t>
        </w:r>
        <w:r w:rsidRPr="00601309">
          <w:rPr>
            <w:vertAlign w:val="subscript"/>
            <w:lang w:val="en-US"/>
          </w:rPr>
          <w:t>2</w:t>
        </w:r>
        <w:r>
          <w:t xml:space="preserve"> emissions emitted before the time of carbon neutrality. The LED scenario, on the contrary, allows gross </w:t>
        </w:r>
        <w:r w:rsidRPr="00601309">
          <w:rPr>
            <w:lang w:val="en-US"/>
          </w:rPr>
          <w:t>CO</w:t>
        </w:r>
        <w:r w:rsidRPr="00601309">
          <w:rPr>
            <w:vertAlign w:val="subscript"/>
            <w:lang w:val="en-US"/>
          </w:rPr>
          <w:t>2</w:t>
        </w:r>
        <w:r>
          <w:t xml:space="preserve"> emissions from fossil fuel and industry use to be close to zero in the latter half of this century. This allows the achievement of net </w:t>
        </w:r>
        <w:r w:rsidRPr="00601309">
          <w:rPr>
            <w:lang w:val="en-US"/>
          </w:rPr>
          <w:t>CO</w:t>
        </w:r>
        <w:r w:rsidRPr="00601309">
          <w:rPr>
            <w:vertAlign w:val="subscript"/>
            <w:lang w:val="en-US"/>
          </w:rPr>
          <w:t>2</w:t>
        </w:r>
        <w:r>
          <w:t xml:space="preserve"> removal without the application of BECCS or CCS. </w:t>
        </w:r>
      </w:ins>
    </w:p>
    <w:p w14:paraId="6FCA161E" w14:textId="77777777" w:rsidR="00837CB7" w:rsidRPr="00697961" w:rsidRDefault="00837CB7" w:rsidP="00837CB7">
      <w:pPr>
        <w:rPr>
          <w:ins w:id="459" w:author="GRUEBLER Arnulf" w:date="2018-02-19T14:24:00Z"/>
        </w:rPr>
      </w:pPr>
    </w:p>
    <w:p w14:paraId="5C01A3AF" w14:textId="77777777" w:rsidR="00837CB7" w:rsidRPr="00697961" w:rsidRDefault="00837CB7" w:rsidP="00837CB7">
      <w:pPr>
        <w:rPr>
          <w:ins w:id="460" w:author="GRUEBLER Arnulf" w:date="2018-02-19T14:24:00Z"/>
        </w:rPr>
      </w:pPr>
      <w:ins w:id="461" w:author="GRUEBLER Arnulf" w:date="2018-02-19T14:24:00Z">
        <w:r w:rsidRPr="00697961">
          <w:rPr>
            <w:noProof/>
            <w:lang w:eastAsia="de-CH"/>
          </w:rPr>
          <w:drawing>
            <wp:inline distT="0" distB="0" distL="0" distR="0" wp14:anchorId="552251C8" wp14:editId="20A84C63">
              <wp:extent cx="5760720" cy="3246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2LEDcomparisons_layout-0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246560"/>
                      </a:xfrm>
                      <a:prstGeom prst="rect">
                        <a:avLst/>
                      </a:prstGeom>
                    </pic:spPr>
                  </pic:pic>
                </a:graphicData>
              </a:graphic>
            </wp:inline>
          </w:drawing>
        </w:r>
      </w:ins>
    </w:p>
    <w:p w14:paraId="45F14CF6" w14:textId="77777777" w:rsidR="00837CB7" w:rsidRPr="009015B7" w:rsidRDefault="00837CB7" w:rsidP="00837CB7">
      <w:pPr>
        <w:rPr>
          <w:ins w:id="462" w:author="GRUEBLER Arnulf" w:date="2018-02-19T14:24:00Z"/>
          <w:i/>
        </w:rPr>
      </w:pPr>
      <w:ins w:id="463" w:author="GRUEBLER Arnulf" w:date="2018-02-19T14:24:00Z">
        <w:r w:rsidRPr="009015B7">
          <w:rPr>
            <w:b/>
            <w:i/>
          </w:rPr>
          <w:t xml:space="preserve">Figure </w:t>
        </w:r>
        <w:r w:rsidRPr="009015B7">
          <w:rPr>
            <w:b/>
            <w:i/>
            <w:highlight w:val="yellow"/>
          </w:rPr>
          <w:t>XXX</w:t>
        </w:r>
        <w:r w:rsidRPr="009015B7">
          <w:rPr>
            <w:b/>
            <w:i/>
          </w:rPr>
          <w:t xml:space="preserve"> | Evolution of global CO</w:t>
        </w:r>
        <w:r w:rsidRPr="009015B7">
          <w:rPr>
            <w:b/>
            <w:i/>
            <w:vertAlign w:val="subscript"/>
          </w:rPr>
          <w:t>2</w:t>
        </w:r>
        <w:r w:rsidRPr="009015B7">
          <w:rPr>
            <w:b/>
            <w:i/>
          </w:rPr>
          <w:t xml:space="preserve"> emission contributions over time.</w:t>
        </w:r>
        <w:r w:rsidRPr="009015B7">
          <w:rPr>
            <w:i/>
          </w:rPr>
          <w:t xml:space="preserve"> Evolutions are shown for the LED scenario (panel </w:t>
        </w:r>
        <w:r w:rsidRPr="009015B7">
          <w:rPr>
            <w:b/>
            <w:i/>
          </w:rPr>
          <w:t>a</w:t>
        </w:r>
        <w:r w:rsidRPr="009015B7">
          <w:rPr>
            <w:i/>
          </w:rPr>
          <w:t xml:space="preserve">) and the MESSAGE-GLOBIOM SSP2-1.9 scenario (panel </w:t>
        </w:r>
        <w:r w:rsidRPr="009015B7">
          <w:rPr>
            <w:b/>
            <w:i/>
          </w:rPr>
          <w:t>b</w:t>
        </w:r>
        <w:r w:rsidRPr="009015B7">
          <w:rPr>
            <w:i/>
          </w:rPr>
          <w:t>). Note that although net global CO</w:t>
        </w:r>
        <w:r w:rsidRPr="009015B7">
          <w:rPr>
            <w:i/>
            <w:vertAlign w:val="subscript"/>
          </w:rPr>
          <w:t>2</w:t>
        </w:r>
        <w:r w:rsidRPr="009015B7">
          <w:rPr>
            <w:i/>
          </w:rPr>
          <w:t xml:space="preserve"> emissions reach zero roughly at the same time in both scenarios (light blue line), this point is achieved two contrasting </w:t>
        </w:r>
        <w:r>
          <w:rPr>
            <w:i/>
          </w:rPr>
          <w:t>strategies</w:t>
        </w:r>
        <w:r w:rsidRPr="009015B7">
          <w:rPr>
            <w:i/>
          </w:rPr>
          <w:t xml:space="preserve"> in the respective scenarios. LED achieves emissions reductions until carbon neutrality through a rapid near-term decline of the total amount of CO</w:t>
        </w:r>
        <w:r w:rsidRPr="009015B7">
          <w:rPr>
            <w:i/>
            <w:vertAlign w:val="subscript"/>
          </w:rPr>
          <w:t>2</w:t>
        </w:r>
        <w:r w:rsidRPr="009015B7">
          <w:rPr>
            <w:i/>
          </w:rPr>
          <w:t xml:space="preserve"> produced in the economy (thick black line), offset by a limited contribution of AFOLU removal. The SSP2-1.9 scenario, reduces the total amount of CO</w:t>
        </w:r>
        <w:r w:rsidRPr="009015B7">
          <w:rPr>
            <w:i/>
            <w:vertAlign w:val="subscript"/>
          </w:rPr>
          <w:t>2</w:t>
        </w:r>
        <w:r w:rsidRPr="009015B7">
          <w:rPr>
            <w:i/>
          </w:rPr>
          <w:t xml:space="preserve"> produced in the economy much less, and instead requires carbon capture and storage (CCS) to both reduce CO</w:t>
        </w:r>
        <w:r w:rsidRPr="009015B7">
          <w:rPr>
            <w:i/>
            <w:vertAlign w:val="subscript"/>
          </w:rPr>
          <w:t>2</w:t>
        </w:r>
        <w:r w:rsidRPr="009015B7">
          <w:rPr>
            <w:i/>
          </w:rPr>
          <w:t xml:space="preserve"> emissions from fossil fuel and industry (hatched area), and offset a large part of the emissions through BECCS. </w:t>
        </w:r>
      </w:ins>
    </w:p>
    <w:p w14:paraId="464A6EB2" w14:textId="778C0E54" w:rsidR="005E3C7D" w:rsidRDefault="005E3C7D" w:rsidP="007D1114">
      <w:pPr>
        <w:spacing w:line="276" w:lineRule="auto"/>
        <w:rPr>
          <w:ins w:id="464" w:author="GRUEBLER Arnulf" w:date="2018-02-14T14:42:00Z"/>
        </w:rPr>
      </w:pPr>
    </w:p>
    <w:p w14:paraId="29A367A9" w14:textId="77777777" w:rsidR="005E3C7D" w:rsidRDefault="005E3C7D" w:rsidP="007D1114">
      <w:pPr>
        <w:spacing w:line="276" w:lineRule="auto"/>
        <w:rPr>
          <w:ins w:id="465" w:author="GRUEBLER Arnulf" w:date="2018-02-14T14:40:00Z"/>
          <w:b/>
        </w:rPr>
      </w:pPr>
    </w:p>
    <w:p w14:paraId="4EF06341" w14:textId="36A66CA9" w:rsidR="00B44320" w:rsidRPr="00D304E0" w:rsidRDefault="00B44320" w:rsidP="007D1114">
      <w:pPr>
        <w:spacing w:line="276" w:lineRule="auto"/>
      </w:pPr>
      <w:r>
        <w:rPr>
          <w:b/>
        </w:rPr>
        <w:t>Cost 1: Shadow Prices of Carbon</w:t>
      </w:r>
      <w:r>
        <w:rPr>
          <w:b/>
        </w:rPr>
        <w:br/>
      </w:r>
      <w:r w:rsidRPr="00D304E0">
        <w:t xml:space="preserve">The fact that the MESSAGE model used for quantification of LEDs upstream supply implications is a linear programming model enables to directly quantify the cost of imposing the cumulative carbon constraint introduced for meeting the 1.5 </w:t>
      </w:r>
      <w:r>
        <w:t xml:space="preserve">°C </w:t>
      </w:r>
      <w:r w:rsidRPr="00E1024C">
        <w:t>target in LED</w:t>
      </w:r>
      <w:r>
        <w:t>, i.e. so-called carbon shadow prices (which in general equilibrium models –which MESSAGE is not-- equate to carbon taxes).</w:t>
      </w:r>
    </w:p>
    <w:p w14:paraId="771C97E4" w14:textId="77777777" w:rsidR="00B44320" w:rsidRDefault="00B44320" w:rsidP="007D1114">
      <w:pPr>
        <w:spacing w:line="276" w:lineRule="auto"/>
        <w:rPr>
          <w:b/>
        </w:rPr>
      </w:pPr>
      <w:r w:rsidRPr="00E1024C">
        <w:t>C</w:t>
      </w:r>
      <w:r w:rsidRPr="00D304E0">
        <w:t>arbon shadow prices from the MESSAGE-GLOBIOM model are 90 US$2010/tonne CO</w:t>
      </w:r>
      <w:r w:rsidRPr="00D304E0">
        <w:rPr>
          <w:vertAlign w:val="subscript"/>
        </w:rPr>
        <w:t>2</w:t>
      </w:r>
      <w:r w:rsidRPr="00D304E0">
        <w:t xml:space="preserve"> in 2030 rising to 160 US$/tCO</w:t>
      </w:r>
      <w:r w:rsidRPr="00D304E0">
        <w:rPr>
          <w:vertAlign w:val="subscript"/>
        </w:rPr>
        <w:t>2</w:t>
      </w:r>
      <w:r w:rsidRPr="00D304E0">
        <w:t xml:space="preserve"> by 2050 </w:t>
      </w:r>
      <w:r>
        <w:t xml:space="preserve">(and some 700 $ by 2100) </w:t>
      </w:r>
      <w:r w:rsidRPr="00D304E0">
        <w:t>in the LED scenario</w:t>
      </w:r>
      <w:r>
        <w:t xml:space="preserve"> (all numbers rounded). This compares to a range of 60-400 </w:t>
      </w:r>
      <w:r w:rsidRPr="00302CBC">
        <w:t>US$/tCO</w:t>
      </w:r>
      <w:r w:rsidRPr="00302CBC">
        <w:rPr>
          <w:vertAlign w:val="subscript"/>
        </w:rPr>
        <w:t>2</w:t>
      </w:r>
      <w:r w:rsidRPr="00302CBC">
        <w:t xml:space="preserve"> </w:t>
      </w:r>
      <w:r>
        <w:t xml:space="preserve">(always SSP2 and SSP1 respectively, numbers rounded) by 2030, and to 1000-3700 </w:t>
      </w:r>
      <w:r w:rsidRPr="00302CBC">
        <w:t>US$/tCO</w:t>
      </w:r>
      <w:r w:rsidRPr="00302CBC">
        <w:rPr>
          <w:vertAlign w:val="subscript"/>
        </w:rPr>
        <w:t>2</w:t>
      </w:r>
      <w:r w:rsidRPr="00302CBC">
        <w:t xml:space="preserve"> </w:t>
      </w:r>
      <w:r>
        <w:t>by 2050 and (carbon shadow prices above 10</w:t>
      </w:r>
      <w:r w:rsidRPr="00D304E0">
        <w:rPr>
          <w:vertAlign w:val="superscript"/>
        </w:rPr>
        <w:t>4</w:t>
      </w:r>
      <w:r>
        <w:t xml:space="preserve"> US$ by 2100) in the SSP2-1.9 and SSP1-1.9 scenarios</w:t>
      </w:r>
      <w:r w:rsidRPr="00C0426E">
        <w:rPr>
          <w:noProof/>
          <w:vertAlign w:val="superscript"/>
        </w:rPr>
        <w:t>68</w:t>
      </w:r>
      <w:r>
        <w:t xml:space="preserve"> that were developed with the same model as LED.</w:t>
      </w:r>
      <w:r>
        <w:rPr>
          <w:b/>
        </w:rPr>
        <w:t xml:space="preserve"> </w:t>
      </w:r>
      <w:r w:rsidRPr="00D304E0">
        <w:t>In this comparison however, one must consider that differences in discount rates. For the LED scenario and consistent with the scenario narrative and storyline we have used 3%, whereas in the SSP scenario exercise a discount rate of 5% was used.</w:t>
      </w:r>
      <w:r>
        <w:t xml:space="preserve"> Using a lower discount rate, increases carbon shadow prices in the near term (2030) but lowers them in the long-term (towards 2100), thus shifting transitions to earlier time periods. The use of an appropriate discount rate thus is an important scenario assumption beyond “technical detail”. We </w:t>
      </w:r>
      <w:proofErr w:type="gramStart"/>
      <w:r>
        <w:t>contend  that</w:t>
      </w:r>
      <w:proofErr w:type="gramEnd"/>
      <w:r>
        <w:t xml:space="preserve"> much of the slow transitions portrayed in long-term scenario studies and mitigation analysis also arises from discount rate choices (see also </w:t>
      </w:r>
      <w:proofErr w:type="spellStart"/>
      <w:r>
        <w:t>Grubler</w:t>
      </w:r>
      <w:proofErr w:type="spellEnd"/>
      <w:r>
        <w:t xml:space="preserve"> &amp; Messner</w:t>
      </w:r>
      <w:r w:rsidRPr="00C0426E">
        <w:rPr>
          <w:noProof/>
          <w:vertAlign w:val="superscript"/>
        </w:rPr>
        <w:t>69</w:t>
      </w:r>
      <w:r>
        <w:t>) that remain as critical as ever.</w:t>
      </w:r>
      <w:r w:rsidRPr="00D304E0">
        <w:br/>
      </w:r>
    </w:p>
    <w:p w14:paraId="1EFC1086" w14:textId="77777777" w:rsidR="00B44320" w:rsidRDefault="00B44320" w:rsidP="007D1114">
      <w:pPr>
        <w:spacing w:line="276" w:lineRule="auto"/>
        <w:rPr>
          <w:b/>
        </w:rPr>
      </w:pPr>
      <w:r>
        <w:rPr>
          <w:b/>
        </w:rPr>
        <w:t xml:space="preserve">Cost </w:t>
      </w:r>
      <w:proofErr w:type="gramStart"/>
      <w:r>
        <w:rPr>
          <w:b/>
        </w:rPr>
        <w:t>2:Supply</w:t>
      </w:r>
      <w:proofErr w:type="gramEnd"/>
      <w:r>
        <w:rPr>
          <w:b/>
        </w:rPr>
        <w:t>-side Investment costs in LED</w:t>
      </w:r>
    </w:p>
    <w:p w14:paraId="4712A08C" w14:textId="4E84BC30" w:rsidR="00B44320" w:rsidRDefault="00B44320" w:rsidP="007D1114">
      <w:pPr>
        <w:spacing w:line="276" w:lineRule="auto"/>
      </w:pPr>
      <w:r w:rsidRPr="00D304E0">
        <w:t xml:space="preserve">LEDs supply-side transformation also implies investment costs in 2050 </w:t>
      </w:r>
      <w:r>
        <w:t xml:space="preserve">at a level </w:t>
      </w:r>
      <w:r w:rsidRPr="00D304E0">
        <w:t xml:space="preserve">roughly </w:t>
      </w:r>
      <w:proofErr w:type="gramStart"/>
      <w:r w:rsidRPr="00D304E0">
        <w:t>similar to</w:t>
      </w:r>
      <w:proofErr w:type="gramEnd"/>
      <w:r w:rsidRPr="00D304E0">
        <w:t xml:space="preserve"> today's one trillion US$ per year (equivalent to a 40% decrease relative to GDP). In contrast, other 1.5°C scenarios require annual energy-supply investments two to three times above current levels (</w:t>
      </w:r>
      <w:r>
        <w:t>SI-6</w:t>
      </w:r>
      <w:ins w:id="466" w:author="GRUEBLER Arnulf" w:date="2018-02-14T14:43:00Z">
        <w:r w:rsidR="005E3C7D">
          <w:t>-</w:t>
        </w:r>
      </w:ins>
      <w:ins w:id="467" w:author="GRUEBLER Arnulf" w:date="2018-02-14T14:44:00Z">
        <w:r w:rsidR="005E3C7D">
          <w:t>5</w:t>
        </w:r>
      </w:ins>
      <w:del w:id="468" w:author="GRUEBLER Arnulf" w:date="2018-02-14T14:44:00Z">
        <w:r w:rsidDel="005E3C7D">
          <w:delText>4</w:delText>
        </w:r>
      </w:del>
      <w:r>
        <w:t xml:space="preserve"> panels a, b</w:t>
      </w:r>
      <w:r w:rsidRPr="00D304E0">
        <w:t>). With available data it is not possible to provide similar estimates of incremental investment costs in e</w:t>
      </w:r>
      <w:r w:rsidRPr="00E1024C">
        <w:t xml:space="preserve">nergy end-use (see </w:t>
      </w:r>
      <w:r>
        <w:t>next Section</w:t>
      </w:r>
      <w:r w:rsidRPr="00D304E0">
        <w:t xml:space="preserve"> for </w:t>
      </w:r>
      <w:r>
        <w:t xml:space="preserve">a </w:t>
      </w:r>
      <w:r w:rsidRPr="00D304E0">
        <w:t>discussion).</w:t>
      </w:r>
      <w:r>
        <w:t xml:space="preserve"> </w:t>
      </w:r>
      <w:r>
        <w:br/>
      </w:r>
    </w:p>
    <w:p w14:paraId="30A5F9B8" w14:textId="77777777" w:rsidR="00B44320" w:rsidRDefault="00B44320" w:rsidP="007D1114">
      <w:pPr>
        <w:spacing w:line="276" w:lineRule="auto"/>
      </w:pPr>
      <w:r w:rsidRPr="00CE240B">
        <w:rPr>
          <w:noProof/>
          <w:lang w:val="en-US"/>
        </w:rPr>
        <mc:AlternateContent>
          <mc:Choice Requires="wpg">
            <w:drawing>
              <wp:inline distT="0" distB="0" distL="0" distR="0" wp14:anchorId="6174AA5E" wp14:editId="53B8CD56">
                <wp:extent cx="4645025" cy="1921267"/>
                <wp:effectExtent l="0" t="0" r="3175" b="3175"/>
                <wp:docPr id="290" name="Group 5"/>
                <wp:cNvGraphicFramePr/>
                <a:graphic xmlns:a="http://schemas.openxmlformats.org/drawingml/2006/main">
                  <a:graphicData uri="http://schemas.microsoft.com/office/word/2010/wordprocessingGroup">
                    <wpg:wgp>
                      <wpg:cNvGrpSpPr/>
                      <wpg:grpSpPr>
                        <a:xfrm>
                          <a:off x="0" y="0"/>
                          <a:ext cx="4645025" cy="1921267"/>
                          <a:chOff x="0" y="0"/>
                          <a:chExt cx="4645025" cy="1675627"/>
                        </a:xfrm>
                      </wpg:grpSpPr>
                      <pic:pic xmlns:pic="http://schemas.openxmlformats.org/drawingml/2006/picture">
                        <pic:nvPicPr>
                          <pic:cNvPr id="291" name="Picture 291"/>
                          <pic:cNvPicPr/>
                        </pic:nvPicPr>
                        <pic:blipFill rotWithShape="1">
                          <a:blip r:embed="rId41" cstate="print">
                            <a:extLst>
                              <a:ext uri="{28A0092B-C50C-407E-A947-70E740481C1C}">
                                <a14:useLocalDpi xmlns:a14="http://schemas.microsoft.com/office/drawing/2010/main" val="0"/>
                              </a:ext>
                            </a:extLst>
                          </a:blip>
                          <a:srcRect t="69302"/>
                          <a:stretch/>
                        </pic:blipFill>
                        <pic:spPr>
                          <a:xfrm>
                            <a:off x="0" y="0"/>
                            <a:ext cx="4645025" cy="1675627"/>
                          </a:xfrm>
                          <a:prstGeom prst="rect">
                            <a:avLst/>
                          </a:prstGeom>
                        </pic:spPr>
                      </pic:pic>
                      <pic:pic xmlns:pic="http://schemas.openxmlformats.org/drawingml/2006/picture">
                        <pic:nvPicPr>
                          <pic:cNvPr id="292" name="Picture 292"/>
                          <pic:cNvPicPr/>
                        </pic:nvPicPr>
                        <pic:blipFill rotWithShape="1">
                          <a:blip r:embed="rId41" cstate="print">
                            <a:extLst>
                              <a:ext uri="{28A0092B-C50C-407E-A947-70E740481C1C}">
                                <a14:useLocalDpi xmlns:a14="http://schemas.microsoft.com/office/drawing/2010/main" val="0"/>
                              </a:ext>
                            </a:extLst>
                          </a:blip>
                          <a:srcRect l="11111" t="2877" r="86232" b="93919"/>
                          <a:stretch/>
                        </pic:blipFill>
                        <pic:spPr>
                          <a:xfrm>
                            <a:off x="538541" y="123468"/>
                            <a:ext cx="123416" cy="174929"/>
                          </a:xfrm>
                          <a:prstGeom prst="rect">
                            <a:avLst/>
                          </a:prstGeom>
                        </pic:spPr>
                      </pic:pic>
                      <pic:pic xmlns:pic="http://schemas.openxmlformats.org/drawingml/2006/picture">
                        <pic:nvPicPr>
                          <pic:cNvPr id="293" name="Picture 293"/>
                          <pic:cNvPicPr/>
                        </pic:nvPicPr>
                        <pic:blipFill rotWithShape="1">
                          <a:blip r:embed="rId41" cstate="print">
                            <a:extLst>
                              <a:ext uri="{28A0092B-C50C-407E-A947-70E740481C1C}">
                                <a14:useLocalDpi xmlns:a14="http://schemas.microsoft.com/office/drawing/2010/main" val="0"/>
                              </a:ext>
                            </a:extLst>
                          </a:blip>
                          <a:srcRect l="60486" t="2877" r="35649" b="93919"/>
                          <a:stretch/>
                        </pic:blipFill>
                        <pic:spPr>
                          <a:xfrm>
                            <a:off x="2827342" y="113718"/>
                            <a:ext cx="179515" cy="174929"/>
                          </a:xfrm>
                          <a:prstGeom prst="rect">
                            <a:avLst/>
                          </a:prstGeom>
                        </pic:spPr>
                      </pic:pic>
                    </wpg:wgp>
                  </a:graphicData>
                </a:graphic>
              </wp:inline>
            </w:drawing>
          </mc:Choice>
          <mc:Fallback>
            <w:pict>
              <v:group w14:anchorId="0032EF63" id="Group 5" o:spid="_x0000_s1026" style="width:365.75pt;height:151.3pt;mso-position-horizontal-relative:char;mso-position-vertical-relative:line" coordsize="46450,16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">
                <v:shape id="Picture 291" o:spid="_x0000_s1027" type="#_x0000_t75" style="position:absolute;width:46450;height:167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M/9XFAAAA3AAAAA8AAABkcnMvZG93bnJldi54bWxEj0FrAjEUhO+F/ofwBG81q4eqq1FEkBbR&#10;Q22LeHskz91tNy/L5qnbf98IhR6HmfmGmS87X6srtbEKbGA4yEAR2+AqLgx8vG+eJqCiIDusA5OB&#10;H4qwXDw+zDF34cZvdD1IoRKEY44GSpEm1zrakjzGQWiIk3cOrUdJsi20a/GW4L7Woyx71h4rTgsl&#10;NrQuyX4fLt7AywbXn1srl132ZU/T/VEmxdgZ0+91qxkooU7+w3/tV2dgNB3C/Uw6Anrx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DP/VxQAAANwAAAAPAAAAAAAAAAAAAAAA&#10;AJ8CAABkcnMvZG93bnJldi54bWxQSwUGAAAAAAQABAD3AAAAkQMAAAAA&#10;">
                  <v:imagedata r:id="rId42" o:title="" croptop="45418f"/>
                </v:shape>
                <v:shape id="Picture 292" o:spid="_x0000_s1028" type="#_x0000_t75" style="position:absolute;left:5385;top:1234;width:1234;height:1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QsQnFAAAA3AAAAA8AAABkcnMvZG93bnJldi54bWxEj0+LwjAUxO/CfofwFvamacsithqlLCvr&#10;xYN/Dh6fzbMtNi+lydr67Y0geBxm5jfMYjWYRtyoc7VlBfEkAkFcWF1zqeB4WI9nIJxH1thYJgV3&#10;crBafowWmGnb845ue1+KAGGXoYLK+zaT0hUVGXQT2xIH72I7gz7IrpS6wz7ATSOTKJpKgzWHhQpb&#10;+qmouO7/jYLZ9zn+zVO3jabH+JSf/tZlf26U+voc8jkIT4N/h1/tjVaQpAk8z4Qj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kLEJxQAAANwAAAAPAAAAAAAAAAAAAAAA&#10;AJ8CAABkcnMvZG93bnJldi54bWxQSwUGAAAAAAQABAD3AAAAkQMAAAAA&#10;">
                  <v:imagedata r:id="rId42" o:title="" croptop="1885f" cropbottom="61551f" cropleft="7282f" cropright="56513f"/>
                </v:shape>
                <v:shape id="Picture 293" o:spid="_x0000_s1029" type="#_x0000_t75" style="position:absolute;left:28273;top:1137;width:1795;height:1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T50XFAAAA3AAAAA8AAABkcnMvZG93bnJldi54bWxEj0FrwkAUhO8F/8PyhN7qxgii0VXEUmyh&#10;F42Kx0f2mUSzb0N2a2J/vSsUehxm5htmvuxMJW7UuNKyguEgAkGcWV1yrmCffrxNQDiPrLGyTAru&#10;5GC56L3MMdG25S3ddj4XAcIuQQWF93UipcsKMugGtiYO3tk2Bn2QTS51g22Am0rGUTSWBksOCwXW&#10;tC4ou+5+jIKW4/J+PGzO8dc3nk5unKa/l3elXvvdagbCU+f/w3/tT60gno7geSYcAbl4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U+dFxQAAANwAAAAPAAAAAAAAAAAAAAAA&#10;AJ8CAABkcnMvZG93bnJldi54bWxQSwUGAAAAAAQABAD3AAAAkQMAAAAA&#10;">
                  <v:imagedata r:id="rId42" o:title="" croptop="1885f" cropbottom="61551f" cropleft="39640f" cropright="23363f"/>
                </v:shape>
                <w10:anchorlock/>
              </v:group>
            </w:pict>
          </mc:Fallback>
        </mc:AlternateContent>
      </w:r>
    </w:p>
    <w:p w14:paraId="6A69E008" w14:textId="3C01C12F" w:rsidR="00B44320" w:rsidRDefault="00B44320" w:rsidP="007D1114">
      <w:pPr>
        <w:spacing w:line="276" w:lineRule="auto"/>
        <w:rPr>
          <w:i/>
        </w:rPr>
      </w:pPr>
      <w:r w:rsidRPr="00D304E0">
        <w:rPr>
          <w:b/>
          <w:i/>
        </w:rPr>
        <w:t>Figure SI-6-</w:t>
      </w:r>
      <w:ins w:id="469" w:author="GRUEBLER Arnulf" w:date="2018-02-14T14:44:00Z">
        <w:r w:rsidR="005E3C7D">
          <w:rPr>
            <w:b/>
            <w:i/>
          </w:rPr>
          <w:t>5</w:t>
        </w:r>
      </w:ins>
      <w:del w:id="470" w:author="GRUEBLER Arnulf" w:date="2018-02-14T14:44:00Z">
        <w:r w:rsidRPr="00D304E0" w:rsidDel="005E3C7D">
          <w:rPr>
            <w:b/>
            <w:i/>
          </w:rPr>
          <w:delText>4</w:delText>
        </w:r>
      </w:del>
      <w:r w:rsidRPr="00D304E0">
        <w:rPr>
          <w:b/>
          <w:i/>
        </w:rPr>
        <w:t>. Supply-side investments in LED in comparison to mitigation scenarios.</w:t>
      </w:r>
      <w:r w:rsidRPr="00D304E0">
        <w:rPr>
          <w:b/>
          <w:i/>
        </w:rPr>
        <w:br/>
      </w:r>
      <w:proofErr w:type="spellStart"/>
      <w:proofErr w:type="gramStart"/>
      <w:r>
        <w:rPr>
          <w:b/>
          <w:i/>
        </w:rPr>
        <w:t>a</w:t>
      </w:r>
      <w:proofErr w:type="spellEnd"/>
      <w:proofErr w:type="gramEnd"/>
      <w:r w:rsidRPr="00D304E0">
        <w:rPr>
          <w:b/>
          <w:i/>
        </w:rPr>
        <w:t xml:space="preserve"> </w:t>
      </w:r>
      <w:r w:rsidRPr="00D304E0">
        <w:rPr>
          <w:i/>
        </w:rPr>
        <w:t xml:space="preserve">investments in 2050 (billion US$2010); </w:t>
      </w:r>
      <w:r w:rsidRPr="00D304E0">
        <w:rPr>
          <w:b/>
          <w:i/>
        </w:rPr>
        <w:t>b</w:t>
      </w:r>
      <w:r w:rsidRPr="00D304E0">
        <w:rPr>
          <w:i/>
        </w:rPr>
        <w:t xml:space="preserve"> 2050 supply-side investments as percent of GDP.</w:t>
      </w:r>
      <w:r>
        <w:rPr>
          <w:i/>
        </w:rPr>
        <w:br/>
        <w:t>For definition of scenarios see Figure SI-6-3 above.</w:t>
      </w:r>
    </w:p>
    <w:p w14:paraId="255B68B0" w14:textId="77777777" w:rsidR="005E3C7D" w:rsidRDefault="005E3C7D" w:rsidP="007D1114">
      <w:pPr>
        <w:spacing w:line="276" w:lineRule="auto"/>
        <w:rPr>
          <w:ins w:id="471" w:author="GRUEBLER Arnulf" w:date="2018-02-14T14:44:00Z"/>
          <w:b/>
        </w:rPr>
      </w:pPr>
    </w:p>
    <w:p w14:paraId="7AC48B17" w14:textId="0F5AB195" w:rsidR="00B44320" w:rsidRPr="008F07AA" w:rsidRDefault="00B44320" w:rsidP="007D1114">
      <w:pPr>
        <w:spacing w:line="276" w:lineRule="auto"/>
        <w:rPr>
          <w:i/>
        </w:rPr>
      </w:pPr>
      <w:r w:rsidRPr="009F46CE">
        <w:rPr>
          <w:b/>
        </w:rPr>
        <w:t>Discussion of investment costs in energy end-use technologies</w:t>
      </w:r>
    </w:p>
    <w:p w14:paraId="6118D8AE" w14:textId="77777777" w:rsidR="00B44320" w:rsidRDefault="00B44320" w:rsidP="007D1114">
      <w:pPr>
        <w:spacing w:line="276" w:lineRule="auto"/>
      </w:pPr>
      <w:r>
        <w:t>Above</w:t>
      </w:r>
      <w:r w:rsidRPr="009F46CE">
        <w:t xml:space="preserve"> we provided quantitative estimates of energy-supply investments in the LED and other scenarios. Data limitations and methodological complexities prevent analogous estimates of end-use investments associated with the LED scenario. The difficulties of quantifying total end-use investments </w:t>
      </w:r>
      <w:proofErr w:type="gramStart"/>
      <w:r w:rsidRPr="009F46CE">
        <w:t>is</w:t>
      </w:r>
      <w:proofErr w:type="gramEnd"/>
      <w:r w:rsidRPr="009F46CE">
        <w:t xml:space="preserve"> discussed in detail in </w:t>
      </w:r>
      <w:r w:rsidRPr="003C445D">
        <w:rPr>
          <w:noProof/>
        </w:rPr>
        <w:t>Wilson and Grubler</w:t>
      </w:r>
      <w:r w:rsidRPr="00C0426E">
        <w:rPr>
          <w:noProof/>
          <w:vertAlign w:val="superscript"/>
        </w:rPr>
        <w:t>70</w:t>
      </w:r>
      <w:r w:rsidRPr="003C445D">
        <w:t>. Unlike upstream energy-conversion technologies providing a largely homogenous output (electrons, gasoline), energy end-use technologies like buildings or vehicles provide multiple functionalities beyond their narrow energy service (thermal comfort, mobility). Allocating end-use investments to different subcomponents or sub-functionalities is problematic at best, and not possible for organizational and behavioural changes associated with improveme</w:t>
      </w:r>
      <w:r w:rsidRPr="009F46CE">
        <w:t>nts in energy-service efficiencies (e.g., increased capacity factors of vehicles in shared or autonomous vehicle fleets).</w:t>
      </w:r>
    </w:p>
    <w:p w14:paraId="113D77A3" w14:textId="77777777" w:rsidR="00B44320" w:rsidRPr="009F46CE" w:rsidRDefault="00B44320" w:rsidP="007D1114">
      <w:pPr>
        <w:spacing w:line="276" w:lineRule="auto"/>
      </w:pPr>
    </w:p>
    <w:p w14:paraId="7E235551" w14:textId="77777777" w:rsidR="00B44320" w:rsidRDefault="00B44320" w:rsidP="007D1114">
      <w:pPr>
        <w:spacing w:line="276" w:lineRule="auto"/>
      </w:pPr>
      <w:r w:rsidRPr="009F46CE">
        <w:t>However, the supply-side investment savings of the LED scenario compared to high demand, supply-side dominated mitigation scenarios are around 1 to 2 trillion US$/year. To put this into context, energy-end use investments were estimated in the Global Energy Assessment</w:t>
      </w:r>
      <w:r w:rsidRPr="00D10988">
        <w:rPr>
          <w:noProof/>
          <w:vertAlign w:val="superscript"/>
        </w:rPr>
        <w:t>41</w:t>
      </w:r>
      <w:r w:rsidRPr="009F46CE">
        <w:t xml:space="preserve"> to range from 300 billion to 3 trillion US$ per year (for 2005, the latest year for which an estimate was possible based on available data)</w:t>
      </w:r>
      <w:r w:rsidRPr="00C0426E">
        <w:rPr>
          <w:noProof/>
          <w:vertAlign w:val="superscript"/>
        </w:rPr>
        <w:t>71</w:t>
      </w:r>
      <w:r w:rsidRPr="003C445D">
        <w:t>. The wide range reflects uncertainty in where to draw the system boundary between the energy service and the other functionality of end-use devices: around energy-conversion devices (US$ 300 billion/year) or also including the passive systems which combine with th</w:t>
      </w:r>
      <w:r w:rsidRPr="009F46CE">
        <w:t>ese devices to provide useful services (US$ 3 trillion/year).</w:t>
      </w:r>
    </w:p>
    <w:p w14:paraId="2C8D11F8" w14:textId="77777777" w:rsidR="00B44320" w:rsidRPr="009F46CE" w:rsidRDefault="00B44320" w:rsidP="007D1114">
      <w:pPr>
        <w:spacing w:line="276" w:lineRule="auto"/>
      </w:pPr>
    </w:p>
    <w:p w14:paraId="3AF70F37" w14:textId="77777777" w:rsidR="00B44320" w:rsidRPr="009F46CE" w:rsidRDefault="00B44320" w:rsidP="007D1114">
      <w:pPr>
        <w:spacing w:line="276" w:lineRule="auto"/>
        <w:rPr>
          <w:b/>
        </w:rPr>
      </w:pPr>
      <w:r w:rsidRPr="009F46CE">
        <w:t>Depending on these system boundaries, the supply-side investment savings in the LED scenario (relative to other stringent mitigation scenarios) correspond to two-thirds to seven-fold of current demand-side investments. The extent to which these savings can potentially help finance demand side transformation in the LED scenario is an important area for further research.</w:t>
      </w:r>
      <w:r w:rsidRPr="009F46CE">
        <w:rPr>
          <w:b/>
        </w:rPr>
        <w:br w:type="page"/>
      </w:r>
    </w:p>
    <w:p w14:paraId="330F8CB2" w14:textId="77777777" w:rsidR="00B44320" w:rsidRPr="009F46CE" w:rsidRDefault="00B44320" w:rsidP="007D1114">
      <w:pPr>
        <w:spacing w:line="276" w:lineRule="auto"/>
        <w:rPr>
          <w:b/>
        </w:rPr>
      </w:pPr>
      <w:r w:rsidRPr="009D46C4">
        <w:rPr>
          <w:b/>
        </w:rPr>
        <w:t>Regional disaggregation of results shown in the main text</w:t>
      </w:r>
    </w:p>
    <w:p w14:paraId="769548BA" w14:textId="35FB9A26" w:rsidR="00B44320" w:rsidRPr="008453B7" w:rsidRDefault="00B44320" w:rsidP="007D1114">
      <w:pPr>
        <w:spacing w:line="276" w:lineRule="auto"/>
      </w:pPr>
      <w:r w:rsidRPr="009F46CE">
        <w:t>Energy services in the LED scenario are aggregated into three end-use sectors (transport, industry, buildings and other) to allow comparison with available historical final energy data</w:t>
      </w:r>
      <w:r w:rsidRPr="00277BD0">
        <w:rPr>
          <w:noProof/>
          <w:vertAlign w:val="superscript"/>
        </w:rPr>
        <w:t>15</w:t>
      </w:r>
      <w:r w:rsidRPr="009F46CE">
        <w:t xml:space="preserve"> (see also discussion in SI-5 above)</w:t>
      </w:r>
      <w:r>
        <w:t xml:space="preserve"> and the scenario literature</w:t>
      </w:r>
      <w:r w:rsidRPr="009F46CE">
        <w:t xml:space="preserve">. Analogous to Figure </w:t>
      </w:r>
      <w:r>
        <w:t>4</w:t>
      </w:r>
      <w:r w:rsidRPr="009F46CE">
        <w:t xml:space="preserve"> in the </w:t>
      </w:r>
      <w:r>
        <w:t>M</w:t>
      </w:r>
      <w:r w:rsidRPr="009F46CE">
        <w:t xml:space="preserve">ain </w:t>
      </w:r>
      <w:r w:rsidRPr="008453B7">
        <w:t>text, Figure SI-6</w:t>
      </w:r>
      <w:r>
        <w:t>-</w:t>
      </w:r>
      <w:ins w:id="472" w:author="GRUEBLER Arnulf" w:date="2018-02-14T14:45:00Z">
        <w:r w:rsidR="005E3C7D">
          <w:t>6</w:t>
        </w:r>
      </w:ins>
      <w:del w:id="473" w:author="GRUEBLER Arnulf" w:date="2018-02-14T14:45:00Z">
        <w:r w:rsidDel="005E3C7D">
          <w:delText>5</w:delText>
        </w:r>
      </w:del>
      <w:r>
        <w:t xml:space="preserve"> and SI-6-</w:t>
      </w:r>
      <w:ins w:id="474" w:author="GRUEBLER Arnulf" w:date="2018-02-14T14:45:00Z">
        <w:r w:rsidR="005E3C7D">
          <w:t>7</w:t>
        </w:r>
      </w:ins>
      <w:del w:id="475" w:author="GRUEBLER Arnulf" w:date="2018-02-14T14:45:00Z">
        <w:r w:rsidDel="005E3C7D">
          <w:delText>6</w:delText>
        </w:r>
      </w:del>
      <w:ins w:id="476" w:author="GRUEBLER Arnulf" w:date="2018-02-14T14:46:00Z">
        <w:r w:rsidR="005E3C7D">
          <w:t xml:space="preserve"> show</w:t>
        </w:r>
      </w:ins>
      <w:r w:rsidRPr="008453B7">
        <w:t xml:space="preserve"> regionalized results for the LED scenario for our two macro-regions.</w:t>
      </w:r>
    </w:p>
    <w:p w14:paraId="5813ED06" w14:textId="77777777" w:rsidR="00B44320" w:rsidRPr="00D304E0" w:rsidRDefault="00B44320" w:rsidP="007D1114">
      <w:pPr>
        <w:pStyle w:val="ListParagraph"/>
        <w:ind w:left="0"/>
        <w:rPr>
          <w:b/>
          <w:sz w:val="24"/>
          <w:szCs w:val="24"/>
          <w:lang w:val="en-GB"/>
        </w:rPr>
      </w:pPr>
    </w:p>
    <w:p w14:paraId="0F78D6ED" w14:textId="77777777" w:rsidR="00B44320" w:rsidRPr="00D304E0" w:rsidRDefault="00B44320" w:rsidP="007D1114">
      <w:pPr>
        <w:pStyle w:val="ListParagraph"/>
        <w:ind w:left="0"/>
        <w:jc w:val="center"/>
        <w:rPr>
          <w:b/>
          <w:sz w:val="24"/>
          <w:szCs w:val="24"/>
          <w:lang w:val="en-GB"/>
        </w:rPr>
      </w:pPr>
    </w:p>
    <w:p w14:paraId="29D9EA1C" w14:textId="77777777" w:rsidR="00B44320" w:rsidRDefault="00B44320" w:rsidP="007D1114">
      <w:pPr>
        <w:pStyle w:val="ListParagraph"/>
        <w:ind w:left="0"/>
        <w:rPr>
          <w:b/>
          <w:i/>
          <w:sz w:val="24"/>
          <w:szCs w:val="24"/>
          <w:lang w:val="en-GB"/>
        </w:rPr>
      </w:pPr>
    </w:p>
    <w:p w14:paraId="27F70DDD" w14:textId="77777777" w:rsidR="00B44320" w:rsidRDefault="00B44320" w:rsidP="007D1114">
      <w:pPr>
        <w:pStyle w:val="ListParagraph"/>
        <w:ind w:left="0"/>
        <w:rPr>
          <w:b/>
          <w:i/>
          <w:sz w:val="24"/>
          <w:szCs w:val="24"/>
          <w:lang w:val="en-GB"/>
        </w:rPr>
      </w:pPr>
    </w:p>
    <w:p w14:paraId="4BDB9B05" w14:textId="77777777" w:rsidR="00B44320" w:rsidRDefault="00B44320" w:rsidP="007D1114">
      <w:pPr>
        <w:pStyle w:val="ListParagraph"/>
        <w:ind w:left="0"/>
        <w:rPr>
          <w:b/>
          <w:i/>
          <w:sz w:val="24"/>
          <w:szCs w:val="24"/>
          <w:lang w:val="en-GB"/>
        </w:rPr>
      </w:pPr>
    </w:p>
    <w:p w14:paraId="42D6F073" w14:textId="77777777" w:rsidR="00B44320" w:rsidRDefault="00B44320" w:rsidP="007D1114">
      <w:pPr>
        <w:pStyle w:val="ListParagraph"/>
        <w:ind w:left="0"/>
        <w:rPr>
          <w:b/>
          <w:i/>
          <w:sz w:val="24"/>
          <w:szCs w:val="24"/>
          <w:lang w:val="en-GB"/>
        </w:rPr>
      </w:pPr>
    </w:p>
    <w:p w14:paraId="4AD33941" w14:textId="77777777" w:rsidR="00B44320" w:rsidRDefault="00B44320" w:rsidP="007D1114">
      <w:pPr>
        <w:pStyle w:val="ListParagraph"/>
        <w:ind w:left="0"/>
        <w:rPr>
          <w:b/>
          <w:i/>
          <w:sz w:val="24"/>
          <w:szCs w:val="24"/>
          <w:lang w:val="en-GB"/>
        </w:rPr>
      </w:pPr>
    </w:p>
    <w:p w14:paraId="24484569" w14:textId="77777777" w:rsidR="00B44320" w:rsidRDefault="00B44320" w:rsidP="007D1114">
      <w:pPr>
        <w:pStyle w:val="ListParagraph"/>
        <w:ind w:left="0"/>
        <w:rPr>
          <w:b/>
          <w:i/>
          <w:sz w:val="24"/>
          <w:szCs w:val="24"/>
          <w:lang w:val="en-GB"/>
        </w:rPr>
      </w:pPr>
    </w:p>
    <w:p w14:paraId="039B9BF9" w14:textId="77777777" w:rsidR="00B44320" w:rsidRDefault="00B44320" w:rsidP="007D1114">
      <w:pPr>
        <w:pStyle w:val="ListParagraph"/>
        <w:ind w:left="0"/>
        <w:rPr>
          <w:b/>
          <w:i/>
          <w:sz w:val="24"/>
          <w:szCs w:val="24"/>
          <w:lang w:val="en-GB"/>
        </w:rPr>
      </w:pPr>
    </w:p>
    <w:p w14:paraId="03BB563C" w14:textId="77777777" w:rsidR="00B44320" w:rsidRDefault="00B44320" w:rsidP="007D1114">
      <w:pPr>
        <w:pStyle w:val="ListParagraph"/>
        <w:ind w:left="0"/>
        <w:rPr>
          <w:b/>
          <w:i/>
          <w:sz w:val="24"/>
          <w:szCs w:val="24"/>
          <w:lang w:val="en-GB"/>
        </w:rPr>
      </w:pPr>
    </w:p>
    <w:p w14:paraId="44E7E6CE" w14:textId="77777777" w:rsidR="00B44320" w:rsidRDefault="00B44320" w:rsidP="007D1114">
      <w:pPr>
        <w:pStyle w:val="ListParagraph"/>
        <w:ind w:left="0"/>
        <w:rPr>
          <w:b/>
          <w:i/>
          <w:sz w:val="24"/>
          <w:szCs w:val="24"/>
          <w:lang w:val="en-GB"/>
        </w:rPr>
      </w:pPr>
    </w:p>
    <w:p w14:paraId="0F8E50B8" w14:textId="77777777" w:rsidR="00B44320" w:rsidRDefault="00B44320" w:rsidP="007D1114">
      <w:pPr>
        <w:pStyle w:val="ListParagraph"/>
        <w:ind w:left="0"/>
        <w:rPr>
          <w:b/>
          <w:i/>
          <w:sz w:val="24"/>
          <w:szCs w:val="24"/>
          <w:lang w:val="en-GB"/>
        </w:rPr>
      </w:pPr>
    </w:p>
    <w:p w14:paraId="61BB5B30" w14:textId="77777777" w:rsidR="00B44320" w:rsidRDefault="00B44320" w:rsidP="007D1114">
      <w:pPr>
        <w:pStyle w:val="ListParagraph"/>
        <w:ind w:left="0"/>
        <w:rPr>
          <w:b/>
          <w:i/>
          <w:sz w:val="24"/>
          <w:szCs w:val="24"/>
          <w:lang w:val="en-GB"/>
        </w:rPr>
      </w:pPr>
    </w:p>
    <w:p w14:paraId="6BA6310D" w14:textId="77777777" w:rsidR="00B44320" w:rsidRDefault="00B44320" w:rsidP="007D1114">
      <w:pPr>
        <w:pStyle w:val="ListParagraph"/>
        <w:ind w:left="0"/>
        <w:rPr>
          <w:b/>
          <w:i/>
          <w:sz w:val="24"/>
          <w:szCs w:val="24"/>
          <w:lang w:val="en-GB"/>
        </w:rPr>
      </w:pPr>
    </w:p>
    <w:p w14:paraId="61B4C026" w14:textId="77777777" w:rsidR="00B44320" w:rsidRDefault="00B44320" w:rsidP="007D1114">
      <w:pPr>
        <w:pStyle w:val="ListParagraph"/>
        <w:ind w:left="0"/>
        <w:rPr>
          <w:b/>
          <w:i/>
          <w:sz w:val="24"/>
          <w:szCs w:val="24"/>
          <w:lang w:val="en-GB"/>
        </w:rPr>
      </w:pPr>
    </w:p>
    <w:p w14:paraId="6E3C5887" w14:textId="77777777" w:rsidR="00B44320" w:rsidRDefault="00B44320" w:rsidP="007D1114">
      <w:pPr>
        <w:pStyle w:val="ListParagraph"/>
        <w:ind w:left="0"/>
        <w:rPr>
          <w:b/>
          <w:i/>
          <w:sz w:val="24"/>
          <w:szCs w:val="24"/>
          <w:lang w:val="en-GB"/>
        </w:rPr>
      </w:pPr>
    </w:p>
    <w:p w14:paraId="1C1D345F" w14:textId="77777777" w:rsidR="00B44320" w:rsidRDefault="00B44320" w:rsidP="007D1114">
      <w:pPr>
        <w:pStyle w:val="ListParagraph"/>
        <w:ind w:left="0"/>
        <w:rPr>
          <w:b/>
          <w:i/>
          <w:sz w:val="24"/>
          <w:szCs w:val="24"/>
          <w:lang w:val="en-GB"/>
        </w:rPr>
      </w:pPr>
    </w:p>
    <w:p w14:paraId="276EE7C5" w14:textId="77777777" w:rsidR="00B44320" w:rsidRDefault="00B44320" w:rsidP="007D1114">
      <w:pPr>
        <w:pStyle w:val="ListParagraph"/>
        <w:ind w:left="0"/>
        <w:rPr>
          <w:b/>
          <w:i/>
          <w:sz w:val="24"/>
          <w:szCs w:val="24"/>
          <w:lang w:val="en-GB"/>
        </w:rPr>
      </w:pPr>
    </w:p>
    <w:p w14:paraId="64BE4070" w14:textId="77777777" w:rsidR="00B44320" w:rsidRDefault="00B44320" w:rsidP="007D1114">
      <w:pPr>
        <w:pStyle w:val="ListParagraph"/>
        <w:ind w:left="0"/>
        <w:rPr>
          <w:b/>
          <w:i/>
          <w:sz w:val="24"/>
          <w:szCs w:val="24"/>
          <w:lang w:val="en-GB"/>
        </w:rPr>
      </w:pPr>
    </w:p>
    <w:p w14:paraId="71BAFAA7" w14:textId="77777777" w:rsidR="00B44320" w:rsidRDefault="00B44320" w:rsidP="007D1114">
      <w:pPr>
        <w:pStyle w:val="ListParagraph"/>
        <w:ind w:left="0"/>
        <w:rPr>
          <w:b/>
          <w:i/>
          <w:sz w:val="24"/>
          <w:szCs w:val="24"/>
          <w:lang w:val="en-GB"/>
        </w:rPr>
      </w:pPr>
    </w:p>
    <w:p w14:paraId="2D2EBD13" w14:textId="77777777" w:rsidR="00B44320" w:rsidRDefault="00B44320" w:rsidP="007D1114">
      <w:pPr>
        <w:pStyle w:val="ListParagraph"/>
        <w:ind w:left="0"/>
        <w:rPr>
          <w:b/>
          <w:i/>
          <w:sz w:val="24"/>
          <w:szCs w:val="24"/>
          <w:lang w:val="en-GB"/>
        </w:rPr>
      </w:pPr>
    </w:p>
    <w:p w14:paraId="751844A9" w14:textId="77777777" w:rsidR="00B44320" w:rsidRDefault="00B44320" w:rsidP="007D1114">
      <w:pPr>
        <w:pStyle w:val="ListParagraph"/>
        <w:ind w:left="0"/>
        <w:rPr>
          <w:b/>
          <w:i/>
          <w:sz w:val="24"/>
          <w:szCs w:val="24"/>
          <w:lang w:val="en-GB"/>
        </w:rPr>
      </w:pPr>
    </w:p>
    <w:p w14:paraId="3F0F0187" w14:textId="77777777" w:rsidR="00B44320" w:rsidRDefault="00B44320" w:rsidP="007D1114">
      <w:pPr>
        <w:pStyle w:val="ListParagraph"/>
        <w:ind w:left="0"/>
        <w:rPr>
          <w:b/>
          <w:i/>
          <w:sz w:val="24"/>
          <w:szCs w:val="24"/>
          <w:lang w:val="en-GB"/>
        </w:rPr>
      </w:pPr>
    </w:p>
    <w:p w14:paraId="3DBA74E1" w14:textId="77777777" w:rsidR="00B44320" w:rsidRDefault="00B44320" w:rsidP="007D1114">
      <w:pPr>
        <w:pStyle w:val="ListParagraph"/>
        <w:ind w:left="0"/>
        <w:rPr>
          <w:b/>
          <w:i/>
          <w:sz w:val="24"/>
          <w:szCs w:val="24"/>
          <w:lang w:val="en-GB"/>
        </w:rPr>
      </w:pPr>
    </w:p>
    <w:p w14:paraId="3522B79A" w14:textId="77777777" w:rsidR="00B44320" w:rsidRDefault="00B44320" w:rsidP="007D1114">
      <w:pPr>
        <w:pStyle w:val="ListParagraph"/>
        <w:ind w:left="0"/>
        <w:rPr>
          <w:b/>
          <w:i/>
          <w:sz w:val="24"/>
          <w:szCs w:val="24"/>
          <w:lang w:val="en-GB"/>
        </w:rPr>
      </w:pPr>
    </w:p>
    <w:p w14:paraId="0FEA5CF3" w14:textId="77777777" w:rsidR="00B44320" w:rsidRDefault="00B44320" w:rsidP="007D1114">
      <w:pPr>
        <w:pStyle w:val="ListParagraph"/>
        <w:ind w:left="0"/>
        <w:rPr>
          <w:b/>
          <w:i/>
          <w:sz w:val="24"/>
          <w:szCs w:val="24"/>
          <w:lang w:val="en-GB"/>
        </w:rPr>
      </w:pPr>
    </w:p>
    <w:p w14:paraId="2CFC8D20" w14:textId="77777777" w:rsidR="00B44320" w:rsidRDefault="00B44320" w:rsidP="007D1114">
      <w:pPr>
        <w:pStyle w:val="ListParagraph"/>
        <w:ind w:left="0"/>
        <w:rPr>
          <w:b/>
          <w:i/>
          <w:sz w:val="24"/>
          <w:szCs w:val="24"/>
          <w:lang w:val="en-GB"/>
        </w:rPr>
      </w:pPr>
    </w:p>
    <w:p w14:paraId="6FBEDCF6" w14:textId="77777777" w:rsidR="00B44320" w:rsidRDefault="00B44320" w:rsidP="007D1114">
      <w:pPr>
        <w:pStyle w:val="ListParagraph"/>
        <w:ind w:left="0"/>
        <w:rPr>
          <w:b/>
          <w:i/>
          <w:sz w:val="24"/>
          <w:szCs w:val="24"/>
          <w:lang w:val="en-GB"/>
        </w:rPr>
      </w:pPr>
    </w:p>
    <w:p w14:paraId="082FCF7E" w14:textId="77777777" w:rsidR="00B44320" w:rsidRDefault="00B44320" w:rsidP="007D1114">
      <w:pPr>
        <w:pStyle w:val="ListParagraph"/>
        <w:ind w:left="0"/>
        <w:rPr>
          <w:b/>
          <w:i/>
          <w:sz w:val="24"/>
          <w:szCs w:val="24"/>
          <w:lang w:val="en-GB"/>
        </w:rPr>
      </w:pPr>
    </w:p>
    <w:p w14:paraId="2D37CDA5" w14:textId="77777777" w:rsidR="00B44320" w:rsidRDefault="00B44320" w:rsidP="007D1114">
      <w:pPr>
        <w:pStyle w:val="ListParagraph"/>
        <w:ind w:left="0"/>
        <w:rPr>
          <w:b/>
          <w:i/>
          <w:sz w:val="24"/>
          <w:szCs w:val="24"/>
          <w:lang w:val="en-GB"/>
        </w:rPr>
      </w:pPr>
    </w:p>
    <w:p w14:paraId="50D9079C" w14:textId="77777777" w:rsidR="00B44320" w:rsidRDefault="00B44320" w:rsidP="007D1114">
      <w:pPr>
        <w:pStyle w:val="ListParagraph"/>
        <w:ind w:left="0"/>
        <w:rPr>
          <w:b/>
          <w:i/>
          <w:sz w:val="24"/>
          <w:szCs w:val="24"/>
          <w:lang w:val="en-GB"/>
        </w:rPr>
      </w:pPr>
    </w:p>
    <w:p w14:paraId="3105CF41" w14:textId="77777777" w:rsidR="00B44320" w:rsidRDefault="00B44320" w:rsidP="007D1114">
      <w:pPr>
        <w:pStyle w:val="ListParagraph"/>
        <w:ind w:left="0"/>
        <w:rPr>
          <w:b/>
          <w:i/>
          <w:sz w:val="24"/>
          <w:szCs w:val="24"/>
          <w:lang w:val="en-GB"/>
        </w:rPr>
      </w:pPr>
    </w:p>
    <w:p w14:paraId="46ECB373" w14:textId="77777777" w:rsidR="00B44320" w:rsidRDefault="00B44320" w:rsidP="007D1114">
      <w:pPr>
        <w:pStyle w:val="ListParagraph"/>
        <w:ind w:left="0"/>
        <w:rPr>
          <w:b/>
          <w:i/>
          <w:sz w:val="24"/>
          <w:szCs w:val="24"/>
          <w:lang w:val="en-GB"/>
        </w:rPr>
      </w:pPr>
    </w:p>
    <w:p w14:paraId="01AD1D85" w14:textId="77777777" w:rsidR="00B44320" w:rsidRDefault="00B44320" w:rsidP="007D1114">
      <w:pPr>
        <w:pStyle w:val="ListParagraph"/>
        <w:ind w:left="0"/>
        <w:rPr>
          <w:b/>
          <w:i/>
          <w:sz w:val="24"/>
          <w:szCs w:val="24"/>
          <w:lang w:val="en-GB"/>
        </w:rPr>
      </w:pPr>
    </w:p>
    <w:p w14:paraId="69522984" w14:textId="77777777" w:rsidR="00B44320" w:rsidRDefault="00B44320" w:rsidP="007D1114">
      <w:pPr>
        <w:pStyle w:val="ListParagraph"/>
        <w:ind w:left="0"/>
        <w:rPr>
          <w:b/>
          <w:i/>
          <w:sz w:val="24"/>
          <w:szCs w:val="24"/>
          <w:lang w:val="en-GB"/>
        </w:rPr>
      </w:pPr>
    </w:p>
    <w:p w14:paraId="100FA19F" w14:textId="77777777" w:rsidR="00B44320" w:rsidRDefault="00B44320" w:rsidP="007D1114">
      <w:pPr>
        <w:pStyle w:val="ListParagraph"/>
        <w:ind w:left="0"/>
        <w:rPr>
          <w:b/>
          <w:i/>
          <w:sz w:val="24"/>
          <w:szCs w:val="24"/>
          <w:lang w:val="en-GB"/>
        </w:rPr>
      </w:pPr>
      <w:r>
        <w:rPr>
          <w:b/>
          <w:i/>
          <w:noProof/>
          <w:sz w:val="24"/>
          <w:szCs w:val="24"/>
        </w:rPr>
        <w:drawing>
          <wp:inline distT="0" distB="0" distL="0" distR="0" wp14:anchorId="73AA3960" wp14:editId="64680F9C">
            <wp:extent cx="4471416" cy="6199632"/>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th_overview_FE_v1-0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71416" cy="6199632"/>
                    </a:xfrm>
                    <a:prstGeom prst="rect">
                      <a:avLst/>
                    </a:prstGeom>
                  </pic:spPr>
                </pic:pic>
              </a:graphicData>
            </a:graphic>
          </wp:inline>
        </w:drawing>
      </w:r>
    </w:p>
    <w:p w14:paraId="42B8141F" w14:textId="77777777" w:rsidR="00B44320" w:rsidRDefault="00B44320" w:rsidP="007D1114">
      <w:pPr>
        <w:pStyle w:val="ListParagraph"/>
        <w:ind w:left="0"/>
        <w:rPr>
          <w:b/>
          <w:i/>
          <w:sz w:val="24"/>
          <w:szCs w:val="24"/>
          <w:lang w:val="en-GB"/>
        </w:rPr>
      </w:pPr>
    </w:p>
    <w:p w14:paraId="2AE8CE6B" w14:textId="6B99DD5F" w:rsidR="00B44320" w:rsidRPr="00D304E0" w:rsidRDefault="00B44320" w:rsidP="007D1114">
      <w:pPr>
        <w:pStyle w:val="ListParagraph"/>
        <w:ind w:left="0"/>
        <w:rPr>
          <w:b/>
          <w:sz w:val="24"/>
          <w:szCs w:val="24"/>
          <w:lang w:val="en-GB"/>
        </w:rPr>
      </w:pPr>
      <w:r w:rsidRPr="0001188B">
        <w:rPr>
          <w:b/>
          <w:i/>
          <w:sz w:val="24"/>
          <w:szCs w:val="24"/>
          <w:lang w:val="en-GB"/>
        </w:rPr>
        <w:t xml:space="preserve">Figure </w:t>
      </w:r>
      <w:r>
        <w:rPr>
          <w:b/>
          <w:i/>
          <w:sz w:val="24"/>
          <w:szCs w:val="24"/>
          <w:lang w:val="en-GB"/>
        </w:rPr>
        <w:t>SI-6-</w:t>
      </w:r>
      <w:ins w:id="477" w:author="GRUEBLER Arnulf" w:date="2018-02-14T14:46:00Z">
        <w:r w:rsidR="005E3C7D">
          <w:rPr>
            <w:b/>
            <w:i/>
            <w:sz w:val="24"/>
            <w:szCs w:val="24"/>
            <w:lang w:val="en-GB"/>
          </w:rPr>
          <w:t>6</w:t>
        </w:r>
      </w:ins>
      <w:del w:id="478" w:author="GRUEBLER Arnulf" w:date="2018-02-14T14:46:00Z">
        <w:r w:rsidDel="005E3C7D">
          <w:rPr>
            <w:b/>
            <w:i/>
            <w:sz w:val="24"/>
            <w:szCs w:val="24"/>
            <w:lang w:val="en-GB"/>
          </w:rPr>
          <w:delText>5</w:delText>
        </w:r>
      </w:del>
      <w:r w:rsidRPr="0001188B">
        <w:rPr>
          <w:b/>
          <w:i/>
          <w:sz w:val="24"/>
          <w:szCs w:val="24"/>
          <w:lang w:val="en-GB"/>
        </w:rPr>
        <w:t xml:space="preserve">. LED scenario in historical context </w:t>
      </w:r>
      <w:proofErr w:type="gramStart"/>
      <w:r w:rsidRPr="0001188B">
        <w:rPr>
          <w:b/>
          <w:i/>
          <w:sz w:val="24"/>
          <w:szCs w:val="24"/>
          <w:lang w:val="en-GB"/>
        </w:rPr>
        <w:t xml:space="preserve">and in comparison </w:t>
      </w:r>
      <w:proofErr w:type="gramEnd"/>
      <w:r w:rsidRPr="0001188B">
        <w:rPr>
          <w:b/>
          <w:i/>
          <w:sz w:val="24"/>
          <w:szCs w:val="24"/>
          <w:lang w:val="en-GB"/>
        </w:rPr>
        <w:t>to the literature</w:t>
      </w:r>
      <w:r>
        <w:rPr>
          <w:b/>
          <w:i/>
          <w:sz w:val="24"/>
          <w:szCs w:val="24"/>
          <w:lang w:val="en-GB"/>
        </w:rPr>
        <w:t>, Global North</w:t>
      </w:r>
      <w:r w:rsidRPr="0001188B">
        <w:rPr>
          <w:b/>
          <w:i/>
          <w:sz w:val="24"/>
          <w:szCs w:val="24"/>
          <w:lang w:val="en-GB"/>
        </w:rPr>
        <w:t>.</w:t>
      </w:r>
      <w:r w:rsidRPr="0001188B">
        <w:rPr>
          <w:i/>
          <w:sz w:val="24"/>
          <w:szCs w:val="24"/>
          <w:lang w:val="en-GB"/>
        </w:rPr>
        <w:t xml:space="preserve"> </w:t>
      </w:r>
      <w:r>
        <w:rPr>
          <w:i/>
          <w:sz w:val="24"/>
          <w:szCs w:val="24"/>
          <w:lang w:val="en-GB"/>
        </w:rPr>
        <w:br/>
      </w:r>
      <w:r w:rsidRPr="0001188B">
        <w:rPr>
          <w:i/>
          <w:sz w:val="24"/>
          <w:szCs w:val="24"/>
          <w:lang w:val="en-GB"/>
        </w:rPr>
        <w:t>Structural change in final energy shares by sector (</w:t>
      </w:r>
      <w:r w:rsidRPr="0001188B">
        <w:rPr>
          <w:b/>
          <w:i/>
          <w:sz w:val="24"/>
          <w:szCs w:val="24"/>
          <w:lang w:val="en-GB"/>
        </w:rPr>
        <w:t>panel a</w:t>
      </w:r>
      <w:r w:rsidRPr="0001188B">
        <w:rPr>
          <w:i/>
          <w:sz w:val="24"/>
          <w:szCs w:val="24"/>
          <w:lang w:val="en-GB"/>
        </w:rPr>
        <w:t>), final energy shares by fuel (</w:t>
      </w:r>
      <w:r w:rsidRPr="0001188B">
        <w:rPr>
          <w:b/>
          <w:i/>
          <w:sz w:val="24"/>
          <w:szCs w:val="24"/>
          <w:lang w:val="en-GB"/>
        </w:rPr>
        <w:t>panel b</w:t>
      </w:r>
      <w:r w:rsidRPr="0001188B">
        <w:rPr>
          <w:i/>
          <w:sz w:val="24"/>
          <w:szCs w:val="24"/>
          <w:lang w:val="en-GB"/>
        </w:rPr>
        <w:t>), and primary energy shares (</w:t>
      </w:r>
      <w:r w:rsidRPr="0001188B">
        <w:rPr>
          <w:b/>
          <w:i/>
          <w:sz w:val="24"/>
          <w:szCs w:val="24"/>
          <w:lang w:val="en-GB"/>
        </w:rPr>
        <w:t>panel c</w:t>
      </w:r>
      <w:r w:rsidRPr="0001188B">
        <w:rPr>
          <w:i/>
          <w:sz w:val="24"/>
          <w:szCs w:val="24"/>
          <w:lang w:val="en-GB"/>
        </w:rPr>
        <w:t xml:space="preserve">), historical data (to 2014), LED scenario to 2050 (light shade) and simplified scenario extension post 2050 (stronger shade) used for calculating climate change outcomes.  For information absolute levels of historical final and primary energy are indicated for key years on top of panels a, b, and c. </w:t>
      </w:r>
      <w:r w:rsidRPr="0001188B">
        <w:rPr>
          <w:b/>
          <w:i/>
          <w:sz w:val="24"/>
          <w:szCs w:val="24"/>
          <w:lang w:val="en-GB"/>
        </w:rPr>
        <w:t>Panel d:</w:t>
      </w:r>
      <w:r w:rsidRPr="0001188B">
        <w:rPr>
          <w:i/>
          <w:sz w:val="24"/>
          <w:szCs w:val="24"/>
          <w:lang w:val="en-GB"/>
        </w:rPr>
        <w:t xml:space="preserve"> LED 2050 final energy demand (in EJ) compared to 2015 statistics, LED 2020 base year, and comparable scenarios with stringent climate mitigation for the year 2050</w:t>
      </w:r>
      <w:r>
        <w:rPr>
          <w:i/>
          <w:sz w:val="24"/>
          <w:szCs w:val="24"/>
          <w:lang w:val="en-GB"/>
        </w:rPr>
        <w:t>. For explanation of scenarios see Figure 4 in Main text.</w:t>
      </w:r>
    </w:p>
    <w:p w14:paraId="40439A97" w14:textId="77777777" w:rsidR="00B44320" w:rsidRDefault="00B44320" w:rsidP="007D1114">
      <w:pPr>
        <w:pStyle w:val="ListParagraph"/>
        <w:ind w:left="0"/>
        <w:rPr>
          <w:b/>
          <w:sz w:val="24"/>
          <w:szCs w:val="24"/>
          <w:lang w:val="en-GB"/>
        </w:rPr>
      </w:pPr>
      <w:r>
        <w:rPr>
          <w:b/>
          <w:noProof/>
          <w:sz w:val="24"/>
          <w:szCs w:val="24"/>
        </w:rPr>
        <w:drawing>
          <wp:inline distT="0" distB="0" distL="0" distR="0" wp14:anchorId="072BB7B4" wp14:editId="33333AAD">
            <wp:extent cx="4471416" cy="6199632"/>
            <wp:effectExtent l="0" t="0" r="571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th_overview_FE_v1-0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71416" cy="6199632"/>
                    </a:xfrm>
                    <a:prstGeom prst="rect">
                      <a:avLst/>
                    </a:prstGeom>
                  </pic:spPr>
                </pic:pic>
              </a:graphicData>
            </a:graphic>
          </wp:inline>
        </w:drawing>
      </w:r>
    </w:p>
    <w:p w14:paraId="7C8E63C6" w14:textId="77777777" w:rsidR="00B44320" w:rsidRDefault="00B44320" w:rsidP="007D1114">
      <w:pPr>
        <w:pStyle w:val="ListParagraph"/>
        <w:ind w:left="0"/>
        <w:rPr>
          <w:b/>
          <w:i/>
          <w:sz w:val="24"/>
          <w:szCs w:val="24"/>
          <w:lang w:val="en-GB"/>
        </w:rPr>
      </w:pPr>
    </w:p>
    <w:p w14:paraId="7D96A9B9" w14:textId="6E5053D4" w:rsidR="00B44320" w:rsidRPr="00302CBC" w:rsidRDefault="00B44320" w:rsidP="007D1114">
      <w:pPr>
        <w:pStyle w:val="ListParagraph"/>
        <w:ind w:left="0"/>
        <w:rPr>
          <w:b/>
          <w:sz w:val="24"/>
          <w:szCs w:val="24"/>
          <w:lang w:val="en-GB"/>
        </w:rPr>
      </w:pPr>
      <w:r w:rsidRPr="0001188B">
        <w:rPr>
          <w:b/>
          <w:i/>
          <w:sz w:val="24"/>
          <w:szCs w:val="24"/>
          <w:lang w:val="en-GB"/>
        </w:rPr>
        <w:t xml:space="preserve">Figure </w:t>
      </w:r>
      <w:r>
        <w:rPr>
          <w:b/>
          <w:i/>
          <w:sz w:val="24"/>
          <w:szCs w:val="24"/>
          <w:lang w:val="en-GB"/>
        </w:rPr>
        <w:t>SI-6-</w:t>
      </w:r>
      <w:ins w:id="479" w:author="GRUEBLER Arnulf" w:date="2018-02-14T14:46:00Z">
        <w:r w:rsidR="005E3C7D">
          <w:rPr>
            <w:b/>
            <w:i/>
            <w:sz w:val="24"/>
            <w:szCs w:val="24"/>
            <w:lang w:val="en-GB"/>
          </w:rPr>
          <w:t>7</w:t>
        </w:r>
      </w:ins>
      <w:del w:id="480" w:author="GRUEBLER Arnulf" w:date="2018-02-14T14:46:00Z">
        <w:r w:rsidDel="005E3C7D">
          <w:rPr>
            <w:b/>
            <w:i/>
            <w:sz w:val="24"/>
            <w:szCs w:val="24"/>
            <w:lang w:val="en-GB"/>
          </w:rPr>
          <w:delText>6</w:delText>
        </w:r>
      </w:del>
      <w:r>
        <w:rPr>
          <w:b/>
          <w:i/>
          <w:sz w:val="24"/>
          <w:szCs w:val="24"/>
          <w:lang w:val="en-GB"/>
        </w:rPr>
        <w:t xml:space="preserve">. </w:t>
      </w:r>
      <w:r w:rsidRPr="0001188B">
        <w:rPr>
          <w:b/>
          <w:i/>
          <w:sz w:val="24"/>
          <w:szCs w:val="24"/>
          <w:lang w:val="en-GB"/>
        </w:rPr>
        <w:t xml:space="preserve"> LED scenario in historical context </w:t>
      </w:r>
      <w:proofErr w:type="gramStart"/>
      <w:r w:rsidRPr="0001188B">
        <w:rPr>
          <w:b/>
          <w:i/>
          <w:sz w:val="24"/>
          <w:szCs w:val="24"/>
          <w:lang w:val="en-GB"/>
        </w:rPr>
        <w:t xml:space="preserve">and in comparison </w:t>
      </w:r>
      <w:proofErr w:type="gramEnd"/>
      <w:r w:rsidRPr="0001188B">
        <w:rPr>
          <w:b/>
          <w:i/>
          <w:sz w:val="24"/>
          <w:szCs w:val="24"/>
          <w:lang w:val="en-GB"/>
        </w:rPr>
        <w:t>to the literature</w:t>
      </w:r>
      <w:r>
        <w:rPr>
          <w:b/>
          <w:i/>
          <w:sz w:val="24"/>
          <w:szCs w:val="24"/>
          <w:lang w:val="en-GB"/>
        </w:rPr>
        <w:t>, Global South</w:t>
      </w:r>
      <w:r w:rsidRPr="0001188B">
        <w:rPr>
          <w:b/>
          <w:i/>
          <w:sz w:val="24"/>
          <w:szCs w:val="24"/>
          <w:lang w:val="en-GB"/>
        </w:rPr>
        <w:t>.</w:t>
      </w:r>
      <w:r w:rsidRPr="0001188B">
        <w:rPr>
          <w:i/>
          <w:sz w:val="24"/>
          <w:szCs w:val="24"/>
          <w:lang w:val="en-GB"/>
        </w:rPr>
        <w:t xml:space="preserve"> </w:t>
      </w:r>
      <w:r>
        <w:rPr>
          <w:i/>
          <w:sz w:val="24"/>
          <w:szCs w:val="24"/>
          <w:lang w:val="en-GB"/>
        </w:rPr>
        <w:br/>
      </w:r>
      <w:r w:rsidRPr="0001188B">
        <w:rPr>
          <w:i/>
          <w:sz w:val="24"/>
          <w:szCs w:val="24"/>
          <w:lang w:val="en-GB"/>
        </w:rPr>
        <w:t>Structural change in final energy shares by sector (</w:t>
      </w:r>
      <w:r w:rsidRPr="0001188B">
        <w:rPr>
          <w:b/>
          <w:i/>
          <w:sz w:val="24"/>
          <w:szCs w:val="24"/>
          <w:lang w:val="en-GB"/>
        </w:rPr>
        <w:t>panel a</w:t>
      </w:r>
      <w:r w:rsidRPr="0001188B">
        <w:rPr>
          <w:i/>
          <w:sz w:val="24"/>
          <w:szCs w:val="24"/>
          <w:lang w:val="en-GB"/>
        </w:rPr>
        <w:t>), final energy shares by fuel (</w:t>
      </w:r>
      <w:r w:rsidRPr="0001188B">
        <w:rPr>
          <w:b/>
          <w:i/>
          <w:sz w:val="24"/>
          <w:szCs w:val="24"/>
          <w:lang w:val="en-GB"/>
        </w:rPr>
        <w:t>panel b</w:t>
      </w:r>
      <w:r w:rsidRPr="0001188B">
        <w:rPr>
          <w:i/>
          <w:sz w:val="24"/>
          <w:szCs w:val="24"/>
          <w:lang w:val="en-GB"/>
        </w:rPr>
        <w:t>), and primary energy shares (</w:t>
      </w:r>
      <w:r w:rsidRPr="0001188B">
        <w:rPr>
          <w:b/>
          <w:i/>
          <w:sz w:val="24"/>
          <w:szCs w:val="24"/>
          <w:lang w:val="en-GB"/>
        </w:rPr>
        <w:t>panel c</w:t>
      </w:r>
      <w:r w:rsidRPr="0001188B">
        <w:rPr>
          <w:i/>
          <w:sz w:val="24"/>
          <w:szCs w:val="24"/>
          <w:lang w:val="en-GB"/>
        </w:rPr>
        <w:t xml:space="preserve">), historical data (to 2014), LED scenario to 2050 (light shade) and simplified scenario extension post 2050 (stronger shade) used for calculating climate change outcomes.  For information absolute levels of historical final and primary energy are indicated for key years on top of panels a, b, and c. </w:t>
      </w:r>
      <w:r w:rsidRPr="0001188B">
        <w:rPr>
          <w:b/>
          <w:i/>
          <w:sz w:val="24"/>
          <w:szCs w:val="24"/>
          <w:lang w:val="en-GB"/>
        </w:rPr>
        <w:t>Panel d:</w:t>
      </w:r>
      <w:r w:rsidRPr="0001188B">
        <w:rPr>
          <w:i/>
          <w:sz w:val="24"/>
          <w:szCs w:val="24"/>
          <w:lang w:val="en-GB"/>
        </w:rPr>
        <w:t xml:space="preserve"> LED 2050 final energy demand (in EJ) compared to 2015 statistics, LED 2020 base year, and comparable scenarios with stringent climate mitigation for the year 2050</w:t>
      </w:r>
      <w:r>
        <w:rPr>
          <w:i/>
          <w:sz w:val="24"/>
          <w:szCs w:val="24"/>
          <w:lang w:val="en-GB"/>
        </w:rPr>
        <w:t>. For explanation of scenarios see Figure 4 in Main text.</w:t>
      </w:r>
    </w:p>
    <w:p w14:paraId="17FA15B8" w14:textId="77777777" w:rsidR="00B44320" w:rsidRPr="00D304E0" w:rsidRDefault="00B44320" w:rsidP="007D1114">
      <w:pPr>
        <w:pStyle w:val="ListParagraph"/>
        <w:ind w:left="0"/>
        <w:rPr>
          <w:b/>
          <w:sz w:val="24"/>
          <w:szCs w:val="24"/>
          <w:lang w:val="en-GB"/>
        </w:rPr>
      </w:pPr>
    </w:p>
    <w:p w14:paraId="702002E4" w14:textId="2D0926AC" w:rsidR="00B44320" w:rsidRDefault="00B44320" w:rsidP="007D1114">
      <w:pPr>
        <w:spacing w:line="276" w:lineRule="auto"/>
      </w:pPr>
      <w:r w:rsidRPr="009F46CE">
        <w:t>Figure SI-6-</w:t>
      </w:r>
      <w:ins w:id="481" w:author="GRUEBLER Arnulf" w:date="2018-02-14T14:46:00Z">
        <w:r w:rsidR="005E3C7D">
          <w:t>8</w:t>
        </w:r>
      </w:ins>
      <w:del w:id="482" w:author="GRUEBLER Arnulf" w:date="2018-02-14T14:46:00Z">
        <w:r w:rsidDel="005E3C7D">
          <w:delText>7</w:delText>
        </w:r>
      </w:del>
      <w:r w:rsidRPr="009F46CE">
        <w:t xml:space="preserve"> below also reports regional results for our consistency check of LEDs structural change in final energy structure compared to historical energy transitions for our two macro-regions analogous to </w:t>
      </w:r>
      <w:r w:rsidRPr="009D46C4">
        <w:t xml:space="preserve">Figure </w:t>
      </w:r>
      <w:r w:rsidRPr="00D304E0">
        <w:t>5</w:t>
      </w:r>
      <w:r w:rsidRPr="009D46C4">
        <w:t xml:space="preserve"> in</w:t>
      </w:r>
      <w:r w:rsidRPr="008453B7">
        <w:t xml:space="preserve"> the main text. These transitions have first been described using a simple formal model of market substitut</w:t>
      </w:r>
      <w:r w:rsidRPr="004D130F">
        <w:t>ion by Marchetti and Nakicenovic</w:t>
      </w:r>
      <w:r w:rsidRPr="004D130F">
        <w:rPr>
          <w:noProof/>
          <w:vertAlign w:val="superscript"/>
        </w:rPr>
        <w:t>72</w:t>
      </w:r>
      <w:r w:rsidRPr="004D130F">
        <w:t xml:space="preserve"> drawing on the technological change literature whe</w:t>
      </w:r>
      <w:r w:rsidRPr="002E52BD">
        <w:t>re product or technology substitution</w:t>
      </w:r>
      <w:r w:rsidRPr="004D130F">
        <w:rPr>
          <w:noProof/>
          <w:vertAlign w:val="superscript"/>
        </w:rPr>
        <w:t>73</w:t>
      </w:r>
      <w:r w:rsidRPr="002E52BD">
        <w:t xml:space="preserve"> have been found to proceed along S-shaped market share curves, formalized by a set of coupled logistic equations akin to the generalized </w:t>
      </w:r>
      <w:proofErr w:type="spellStart"/>
      <w:r w:rsidRPr="002E52BD">
        <w:t>Lotka</w:t>
      </w:r>
      <w:proofErr w:type="spellEnd"/>
      <w:r w:rsidRPr="002E52BD">
        <w:t>-Volterra interspe</w:t>
      </w:r>
      <w:r w:rsidRPr="00670A69">
        <w:t>cies competition equations in biology</w:t>
      </w:r>
      <w:r w:rsidRPr="004D130F">
        <w:rPr>
          <w:noProof/>
          <w:vertAlign w:val="superscript"/>
        </w:rPr>
        <w:t>74</w:t>
      </w:r>
      <w:r w:rsidRPr="00563A3C">
        <w:t>.</w:t>
      </w:r>
    </w:p>
    <w:p w14:paraId="171BD6DF" w14:textId="77777777" w:rsidR="00B44320" w:rsidRDefault="00B44320" w:rsidP="007D1114">
      <w:pPr>
        <w:spacing w:line="276" w:lineRule="auto"/>
      </w:pPr>
    </w:p>
    <w:p w14:paraId="220EEE2C" w14:textId="77777777" w:rsidR="00B44320" w:rsidRDefault="00B44320" w:rsidP="007D1114">
      <w:pPr>
        <w:spacing w:line="276" w:lineRule="auto"/>
      </w:pPr>
      <w:r w:rsidRPr="00670A69">
        <w:t>Instead of traditional analyses focussing on fuel shares (e.g. coal versus electricity), we analyse the transition in final energy structure by aggregating the different final energy forms into the thr</w:t>
      </w:r>
      <w:r w:rsidRPr="003E6F14">
        <w:t>ee major sources of energy release: oxidation of carbon into CO</w:t>
      </w:r>
      <w:r w:rsidRPr="00E13734">
        <w:rPr>
          <w:vertAlign w:val="subscript"/>
        </w:rPr>
        <w:t>2</w:t>
      </w:r>
      <w:r w:rsidRPr="00E13734">
        <w:t>, oxidation of hydrogen to H</w:t>
      </w:r>
      <w:r w:rsidRPr="00E13734">
        <w:rPr>
          <w:vertAlign w:val="subscript"/>
        </w:rPr>
        <w:t>2</w:t>
      </w:r>
      <w:r w:rsidRPr="00E13734">
        <w:t xml:space="preserve">O, and lastly energy provided by electrons (electricity, where we also include the relatively smaller amounts of direct heat in final energy, from district heating grids or on-site solar thermal) (see also main text). This aggregation serves to simplify the exposition of the historical energy end-use transitions (moving from up to 10 different final energy carriers to just three processes) </w:t>
      </w:r>
      <w:proofErr w:type="gramStart"/>
      <w:r w:rsidRPr="00E13734">
        <w:t>and also</w:t>
      </w:r>
      <w:proofErr w:type="gramEnd"/>
      <w:r w:rsidRPr="00E13734">
        <w:t xml:space="preserve"> reflects the increasing </w:t>
      </w:r>
      <w:proofErr w:type="spellStart"/>
      <w:r w:rsidRPr="00E13734">
        <w:t>exergetic</w:t>
      </w:r>
      <w:proofErr w:type="spellEnd"/>
      <w:r w:rsidRPr="00E13734">
        <w:t xml:space="preserve"> quality in historical and future transitions from pre-industrial direct combustion of biomass (H:C ratio of 1:10) all the way to “</w:t>
      </w:r>
      <w:proofErr w:type="spellStart"/>
      <w:r w:rsidRPr="00E13734">
        <w:t>hydricity</w:t>
      </w:r>
      <w:proofErr w:type="spellEnd"/>
      <w:r w:rsidRPr="00E13734">
        <w:t>”</w:t>
      </w:r>
      <w:r>
        <w:t xml:space="preserve"> and electricity</w:t>
      </w:r>
      <w:r w:rsidRPr="00E13734">
        <w:t>.</w:t>
      </w:r>
    </w:p>
    <w:p w14:paraId="31D3DA90" w14:textId="77777777" w:rsidR="00B44320" w:rsidRDefault="00B44320" w:rsidP="007D1114">
      <w:pPr>
        <w:spacing w:line="276" w:lineRule="auto"/>
      </w:pPr>
    </w:p>
    <w:p w14:paraId="27749237" w14:textId="77777777" w:rsidR="00B44320" w:rsidRDefault="00B44320" w:rsidP="007D1114">
      <w:pPr>
        <w:spacing w:line="276" w:lineRule="auto"/>
      </w:pPr>
    </w:p>
    <w:p w14:paraId="3E1A21E5" w14:textId="77777777" w:rsidR="00B44320" w:rsidRDefault="00B44320" w:rsidP="007D1114">
      <w:pPr>
        <w:spacing w:line="276" w:lineRule="auto"/>
      </w:pPr>
    </w:p>
    <w:p w14:paraId="0B9326D6" w14:textId="77777777" w:rsidR="00B44320" w:rsidRDefault="00B44320" w:rsidP="007D1114">
      <w:pPr>
        <w:spacing w:line="276" w:lineRule="auto"/>
      </w:pPr>
    </w:p>
    <w:p w14:paraId="27458EA6" w14:textId="77777777" w:rsidR="00B44320" w:rsidRDefault="00B44320" w:rsidP="007D1114">
      <w:pPr>
        <w:spacing w:line="276" w:lineRule="auto"/>
      </w:pPr>
    </w:p>
    <w:p w14:paraId="327E44E8" w14:textId="77777777" w:rsidR="00B44320" w:rsidRDefault="00B44320" w:rsidP="007D1114">
      <w:pPr>
        <w:spacing w:line="276" w:lineRule="auto"/>
      </w:pPr>
    </w:p>
    <w:p w14:paraId="31264083" w14:textId="77777777" w:rsidR="00B44320" w:rsidRDefault="00B44320" w:rsidP="007D1114">
      <w:pPr>
        <w:spacing w:line="276" w:lineRule="auto"/>
      </w:pPr>
    </w:p>
    <w:p w14:paraId="2385BF54" w14:textId="77777777" w:rsidR="00B44320" w:rsidRDefault="00B44320" w:rsidP="007D1114">
      <w:pPr>
        <w:spacing w:line="276" w:lineRule="auto"/>
      </w:pPr>
    </w:p>
    <w:p w14:paraId="5D09B5E8" w14:textId="77777777" w:rsidR="00B44320" w:rsidRPr="00E13734" w:rsidRDefault="00B44320" w:rsidP="007D1114">
      <w:pPr>
        <w:spacing w:line="276" w:lineRule="auto"/>
      </w:pPr>
    </w:p>
    <w:p w14:paraId="58946E8E" w14:textId="77777777" w:rsidR="00B44320" w:rsidRPr="00E13734" w:rsidRDefault="00B44320" w:rsidP="007D1114">
      <w:pPr>
        <w:spacing w:line="276" w:lineRule="auto"/>
      </w:pPr>
    </w:p>
    <w:p w14:paraId="51621F4B" w14:textId="77777777" w:rsidR="00B44320" w:rsidRPr="00E13734" w:rsidRDefault="00B44320" w:rsidP="007D1114">
      <w:pPr>
        <w:spacing w:line="276" w:lineRule="auto"/>
        <w:jc w:val="center"/>
      </w:pPr>
      <w:r w:rsidRPr="000F0F4D">
        <w:rPr>
          <w:noProof/>
          <w:lang w:val="en-US"/>
        </w:rPr>
        <w:drawing>
          <wp:anchor distT="0" distB="0" distL="114300" distR="114300" simplePos="0" relativeHeight="251660288" behindDoc="0" locked="0" layoutInCell="1" allowOverlap="1" wp14:anchorId="4F5EC0DC" wp14:editId="011992BD">
            <wp:simplePos x="0" y="0"/>
            <wp:positionH relativeFrom="column">
              <wp:posOffset>1301001</wp:posOffset>
            </wp:positionH>
            <wp:positionV relativeFrom="paragraph">
              <wp:posOffset>264795</wp:posOffset>
            </wp:positionV>
            <wp:extent cx="123190" cy="174625"/>
            <wp:effectExtent l="0" t="0" r="0" b="0"/>
            <wp:wrapNone/>
            <wp:docPr id="306"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rotWithShape="1">
                    <a:blip r:embed="rId41" cstate="print">
                      <a:extLst>
                        <a:ext uri="{28A0092B-C50C-407E-A947-70E740481C1C}">
                          <a14:useLocalDpi xmlns:a14="http://schemas.microsoft.com/office/drawing/2010/main" val="0"/>
                        </a:ext>
                      </a:extLst>
                    </a:blip>
                    <a:srcRect l="11111" t="2877" r="86232" b="93919"/>
                    <a:stretch/>
                  </pic:blipFill>
                  <pic:spPr>
                    <a:xfrm>
                      <a:off x="0" y="0"/>
                      <a:ext cx="123190" cy="174625"/>
                    </a:xfrm>
                    <a:prstGeom prst="rect">
                      <a:avLst/>
                    </a:prstGeom>
                  </pic:spPr>
                </pic:pic>
              </a:graphicData>
            </a:graphic>
            <wp14:sizeRelV relativeFrom="margin">
              <wp14:pctHeight>0</wp14:pctHeight>
            </wp14:sizeRelV>
          </wp:anchor>
        </w:drawing>
      </w:r>
      <w:r>
        <w:rPr>
          <w:noProof/>
          <w:lang w:val="en-US"/>
        </w:rPr>
        <w:drawing>
          <wp:inline distT="0" distB="0" distL="0" distR="0" wp14:anchorId="4D1F15D4" wp14:editId="3C95568F">
            <wp:extent cx="4032504" cy="2852928"/>
            <wp:effectExtent l="0" t="0" r="635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th_FE_CHe.png"/>
                    <pic:cNvPicPr/>
                  </pic:nvPicPr>
                  <pic:blipFill>
                    <a:blip r:embed="rId45">
                      <a:extLst>
                        <a:ext uri="{28A0092B-C50C-407E-A947-70E740481C1C}">
                          <a14:useLocalDpi xmlns:a14="http://schemas.microsoft.com/office/drawing/2010/main" val="0"/>
                        </a:ext>
                      </a:extLst>
                    </a:blip>
                    <a:stretch>
                      <a:fillRect/>
                    </a:stretch>
                  </pic:blipFill>
                  <pic:spPr>
                    <a:xfrm>
                      <a:off x="0" y="0"/>
                      <a:ext cx="4032504" cy="2852928"/>
                    </a:xfrm>
                    <a:prstGeom prst="rect">
                      <a:avLst/>
                    </a:prstGeom>
                  </pic:spPr>
                </pic:pic>
              </a:graphicData>
            </a:graphic>
          </wp:inline>
        </w:drawing>
      </w:r>
    </w:p>
    <w:p w14:paraId="3C5754B1" w14:textId="77777777" w:rsidR="00B44320" w:rsidRPr="00E13734" w:rsidRDefault="00B44320" w:rsidP="007D1114">
      <w:pPr>
        <w:spacing w:line="276" w:lineRule="auto"/>
        <w:jc w:val="both"/>
      </w:pPr>
    </w:p>
    <w:p w14:paraId="7D58D8F9" w14:textId="77777777" w:rsidR="00B44320" w:rsidRPr="00E13734" w:rsidRDefault="00B44320" w:rsidP="007D1114">
      <w:pPr>
        <w:spacing w:line="276" w:lineRule="auto"/>
        <w:jc w:val="center"/>
      </w:pPr>
      <w:r w:rsidRPr="000F0F4D">
        <w:rPr>
          <w:noProof/>
          <w:lang w:val="en-US"/>
        </w:rPr>
        <w:drawing>
          <wp:anchor distT="0" distB="0" distL="114300" distR="114300" simplePos="0" relativeHeight="251659264" behindDoc="0" locked="0" layoutInCell="1" allowOverlap="1" wp14:anchorId="48268A82" wp14:editId="099C7FE9">
            <wp:simplePos x="0" y="0"/>
            <wp:positionH relativeFrom="column">
              <wp:posOffset>1315720</wp:posOffset>
            </wp:positionH>
            <wp:positionV relativeFrom="paragraph">
              <wp:posOffset>266586</wp:posOffset>
            </wp:positionV>
            <wp:extent cx="179070" cy="174625"/>
            <wp:effectExtent l="0" t="0" r="0" b="0"/>
            <wp:wrapNone/>
            <wp:docPr id="305"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41" cstate="print">
                      <a:extLst>
                        <a:ext uri="{28A0092B-C50C-407E-A947-70E740481C1C}">
                          <a14:useLocalDpi xmlns:a14="http://schemas.microsoft.com/office/drawing/2010/main" val="0"/>
                        </a:ext>
                      </a:extLst>
                    </a:blip>
                    <a:srcRect l="60486" t="2877" r="35649" b="93919"/>
                    <a:stretch/>
                  </pic:blipFill>
                  <pic:spPr>
                    <a:xfrm>
                      <a:off x="0" y="0"/>
                      <a:ext cx="179070" cy="174625"/>
                    </a:xfrm>
                    <a:prstGeom prst="rect">
                      <a:avLst/>
                    </a:prstGeom>
                  </pic:spPr>
                </pic:pic>
              </a:graphicData>
            </a:graphic>
          </wp:anchor>
        </w:drawing>
      </w:r>
      <w:r>
        <w:rPr>
          <w:noProof/>
          <w:lang w:val="en-US"/>
        </w:rPr>
        <w:drawing>
          <wp:inline distT="0" distB="0" distL="0" distR="0" wp14:anchorId="53E3C996" wp14:editId="64B96551">
            <wp:extent cx="4032504" cy="2852928"/>
            <wp:effectExtent l="0" t="0" r="635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th_FE_CHe.png"/>
                    <pic:cNvPicPr/>
                  </pic:nvPicPr>
                  <pic:blipFill>
                    <a:blip r:embed="rId46">
                      <a:extLst>
                        <a:ext uri="{28A0092B-C50C-407E-A947-70E740481C1C}">
                          <a14:useLocalDpi xmlns:a14="http://schemas.microsoft.com/office/drawing/2010/main" val="0"/>
                        </a:ext>
                      </a:extLst>
                    </a:blip>
                    <a:stretch>
                      <a:fillRect/>
                    </a:stretch>
                  </pic:blipFill>
                  <pic:spPr>
                    <a:xfrm>
                      <a:off x="0" y="0"/>
                      <a:ext cx="4032504" cy="2852928"/>
                    </a:xfrm>
                    <a:prstGeom prst="rect">
                      <a:avLst/>
                    </a:prstGeom>
                  </pic:spPr>
                </pic:pic>
              </a:graphicData>
            </a:graphic>
          </wp:inline>
        </w:drawing>
      </w:r>
    </w:p>
    <w:p w14:paraId="5488BE05" w14:textId="7B090575" w:rsidR="00B44320" w:rsidRPr="002E52BD" w:rsidRDefault="00B44320" w:rsidP="007D1114">
      <w:pPr>
        <w:spacing w:line="276" w:lineRule="auto"/>
      </w:pPr>
      <w:r w:rsidRPr="003C445D">
        <w:rPr>
          <w:b/>
          <w:i/>
        </w:rPr>
        <w:t>Figure SI-6-</w:t>
      </w:r>
      <w:ins w:id="483" w:author="GRUEBLER Arnulf" w:date="2018-02-14T14:47:00Z">
        <w:r w:rsidR="00986788">
          <w:rPr>
            <w:b/>
            <w:i/>
          </w:rPr>
          <w:t>8</w:t>
        </w:r>
      </w:ins>
      <w:del w:id="484" w:author="GRUEBLER Arnulf" w:date="2018-02-14T14:47:00Z">
        <w:r w:rsidDel="00986788">
          <w:rPr>
            <w:b/>
            <w:i/>
          </w:rPr>
          <w:delText>7</w:delText>
        </w:r>
      </w:del>
      <w:r>
        <w:rPr>
          <w:b/>
          <w:i/>
        </w:rPr>
        <w:t xml:space="preserve">. </w:t>
      </w:r>
      <w:del w:id="485" w:author="GRUEBLER Arnulf" w:date="2018-02-14T14:47:00Z">
        <w:r w:rsidRPr="003C445D" w:rsidDel="00986788">
          <w:rPr>
            <w:b/>
            <w:i/>
          </w:rPr>
          <w:delText xml:space="preserve">Dynamics. </w:delText>
        </w:r>
      </w:del>
      <w:r w:rsidRPr="003C445D">
        <w:rPr>
          <w:b/>
          <w:i/>
        </w:rPr>
        <w:t>Dynamics of change in final energy structure historically a</w:t>
      </w:r>
      <w:r w:rsidRPr="009F46CE">
        <w:rPr>
          <w:b/>
          <w:i/>
        </w:rPr>
        <w:t>nd in the LED scenario in the Global North (panel a) and Global South (panel b).</w:t>
      </w:r>
      <w:r w:rsidRPr="009F46CE">
        <w:rPr>
          <w:i/>
        </w:rPr>
        <w:t xml:space="preserve"> Notes: Fractional shares of final energy provided by (oxidation of) carbon (C), hydrogen (H), and electrons (e) in electricity also including direct uses of heat. Hydrocarbon fuels are allocated to the respective Carbon and hydrogen fractions of fuels are allocated based on stoichiometric hydrogen-carbon ratios (e.g. 4:1 in case of methane, CH</w:t>
      </w:r>
      <w:r w:rsidRPr="009F46CE">
        <w:rPr>
          <w:i/>
          <w:vertAlign w:val="subscript"/>
        </w:rPr>
        <w:t>4</w:t>
      </w:r>
      <w:r w:rsidRPr="009F46CE">
        <w:rPr>
          <w:i/>
        </w:rPr>
        <w:t>) applied to energy contents using lower heating values (LHV). Symbols represent historical (1950 to 2015) and LED scenario data (2020, 2030, 2040, 2050). Lines represent logistic substitution curves fitted to 1900-1995 historical data and 2020-2050 LED scenario data (shaded symbols) omitting the 1995-2015 stagnation in observable structur</w:t>
      </w:r>
      <w:r w:rsidRPr="008453B7">
        <w:rPr>
          <w:i/>
        </w:rPr>
        <w:t>al change (unshaded symbols).</w:t>
      </w:r>
    </w:p>
    <w:p w14:paraId="1CEE9F82" w14:textId="77777777" w:rsidR="00B44320" w:rsidRPr="00670A69" w:rsidRDefault="00B44320" w:rsidP="007D1114">
      <w:pPr>
        <w:spacing w:line="276" w:lineRule="auto"/>
        <w:rPr>
          <w:b/>
        </w:rPr>
      </w:pPr>
    </w:p>
    <w:p w14:paraId="096A01F7" w14:textId="77777777" w:rsidR="00B44320" w:rsidRPr="003E6F14" w:rsidRDefault="00B44320" w:rsidP="007D1114">
      <w:pPr>
        <w:spacing w:line="276" w:lineRule="auto"/>
        <w:rPr>
          <w:b/>
        </w:rPr>
      </w:pPr>
      <w:r w:rsidRPr="003E6F14">
        <w:rPr>
          <w:b/>
        </w:rPr>
        <w:br w:type="page"/>
      </w:r>
    </w:p>
    <w:p w14:paraId="10DC859F" w14:textId="77777777" w:rsidR="00B32EE6" w:rsidRDefault="00B32EE6" w:rsidP="00B32EE6">
      <w:pPr>
        <w:spacing w:line="276" w:lineRule="auto"/>
        <w:rPr>
          <w:ins w:id="486" w:author="GRUEBLER Arnulf" w:date="2018-02-19T14:17:00Z"/>
          <w:b/>
        </w:rPr>
      </w:pPr>
      <w:commentRangeStart w:id="487"/>
      <w:ins w:id="488" w:author="GRUEBLER Arnulf" w:date="2018-02-19T14:17:00Z">
        <w:r w:rsidRPr="00B32EE6">
          <w:rPr>
            <w:b/>
            <w:rPrChange w:id="489" w:author="GRUEBLER Arnulf" w:date="2018-02-19T14:17:00Z">
              <w:rPr/>
            </w:rPrChange>
          </w:rPr>
          <w:t xml:space="preserve">Additional Results </w:t>
        </w:r>
        <w:r w:rsidRPr="00B32EE6">
          <w:rPr>
            <w:b/>
          </w:rPr>
          <w:t>Sustainable</w:t>
        </w:r>
        <w:r>
          <w:rPr>
            <w:b/>
          </w:rPr>
          <w:t xml:space="preserve"> </w:t>
        </w:r>
        <w:commentRangeEnd w:id="487"/>
        <w:r>
          <w:rPr>
            <w:rStyle w:val="CommentReference"/>
            <w:lang w:val="en-US"/>
          </w:rPr>
          <w:commentReference w:id="487"/>
        </w:r>
        <w:r>
          <w:rPr>
            <w:b/>
          </w:rPr>
          <w:t>food and biomass</w:t>
        </w:r>
      </w:ins>
    </w:p>
    <w:p w14:paraId="44705C90" w14:textId="77777777" w:rsidR="00B32EE6" w:rsidRDefault="00B32EE6" w:rsidP="00B32EE6">
      <w:pPr>
        <w:spacing w:line="276" w:lineRule="auto"/>
        <w:rPr>
          <w:ins w:id="490" w:author="GRUEBLER Arnulf" w:date="2018-02-19T14:17:00Z"/>
        </w:rPr>
      </w:pPr>
    </w:p>
    <w:p w14:paraId="27B2786A" w14:textId="09776528" w:rsidR="00B32EE6" w:rsidRDefault="00B32EE6" w:rsidP="00B32EE6">
      <w:pPr>
        <w:spacing w:line="276" w:lineRule="auto"/>
        <w:rPr>
          <w:ins w:id="491" w:author="GRUEBLER Arnulf" w:date="2018-02-19T14:15:00Z"/>
        </w:rPr>
      </w:pPr>
      <w:ins w:id="492" w:author="GRUEBLER Arnulf" w:date="2018-02-19T14:15:00Z">
        <w:r>
          <w:t>The foundation of a good quality of life is good health, which also relies on adequate and appropriate nutrition. In the Global South, 815 million people are still currently undernourished by inadequate calorie intake (FAO et al., 2017). In contrast, excess calories from unhealthy foods have increased the risk of chronic diseases from obesity in industrialized countries and increasingly among the affluent population segments in developing economies as well.  Food demand is globally expected to increase by 70 to 100 percent by 2050 (</w:t>
        </w:r>
        <w:proofErr w:type="spellStart"/>
        <w:r>
          <w:t>Valin</w:t>
        </w:r>
        <w:proofErr w:type="spellEnd"/>
        <w:r>
          <w:t xml:space="preserve"> et al, 2014), however food security does not only rely on food supply but also on adequate food access, distribution and use.</w:t>
        </w:r>
      </w:ins>
    </w:p>
    <w:p w14:paraId="04C242AB" w14:textId="77777777" w:rsidR="00B32EE6" w:rsidRDefault="00B32EE6" w:rsidP="00B32EE6">
      <w:pPr>
        <w:spacing w:line="276" w:lineRule="auto"/>
        <w:rPr>
          <w:ins w:id="493" w:author="GRUEBLER Arnulf" w:date="2018-02-19T14:15:00Z"/>
        </w:rPr>
      </w:pPr>
    </w:p>
    <w:p w14:paraId="2B844A87" w14:textId="20716B4B" w:rsidR="00B32EE6" w:rsidRPr="001864E9" w:rsidRDefault="00B32EE6" w:rsidP="00B32EE6">
      <w:pPr>
        <w:spacing w:line="276" w:lineRule="auto"/>
        <w:rPr>
          <w:ins w:id="494" w:author="GRUEBLER Arnulf" w:date="2018-02-19T14:15:00Z"/>
          <w:lang w:val="en-US"/>
        </w:rPr>
      </w:pPr>
      <w:ins w:id="495" w:author="GRUEBLER Arnulf" w:date="2018-02-19T14:15:00Z">
        <w:r>
          <w:t>The LED scenario combines production intensification and evolution of diets towards nutritious food with lower GHG emission footprints. On the demand side, concerns about healthy living lead to only moderate increases in daily calorific intake. On the supply side, crop and livestock production yields are expected to continue their historical trends, reflecting the current prospects on research, development and technology adoption. The impact of climate change is also significantly mitigated in the LED scenario that limits global warming below 1.5 degrees above pre-industrial levels. Deforestation rates in LED are progressively reduced through more active policies of land protection and carbon pricing. All these changes are captured through the GLOBIOM modelling framework (</w:t>
        </w:r>
        <w:proofErr w:type="spellStart"/>
        <w:r>
          <w:t>Havlik</w:t>
        </w:r>
        <w:proofErr w:type="spellEnd"/>
        <w:r>
          <w:t xml:space="preserve"> et al., 2011, 2014) quantification of the LED scenario.</w:t>
        </w:r>
      </w:ins>
    </w:p>
    <w:p w14:paraId="0D2BDD8F" w14:textId="77777777" w:rsidR="00B32EE6" w:rsidRDefault="00B32EE6" w:rsidP="00B32EE6">
      <w:pPr>
        <w:spacing w:line="276" w:lineRule="auto"/>
        <w:rPr>
          <w:ins w:id="496" w:author="GRUEBLER Arnulf" w:date="2018-02-19T14:15:00Z"/>
        </w:rPr>
      </w:pPr>
    </w:p>
    <w:p w14:paraId="66DF797C" w14:textId="77777777" w:rsidR="00B32EE6" w:rsidRPr="0002446E" w:rsidRDefault="00B32EE6" w:rsidP="00B32EE6">
      <w:pPr>
        <w:spacing w:line="276" w:lineRule="auto"/>
        <w:rPr>
          <w:ins w:id="497" w:author="GRUEBLER Arnulf" w:date="2018-02-19T14:15:00Z"/>
          <w:b/>
        </w:rPr>
      </w:pPr>
      <w:ins w:id="498" w:author="GRUEBLER Arnulf" w:date="2018-02-19T14:15:00Z">
        <w:r w:rsidRPr="0002446E">
          <w:rPr>
            <w:b/>
          </w:rPr>
          <w:t xml:space="preserve">Healthy and low carbon impact diets </w:t>
        </w:r>
      </w:ins>
    </w:p>
    <w:p w14:paraId="26446F47" w14:textId="77777777" w:rsidR="00B32EE6" w:rsidRDefault="00B32EE6" w:rsidP="00B32EE6">
      <w:pPr>
        <w:spacing w:line="276" w:lineRule="auto"/>
        <w:rPr>
          <w:ins w:id="499" w:author="GRUEBLER Arnulf" w:date="2018-02-19T14:15:00Z"/>
        </w:rPr>
      </w:pPr>
    </w:p>
    <w:p w14:paraId="2A6DB97B" w14:textId="77777777" w:rsidR="00B32EE6" w:rsidRDefault="00B32EE6" w:rsidP="00B32EE6">
      <w:pPr>
        <w:spacing w:line="276" w:lineRule="auto"/>
        <w:rPr>
          <w:ins w:id="500" w:author="GRUEBLER Arnulf" w:date="2018-02-19T14:15:00Z"/>
        </w:rPr>
      </w:pPr>
      <w:ins w:id="501" w:author="GRUEBLER Arnulf" w:date="2018-02-19T14:15:00Z">
        <w:r>
          <w:t>We follow in the LED scenario diets transition that reflect economic growth and preferences of consumers for higher standard food products. Diet preference shifts for GLOBIOM are based on the standard SSP2 assumptions (</w:t>
        </w:r>
        <w:proofErr w:type="spellStart"/>
        <w:r>
          <w:t>Valin</w:t>
        </w:r>
        <w:proofErr w:type="spellEnd"/>
        <w:r>
          <w:t xml:space="preserve"> et al., 2013, </w:t>
        </w:r>
        <w:proofErr w:type="spellStart"/>
        <w:r>
          <w:t>Fricko</w:t>
        </w:r>
        <w:proofErr w:type="spellEnd"/>
        <w:r>
          <w:t xml:space="preserve"> et al. 2016). These assume a continuation of the historical trends in terms of overall dietary transitions, in line with other projections from FAO (</w:t>
        </w:r>
        <w:proofErr w:type="spellStart"/>
        <w:r>
          <w:t>Bruisma</w:t>
        </w:r>
        <w:proofErr w:type="spellEnd"/>
        <w:r>
          <w:t xml:space="preserve"> and </w:t>
        </w:r>
        <w:proofErr w:type="spellStart"/>
        <w:r>
          <w:t>Alexandratos</w:t>
        </w:r>
        <w:proofErr w:type="spellEnd"/>
        <w:r>
          <w:t xml:space="preserve">, 2012). </w:t>
        </w:r>
        <w:proofErr w:type="gramStart"/>
        <w:r>
          <w:t>In particular, only</w:t>
        </w:r>
        <w:proofErr w:type="gramEnd"/>
        <w:r>
          <w:t xml:space="preserve"> moderate westernisation of diets is observed in the developing world, and consumption of animal products remain notably low in India. In all regions, consumer awareness mixed with climate policy incentives also influence the composition of diets at the product level, with less rice and red meat consumption (see Frank et al., 2017).</w:t>
        </w:r>
      </w:ins>
    </w:p>
    <w:p w14:paraId="4E71707C" w14:textId="77777777" w:rsidR="00B32EE6" w:rsidRPr="0002446E" w:rsidRDefault="00B32EE6" w:rsidP="00B32EE6">
      <w:pPr>
        <w:pStyle w:val="ListParagraph"/>
        <w:rPr>
          <w:ins w:id="502" w:author="GRUEBLER Arnulf" w:date="2018-02-19T14:15:00Z"/>
        </w:rPr>
      </w:pPr>
    </w:p>
    <w:p w14:paraId="70F525DA" w14:textId="77777777" w:rsidR="00B32EE6" w:rsidRPr="0002446E" w:rsidRDefault="00B32EE6" w:rsidP="00B32EE6">
      <w:pPr>
        <w:pStyle w:val="ListParagraph"/>
        <w:ind w:left="0"/>
        <w:rPr>
          <w:ins w:id="503" w:author="GRUEBLER Arnulf" w:date="2018-02-19T14:15:00Z"/>
        </w:rPr>
      </w:pPr>
      <w:ins w:id="504" w:author="GRUEBLER Arnulf" w:date="2018-02-19T14:15:00Z">
        <w:r>
          <w:t>Table SI-3d-1 summarizes LEDs main trends in food consumption. By 2050, average daily calorie intake in the Global South (GS) increases to over 3,000 kcal, implying that food availability issues are solved. In the Global North (GN), daily intake does not exceed 3,500 kcal, and meat consumption stays relatively constant despite increasing economic growth, reflecting a change in consumption habits. Economic growth, end of undernourishment and better nutrition leads to an increase in kilocalories in the South, including for animal product calories but consumption of red meat remains low. This is due to change in consumer awareness but also to carbon taxes on the most GHG emission intensive products. A food consumption constraint is implemented in the model to ensure that these products are substituted with other food items without health impacts.</w:t>
        </w:r>
      </w:ins>
    </w:p>
    <w:p w14:paraId="07BA101D" w14:textId="77777777" w:rsidR="00B32EE6" w:rsidRDefault="00B32EE6" w:rsidP="00B32EE6">
      <w:pPr>
        <w:spacing w:line="276" w:lineRule="auto"/>
        <w:rPr>
          <w:ins w:id="505" w:author="GRUEBLER Arnulf" w:date="2018-02-19T14:15:00Z"/>
        </w:rPr>
      </w:pPr>
    </w:p>
    <w:p w14:paraId="0808DC04" w14:textId="77777777" w:rsidR="00B32EE6" w:rsidRDefault="00B32EE6" w:rsidP="00B32EE6">
      <w:pPr>
        <w:spacing w:line="276" w:lineRule="auto"/>
        <w:rPr>
          <w:ins w:id="506" w:author="GRUEBLER Arnulf" w:date="2018-02-19T14:15:00Z"/>
          <w:b/>
        </w:rPr>
      </w:pPr>
      <w:ins w:id="507" w:author="GRUEBLER Arnulf" w:date="2018-02-19T14:15:00Z">
        <w:r>
          <w:rPr>
            <w:b/>
          </w:rPr>
          <w:t>Table SI-3d-1: Food consumption in the LED scenario.</w:t>
        </w:r>
      </w:ins>
    </w:p>
    <w:tbl>
      <w:tblPr>
        <w:tblStyle w:val="TableGrid"/>
        <w:tblW w:w="0" w:type="auto"/>
        <w:tblLayout w:type="fixed"/>
        <w:tblLook w:val="04A0" w:firstRow="1" w:lastRow="0" w:firstColumn="1" w:lastColumn="0" w:noHBand="0" w:noVBand="1"/>
      </w:tblPr>
      <w:tblGrid>
        <w:gridCol w:w="3397"/>
        <w:gridCol w:w="993"/>
        <w:gridCol w:w="992"/>
        <w:gridCol w:w="850"/>
        <w:gridCol w:w="953"/>
        <w:gridCol w:w="850"/>
        <w:gridCol w:w="851"/>
      </w:tblGrid>
      <w:tr w:rsidR="00B32EE6" w14:paraId="1C2BD7C9" w14:textId="77777777" w:rsidTr="00C14200">
        <w:trPr>
          <w:ins w:id="508" w:author="GRUEBLER Arnulf" w:date="2018-02-19T14:15:00Z"/>
        </w:trPr>
        <w:tc>
          <w:tcPr>
            <w:tcW w:w="3397" w:type="dxa"/>
            <w:tcBorders>
              <w:top w:val="single" w:sz="4" w:space="0" w:color="auto"/>
              <w:left w:val="single" w:sz="4" w:space="0" w:color="auto"/>
              <w:bottom w:val="single" w:sz="4" w:space="0" w:color="auto"/>
              <w:right w:val="single" w:sz="4" w:space="0" w:color="auto"/>
            </w:tcBorders>
          </w:tcPr>
          <w:p w14:paraId="56ED30C3" w14:textId="77777777" w:rsidR="00B32EE6" w:rsidRDefault="00B32EE6" w:rsidP="00C14200">
            <w:pPr>
              <w:spacing w:line="276" w:lineRule="auto"/>
              <w:rPr>
                <w:ins w:id="509" w:author="GRUEBLER Arnulf" w:date="2018-02-19T14:15:00Z"/>
              </w:rPr>
            </w:pPr>
          </w:p>
        </w:tc>
        <w:tc>
          <w:tcPr>
            <w:tcW w:w="1985" w:type="dxa"/>
            <w:gridSpan w:val="2"/>
            <w:tcBorders>
              <w:top w:val="single" w:sz="4" w:space="0" w:color="auto"/>
              <w:left w:val="single" w:sz="4" w:space="0" w:color="auto"/>
              <w:bottom w:val="single" w:sz="4" w:space="0" w:color="auto"/>
              <w:right w:val="single" w:sz="4" w:space="0" w:color="auto"/>
            </w:tcBorders>
            <w:hideMark/>
          </w:tcPr>
          <w:p w14:paraId="6474823A" w14:textId="77777777" w:rsidR="00B32EE6" w:rsidRDefault="00B32EE6" w:rsidP="00C14200">
            <w:pPr>
              <w:spacing w:line="276" w:lineRule="auto"/>
              <w:jc w:val="center"/>
              <w:rPr>
                <w:ins w:id="510" w:author="GRUEBLER Arnulf" w:date="2018-02-19T14:15:00Z"/>
                <w:b/>
              </w:rPr>
            </w:pPr>
            <w:ins w:id="511" w:author="GRUEBLER Arnulf" w:date="2018-02-19T14:15:00Z">
              <w:r>
                <w:rPr>
                  <w:b/>
                  <w:lang w:val="en-US"/>
                </w:rPr>
                <w:t>2020</w:t>
              </w:r>
            </w:ins>
          </w:p>
        </w:tc>
        <w:tc>
          <w:tcPr>
            <w:tcW w:w="1803" w:type="dxa"/>
            <w:gridSpan w:val="2"/>
            <w:tcBorders>
              <w:top w:val="single" w:sz="4" w:space="0" w:color="auto"/>
              <w:left w:val="single" w:sz="4" w:space="0" w:color="auto"/>
              <w:bottom w:val="single" w:sz="4" w:space="0" w:color="auto"/>
              <w:right w:val="single" w:sz="4" w:space="0" w:color="auto"/>
            </w:tcBorders>
            <w:hideMark/>
          </w:tcPr>
          <w:p w14:paraId="64B4DFA8" w14:textId="77777777" w:rsidR="00B32EE6" w:rsidRDefault="00B32EE6" w:rsidP="00C14200">
            <w:pPr>
              <w:spacing w:line="276" w:lineRule="auto"/>
              <w:jc w:val="center"/>
              <w:rPr>
                <w:ins w:id="512" w:author="GRUEBLER Arnulf" w:date="2018-02-19T14:15:00Z"/>
                <w:b/>
              </w:rPr>
            </w:pPr>
            <w:ins w:id="513" w:author="GRUEBLER Arnulf" w:date="2018-02-19T14:15:00Z">
              <w:r>
                <w:rPr>
                  <w:b/>
                  <w:lang w:val="en-US"/>
                </w:rPr>
                <w:t>2050</w:t>
              </w:r>
            </w:ins>
          </w:p>
        </w:tc>
        <w:tc>
          <w:tcPr>
            <w:tcW w:w="1701" w:type="dxa"/>
            <w:gridSpan w:val="2"/>
            <w:tcBorders>
              <w:top w:val="single" w:sz="4" w:space="0" w:color="auto"/>
              <w:left w:val="single" w:sz="4" w:space="0" w:color="auto"/>
              <w:bottom w:val="single" w:sz="4" w:space="0" w:color="auto"/>
              <w:right w:val="single" w:sz="4" w:space="0" w:color="auto"/>
            </w:tcBorders>
            <w:hideMark/>
          </w:tcPr>
          <w:p w14:paraId="09F52227" w14:textId="77777777" w:rsidR="00B32EE6" w:rsidRDefault="00B32EE6" w:rsidP="00C14200">
            <w:pPr>
              <w:spacing w:line="276" w:lineRule="auto"/>
              <w:jc w:val="center"/>
              <w:rPr>
                <w:ins w:id="514" w:author="GRUEBLER Arnulf" w:date="2018-02-19T14:15:00Z"/>
                <w:b/>
              </w:rPr>
            </w:pPr>
            <w:ins w:id="515" w:author="GRUEBLER Arnulf" w:date="2018-02-19T14:15:00Z">
              <w:r>
                <w:rPr>
                  <w:b/>
                  <w:lang w:val="en-US"/>
                </w:rPr>
                <w:t>2100</w:t>
              </w:r>
            </w:ins>
          </w:p>
        </w:tc>
      </w:tr>
      <w:tr w:rsidR="00B32EE6" w14:paraId="53EAC27C" w14:textId="77777777" w:rsidTr="00C14200">
        <w:trPr>
          <w:ins w:id="516" w:author="GRUEBLER Arnulf" w:date="2018-02-19T14:15:00Z"/>
        </w:trPr>
        <w:tc>
          <w:tcPr>
            <w:tcW w:w="3397" w:type="dxa"/>
            <w:tcBorders>
              <w:top w:val="single" w:sz="4" w:space="0" w:color="auto"/>
              <w:left w:val="single" w:sz="4" w:space="0" w:color="auto"/>
              <w:bottom w:val="single" w:sz="4" w:space="0" w:color="auto"/>
              <w:right w:val="single" w:sz="4" w:space="0" w:color="auto"/>
            </w:tcBorders>
          </w:tcPr>
          <w:p w14:paraId="5901F48A" w14:textId="77777777" w:rsidR="00B32EE6" w:rsidRDefault="00B32EE6" w:rsidP="00C14200">
            <w:pPr>
              <w:spacing w:line="276" w:lineRule="auto"/>
              <w:rPr>
                <w:ins w:id="517" w:author="GRUEBLER Arnulf" w:date="2018-02-19T14:15:00Z"/>
              </w:rPr>
            </w:pPr>
          </w:p>
        </w:tc>
        <w:tc>
          <w:tcPr>
            <w:tcW w:w="993" w:type="dxa"/>
            <w:tcBorders>
              <w:top w:val="single" w:sz="4" w:space="0" w:color="auto"/>
              <w:left w:val="single" w:sz="4" w:space="0" w:color="auto"/>
              <w:bottom w:val="single" w:sz="4" w:space="0" w:color="auto"/>
              <w:right w:val="single" w:sz="4" w:space="0" w:color="auto"/>
            </w:tcBorders>
            <w:hideMark/>
          </w:tcPr>
          <w:p w14:paraId="3B0F26A7" w14:textId="77777777" w:rsidR="00B32EE6" w:rsidRDefault="00B32EE6" w:rsidP="00C14200">
            <w:pPr>
              <w:spacing w:line="276" w:lineRule="auto"/>
              <w:jc w:val="center"/>
              <w:rPr>
                <w:ins w:id="518" w:author="GRUEBLER Arnulf" w:date="2018-02-19T14:15:00Z"/>
                <w:b/>
              </w:rPr>
            </w:pPr>
            <w:ins w:id="519" w:author="GRUEBLER Arnulf" w:date="2018-02-19T14:15:00Z">
              <w:r>
                <w:rPr>
                  <w:b/>
                  <w:lang w:val="en-US"/>
                </w:rPr>
                <w:t>GN</w:t>
              </w:r>
            </w:ins>
          </w:p>
        </w:tc>
        <w:tc>
          <w:tcPr>
            <w:tcW w:w="992" w:type="dxa"/>
            <w:tcBorders>
              <w:top w:val="single" w:sz="4" w:space="0" w:color="auto"/>
              <w:left w:val="single" w:sz="4" w:space="0" w:color="auto"/>
              <w:bottom w:val="single" w:sz="4" w:space="0" w:color="auto"/>
              <w:right w:val="single" w:sz="4" w:space="0" w:color="auto"/>
            </w:tcBorders>
            <w:hideMark/>
          </w:tcPr>
          <w:p w14:paraId="4F4AAA4F" w14:textId="77777777" w:rsidR="00B32EE6" w:rsidRDefault="00B32EE6" w:rsidP="00C14200">
            <w:pPr>
              <w:spacing w:line="276" w:lineRule="auto"/>
              <w:jc w:val="center"/>
              <w:rPr>
                <w:ins w:id="520" w:author="GRUEBLER Arnulf" w:date="2018-02-19T14:15:00Z"/>
                <w:b/>
              </w:rPr>
            </w:pPr>
            <w:ins w:id="521" w:author="GRUEBLER Arnulf" w:date="2018-02-19T14:15:00Z">
              <w:r>
                <w:rPr>
                  <w:b/>
                  <w:lang w:val="en-US"/>
                </w:rPr>
                <w:t>GS</w:t>
              </w:r>
            </w:ins>
          </w:p>
        </w:tc>
        <w:tc>
          <w:tcPr>
            <w:tcW w:w="850" w:type="dxa"/>
            <w:tcBorders>
              <w:top w:val="single" w:sz="4" w:space="0" w:color="auto"/>
              <w:left w:val="single" w:sz="4" w:space="0" w:color="auto"/>
              <w:bottom w:val="single" w:sz="4" w:space="0" w:color="auto"/>
              <w:right w:val="single" w:sz="4" w:space="0" w:color="auto"/>
            </w:tcBorders>
            <w:hideMark/>
          </w:tcPr>
          <w:p w14:paraId="7E748A23" w14:textId="77777777" w:rsidR="00B32EE6" w:rsidRDefault="00B32EE6" w:rsidP="00C14200">
            <w:pPr>
              <w:spacing w:line="276" w:lineRule="auto"/>
              <w:jc w:val="center"/>
              <w:rPr>
                <w:ins w:id="522" w:author="GRUEBLER Arnulf" w:date="2018-02-19T14:15:00Z"/>
                <w:b/>
              </w:rPr>
            </w:pPr>
            <w:ins w:id="523" w:author="GRUEBLER Arnulf" w:date="2018-02-19T14:15:00Z">
              <w:r>
                <w:rPr>
                  <w:b/>
                  <w:lang w:val="en-US"/>
                </w:rPr>
                <w:t>GN</w:t>
              </w:r>
            </w:ins>
          </w:p>
        </w:tc>
        <w:tc>
          <w:tcPr>
            <w:tcW w:w="953" w:type="dxa"/>
            <w:tcBorders>
              <w:top w:val="single" w:sz="4" w:space="0" w:color="auto"/>
              <w:left w:val="single" w:sz="4" w:space="0" w:color="auto"/>
              <w:bottom w:val="single" w:sz="4" w:space="0" w:color="auto"/>
              <w:right w:val="single" w:sz="4" w:space="0" w:color="auto"/>
            </w:tcBorders>
            <w:hideMark/>
          </w:tcPr>
          <w:p w14:paraId="57E46111" w14:textId="77777777" w:rsidR="00B32EE6" w:rsidRDefault="00B32EE6" w:rsidP="00C14200">
            <w:pPr>
              <w:spacing w:line="276" w:lineRule="auto"/>
              <w:jc w:val="center"/>
              <w:rPr>
                <w:ins w:id="524" w:author="GRUEBLER Arnulf" w:date="2018-02-19T14:15:00Z"/>
                <w:b/>
              </w:rPr>
            </w:pPr>
            <w:ins w:id="525" w:author="GRUEBLER Arnulf" w:date="2018-02-19T14:15:00Z">
              <w:r>
                <w:rPr>
                  <w:b/>
                  <w:lang w:val="en-US"/>
                </w:rPr>
                <w:t>GS</w:t>
              </w:r>
            </w:ins>
          </w:p>
        </w:tc>
        <w:tc>
          <w:tcPr>
            <w:tcW w:w="850" w:type="dxa"/>
            <w:tcBorders>
              <w:top w:val="single" w:sz="4" w:space="0" w:color="auto"/>
              <w:left w:val="single" w:sz="4" w:space="0" w:color="auto"/>
              <w:bottom w:val="single" w:sz="4" w:space="0" w:color="auto"/>
              <w:right w:val="single" w:sz="4" w:space="0" w:color="auto"/>
            </w:tcBorders>
            <w:hideMark/>
          </w:tcPr>
          <w:p w14:paraId="6F6CA8DB" w14:textId="77777777" w:rsidR="00B32EE6" w:rsidRDefault="00B32EE6" w:rsidP="00C14200">
            <w:pPr>
              <w:spacing w:line="276" w:lineRule="auto"/>
              <w:jc w:val="center"/>
              <w:rPr>
                <w:ins w:id="526" w:author="GRUEBLER Arnulf" w:date="2018-02-19T14:15:00Z"/>
                <w:b/>
              </w:rPr>
            </w:pPr>
            <w:ins w:id="527" w:author="GRUEBLER Arnulf" w:date="2018-02-19T14:15:00Z">
              <w:r>
                <w:rPr>
                  <w:b/>
                  <w:lang w:val="en-US"/>
                </w:rPr>
                <w:t>GN</w:t>
              </w:r>
            </w:ins>
          </w:p>
        </w:tc>
        <w:tc>
          <w:tcPr>
            <w:tcW w:w="851" w:type="dxa"/>
            <w:tcBorders>
              <w:top w:val="single" w:sz="4" w:space="0" w:color="auto"/>
              <w:left w:val="single" w:sz="4" w:space="0" w:color="auto"/>
              <w:bottom w:val="single" w:sz="4" w:space="0" w:color="auto"/>
              <w:right w:val="single" w:sz="4" w:space="0" w:color="auto"/>
            </w:tcBorders>
            <w:hideMark/>
          </w:tcPr>
          <w:p w14:paraId="3696D80A" w14:textId="77777777" w:rsidR="00B32EE6" w:rsidRDefault="00B32EE6" w:rsidP="00C14200">
            <w:pPr>
              <w:spacing w:line="276" w:lineRule="auto"/>
              <w:jc w:val="center"/>
              <w:rPr>
                <w:ins w:id="528" w:author="GRUEBLER Arnulf" w:date="2018-02-19T14:15:00Z"/>
                <w:b/>
              </w:rPr>
            </w:pPr>
            <w:ins w:id="529" w:author="GRUEBLER Arnulf" w:date="2018-02-19T14:15:00Z">
              <w:r>
                <w:rPr>
                  <w:b/>
                  <w:lang w:val="en-US"/>
                </w:rPr>
                <w:t>GS</w:t>
              </w:r>
            </w:ins>
          </w:p>
        </w:tc>
      </w:tr>
      <w:tr w:rsidR="00B32EE6" w14:paraId="0F60149B" w14:textId="77777777" w:rsidTr="00C14200">
        <w:trPr>
          <w:ins w:id="530" w:author="GRUEBLER Arnulf" w:date="2018-02-19T14:15:00Z"/>
        </w:trPr>
        <w:tc>
          <w:tcPr>
            <w:tcW w:w="3397" w:type="dxa"/>
            <w:tcBorders>
              <w:top w:val="single" w:sz="4" w:space="0" w:color="auto"/>
              <w:left w:val="single" w:sz="4" w:space="0" w:color="auto"/>
              <w:bottom w:val="single" w:sz="4" w:space="0" w:color="auto"/>
              <w:right w:val="single" w:sz="4" w:space="0" w:color="auto"/>
            </w:tcBorders>
            <w:hideMark/>
          </w:tcPr>
          <w:p w14:paraId="7033FA7E" w14:textId="77777777" w:rsidR="00B32EE6" w:rsidRDefault="00B32EE6" w:rsidP="00C14200">
            <w:pPr>
              <w:spacing w:line="276" w:lineRule="auto"/>
              <w:rPr>
                <w:ins w:id="531" w:author="GRUEBLER Arnulf" w:date="2018-02-19T14:15:00Z"/>
                <w:b/>
              </w:rPr>
            </w:pPr>
            <w:ins w:id="532" w:author="GRUEBLER Arnulf" w:date="2018-02-19T14:15:00Z">
              <w:r>
                <w:rPr>
                  <w:b/>
                  <w:lang w:val="en-US"/>
                </w:rPr>
                <w:t xml:space="preserve">Total </w:t>
              </w:r>
              <w:proofErr w:type="spellStart"/>
              <w:r>
                <w:rPr>
                  <w:b/>
                  <w:lang w:val="en-US"/>
                </w:rPr>
                <w:t>kCal</w:t>
              </w:r>
              <w:proofErr w:type="spellEnd"/>
              <w:r>
                <w:rPr>
                  <w:b/>
                  <w:lang w:val="en-US"/>
                </w:rPr>
                <w:t xml:space="preserve"> per day per capita</w:t>
              </w:r>
            </w:ins>
          </w:p>
        </w:tc>
        <w:tc>
          <w:tcPr>
            <w:tcW w:w="993" w:type="dxa"/>
            <w:tcBorders>
              <w:top w:val="single" w:sz="4" w:space="0" w:color="auto"/>
              <w:left w:val="single" w:sz="4" w:space="0" w:color="auto"/>
              <w:bottom w:val="single" w:sz="4" w:space="0" w:color="auto"/>
              <w:right w:val="single" w:sz="4" w:space="0" w:color="auto"/>
            </w:tcBorders>
            <w:hideMark/>
          </w:tcPr>
          <w:p w14:paraId="151D9FC0" w14:textId="77777777" w:rsidR="00B32EE6" w:rsidRDefault="00B32EE6" w:rsidP="00C14200">
            <w:pPr>
              <w:spacing w:line="276" w:lineRule="auto"/>
              <w:jc w:val="center"/>
              <w:rPr>
                <w:ins w:id="533" w:author="GRUEBLER Arnulf" w:date="2018-02-19T14:15:00Z"/>
              </w:rPr>
            </w:pPr>
            <w:ins w:id="534" w:author="GRUEBLER Arnulf" w:date="2018-02-19T14:15:00Z">
              <w:r>
                <w:rPr>
                  <w:lang w:val="en-US"/>
                </w:rPr>
                <w:t>3298</w:t>
              </w:r>
            </w:ins>
          </w:p>
        </w:tc>
        <w:tc>
          <w:tcPr>
            <w:tcW w:w="992" w:type="dxa"/>
            <w:tcBorders>
              <w:top w:val="single" w:sz="4" w:space="0" w:color="auto"/>
              <w:left w:val="single" w:sz="4" w:space="0" w:color="auto"/>
              <w:bottom w:val="single" w:sz="4" w:space="0" w:color="auto"/>
              <w:right w:val="single" w:sz="4" w:space="0" w:color="auto"/>
            </w:tcBorders>
            <w:hideMark/>
          </w:tcPr>
          <w:p w14:paraId="2C86327D" w14:textId="77777777" w:rsidR="00B32EE6" w:rsidRDefault="00B32EE6" w:rsidP="00C14200">
            <w:pPr>
              <w:spacing w:line="276" w:lineRule="auto"/>
              <w:jc w:val="center"/>
              <w:rPr>
                <w:ins w:id="535" w:author="GRUEBLER Arnulf" w:date="2018-02-19T14:15:00Z"/>
              </w:rPr>
            </w:pPr>
            <w:ins w:id="536" w:author="GRUEBLER Arnulf" w:date="2018-02-19T14:15:00Z">
              <w:r>
                <w:rPr>
                  <w:lang w:val="en-US"/>
                </w:rPr>
                <w:t>2768</w:t>
              </w:r>
            </w:ins>
          </w:p>
        </w:tc>
        <w:tc>
          <w:tcPr>
            <w:tcW w:w="850" w:type="dxa"/>
            <w:tcBorders>
              <w:top w:val="single" w:sz="4" w:space="0" w:color="auto"/>
              <w:left w:val="single" w:sz="4" w:space="0" w:color="auto"/>
              <w:bottom w:val="single" w:sz="4" w:space="0" w:color="auto"/>
              <w:right w:val="single" w:sz="4" w:space="0" w:color="auto"/>
            </w:tcBorders>
            <w:hideMark/>
          </w:tcPr>
          <w:p w14:paraId="334B9F8E" w14:textId="77777777" w:rsidR="00B32EE6" w:rsidRDefault="00B32EE6" w:rsidP="00C14200">
            <w:pPr>
              <w:spacing w:line="276" w:lineRule="auto"/>
              <w:jc w:val="center"/>
              <w:rPr>
                <w:ins w:id="537" w:author="GRUEBLER Arnulf" w:date="2018-02-19T14:15:00Z"/>
              </w:rPr>
            </w:pPr>
            <w:ins w:id="538" w:author="GRUEBLER Arnulf" w:date="2018-02-19T14:15:00Z">
              <w:r>
                <w:rPr>
                  <w:lang w:val="en-US"/>
                </w:rPr>
                <w:t>3366</w:t>
              </w:r>
            </w:ins>
          </w:p>
        </w:tc>
        <w:tc>
          <w:tcPr>
            <w:tcW w:w="953" w:type="dxa"/>
            <w:tcBorders>
              <w:top w:val="single" w:sz="4" w:space="0" w:color="auto"/>
              <w:left w:val="single" w:sz="4" w:space="0" w:color="auto"/>
              <w:bottom w:val="single" w:sz="4" w:space="0" w:color="auto"/>
              <w:right w:val="single" w:sz="4" w:space="0" w:color="auto"/>
            </w:tcBorders>
            <w:hideMark/>
          </w:tcPr>
          <w:p w14:paraId="7734E2A0" w14:textId="77777777" w:rsidR="00B32EE6" w:rsidRDefault="00B32EE6" w:rsidP="00C14200">
            <w:pPr>
              <w:spacing w:line="276" w:lineRule="auto"/>
              <w:jc w:val="center"/>
              <w:rPr>
                <w:ins w:id="539" w:author="GRUEBLER Arnulf" w:date="2018-02-19T14:15:00Z"/>
              </w:rPr>
            </w:pPr>
            <w:ins w:id="540" w:author="GRUEBLER Arnulf" w:date="2018-02-19T14:15:00Z">
              <w:r>
                <w:rPr>
                  <w:lang w:val="en-US"/>
                </w:rPr>
                <w:t>3082</w:t>
              </w:r>
            </w:ins>
          </w:p>
        </w:tc>
        <w:tc>
          <w:tcPr>
            <w:tcW w:w="850" w:type="dxa"/>
            <w:tcBorders>
              <w:top w:val="single" w:sz="4" w:space="0" w:color="auto"/>
              <w:left w:val="single" w:sz="4" w:space="0" w:color="auto"/>
              <w:bottom w:val="single" w:sz="4" w:space="0" w:color="auto"/>
              <w:right w:val="single" w:sz="4" w:space="0" w:color="auto"/>
            </w:tcBorders>
            <w:hideMark/>
          </w:tcPr>
          <w:p w14:paraId="42E6FE60" w14:textId="77777777" w:rsidR="00B32EE6" w:rsidRDefault="00B32EE6" w:rsidP="00C14200">
            <w:pPr>
              <w:spacing w:line="276" w:lineRule="auto"/>
              <w:jc w:val="center"/>
              <w:rPr>
                <w:ins w:id="541" w:author="GRUEBLER Arnulf" w:date="2018-02-19T14:15:00Z"/>
              </w:rPr>
            </w:pPr>
            <w:ins w:id="542" w:author="GRUEBLER Arnulf" w:date="2018-02-19T14:15:00Z">
              <w:r>
                <w:rPr>
                  <w:lang w:val="en-US"/>
                </w:rPr>
                <w:t>3483</w:t>
              </w:r>
            </w:ins>
          </w:p>
        </w:tc>
        <w:tc>
          <w:tcPr>
            <w:tcW w:w="851" w:type="dxa"/>
            <w:tcBorders>
              <w:top w:val="single" w:sz="4" w:space="0" w:color="auto"/>
              <w:left w:val="single" w:sz="4" w:space="0" w:color="auto"/>
              <w:bottom w:val="single" w:sz="4" w:space="0" w:color="auto"/>
              <w:right w:val="single" w:sz="4" w:space="0" w:color="auto"/>
            </w:tcBorders>
            <w:hideMark/>
          </w:tcPr>
          <w:p w14:paraId="32B9723B" w14:textId="77777777" w:rsidR="00B32EE6" w:rsidRDefault="00B32EE6" w:rsidP="00C14200">
            <w:pPr>
              <w:spacing w:line="276" w:lineRule="auto"/>
              <w:jc w:val="center"/>
              <w:rPr>
                <w:ins w:id="543" w:author="GRUEBLER Arnulf" w:date="2018-02-19T14:15:00Z"/>
              </w:rPr>
            </w:pPr>
            <w:ins w:id="544" w:author="GRUEBLER Arnulf" w:date="2018-02-19T14:15:00Z">
              <w:r>
                <w:rPr>
                  <w:lang w:val="en-US"/>
                </w:rPr>
                <w:t>3400</w:t>
              </w:r>
            </w:ins>
          </w:p>
        </w:tc>
      </w:tr>
      <w:tr w:rsidR="00B32EE6" w14:paraId="2D891784" w14:textId="77777777" w:rsidTr="00C14200">
        <w:trPr>
          <w:ins w:id="545" w:author="GRUEBLER Arnulf" w:date="2018-02-19T14:15:00Z"/>
        </w:trPr>
        <w:tc>
          <w:tcPr>
            <w:tcW w:w="3397" w:type="dxa"/>
            <w:tcBorders>
              <w:top w:val="single" w:sz="4" w:space="0" w:color="auto"/>
              <w:left w:val="single" w:sz="4" w:space="0" w:color="auto"/>
              <w:bottom w:val="single" w:sz="4" w:space="0" w:color="auto"/>
              <w:right w:val="single" w:sz="4" w:space="0" w:color="auto"/>
            </w:tcBorders>
            <w:hideMark/>
          </w:tcPr>
          <w:p w14:paraId="7403499C" w14:textId="77777777" w:rsidR="00B32EE6" w:rsidRDefault="00B32EE6" w:rsidP="00C14200">
            <w:pPr>
              <w:spacing w:line="276" w:lineRule="auto"/>
              <w:rPr>
                <w:ins w:id="546" w:author="GRUEBLER Arnulf" w:date="2018-02-19T14:15:00Z"/>
                <w:b/>
              </w:rPr>
            </w:pPr>
            <w:ins w:id="547" w:author="GRUEBLER Arnulf" w:date="2018-02-19T14:15:00Z">
              <w:r>
                <w:rPr>
                  <w:b/>
                  <w:lang w:val="en-US"/>
                </w:rPr>
                <w:t>Total meat (g) per day</w:t>
              </w:r>
            </w:ins>
          </w:p>
        </w:tc>
        <w:tc>
          <w:tcPr>
            <w:tcW w:w="993" w:type="dxa"/>
            <w:tcBorders>
              <w:top w:val="single" w:sz="4" w:space="0" w:color="auto"/>
              <w:left w:val="single" w:sz="4" w:space="0" w:color="auto"/>
              <w:bottom w:val="single" w:sz="4" w:space="0" w:color="auto"/>
              <w:right w:val="single" w:sz="4" w:space="0" w:color="auto"/>
            </w:tcBorders>
            <w:hideMark/>
          </w:tcPr>
          <w:p w14:paraId="3D2BD491" w14:textId="77777777" w:rsidR="00B32EE6" w:rsidRDefault="00B32EE6" w:rsidP="00C14200">
            <w:pPr>
              <w:spacing w:line="276" w:lineRule="auto"/>
              <w:jc w:val="center"/>
              <w:rPr>
                <w:ins w:id="548" w:author="GRUEBLER Arnulf" w:date="2018-02-19T14:15:00Z"/>
              </w:rPr>
            </w:pPr>
            <w:ins w:id="549" w:author="GRUEBLER Arnulf" w:date="2018-02-19T14:15:00Z">
              <w:r>
                <w:rPr>
                  <w:lang w:val="en-US"/>
                </w:rPr>
                <w:t>335</w:t>
              </w:r>
            </w:ins>
          </w:p>
        </w:tc>
        <w:tc>
          <w:tcPr>
            <w:tcW w:w="992" w:type="dxa"/>
            <w:tcBorders>
              <w:top w:val="single" w:sz="4" w:space="0" w:color="auto"/>
              <w:left w:val="single" w:sz="4" w:space="0" w:color="auto"/>
              <w:bottom w:val="single" w:sz="4" w:space="0" w:color="auto"/>
              <w:right w:val="single" w:sz="4" w:space="0" w:color="auto"/>
            </w:tcBorders>
            <w:hideMark/>
          </w:tcPr>
          <w:p w14:paraId="558691EC" w14:textId="77777777" w:rsidR="00B32EE6" w:rsidRDefault="00B32EE6" w:rsidP="00C14200">
            <w:pPr>
              <w:spacing w:line="276" w:lineRule="auto"/>
              <w:jc w:val="center"/>
              <w:rPr>
                <w:ins w:id="550" w:author="GRUEBLER Arnulf" w:date="2018-02-19T14:15:00Z"/>
              </w:rPr>
            </w:pPr>
            <w:ins w:id="551" w:author="GRUEBLER Arnulf" w:date="2018-02-19T14:15:00Z">
              <w:r>
                <w:rPr>
                  <w:lang w:val="en-US"/>
                </w:rPr>
                <w:t>167</w:t>
              </w:r>
            </w:ins>
          </w:p>
        </w:tc>
        <w:tc>
          <w:tcPr>
            <w:tcW w:w="850" w:type="dxa"/>
            <w:tcBorders>
              <w:top w:val="single" w:sz="4" w:space="0" w:color="auto"/>
              <w:left w:val="single" w:sz="4" w:space="0" w:color="auto"/>
              <w:bottom w:val="single" w:sz="4" w:space="0" w:color="auto"/>
              <w:right w:val="single" w:sz="4" w:space="0" w:color="auto"/>
            </w:tcBorders>
            <w:hideMark/>
          </w:tcPr>
          <w:p w14:paraId="2698DD02" w14:textId="77777777" w:rsidR="00B32EE6" w:rsidRDefault="00B32EE6" w:rsidP="00C14200">
            <w:pPr>
              <w:spacing w:line="276" w:lineRule="auto"/>
              <w:jc w:val="center"/>
              <w:rPr>
                <w:ins w:id="552" w:author="GRUEBLER Arnulf" w:date="2018-02-19T14:15:00Z"/>
              </w:rPr>
            </w:pPr>
            <w:ins w:id="553" w:author="GRUEBLER Arnulf" w:date="2018-02-19T14:15:00Z">
              <w:r>
                <w:rPr>
                  <w:lang w:val="en-US"/>
                </w:rPr>
                <w:t>349</w:t>
              </w:r>
            </w:ins>
          </w:p>
        </w:tc>
        <w:tc>
          <w:tcPr>
            <w:tcW w:w="953" w:type="dxa"/>
            <w:tcBorders>
              <w:top w:val="single" w:sz="4" w:space="0" w:color="auto"/>
              <w:left w:val="single" w:sz="4" w:space="0" w:color="auto"/>
              <w:bottom w:val="single" w:sz="4" w:space="0" w:color="auto"/>
              <w:right w:val="single" w:sz="4" w:space="0" w:color="auto"/>
            </w:tcBorders>
            <w:hideMark/>
          </w:tcPr>
          <w:p w14:paraId="51635A23" w14:textId="77777777" w:rsidR="00B32EE6" w:rsidRDefault="00B32EE6" w:rsidP="00C14200">
            <w:pPr>
              <w:spacing w:line="276" w:lineRule="auto"/>
              <w:jc w:val="center"/>
              <w:rPr>
                <w:ins w:id="554" w:author="GRUEBLER Arnulf" w:date="2018-02-19T14:15:00Z"/>
              </w:rPr>
            </w:pPr>
            <w:ins w:id="555" w:author="GRUEBLER Arnulf" w:date="2018-02-19T14:15:00Z">
              <w:r>
                <w:rPr>
                  <w:lang w:val="en-US"/>
                </w:rPr>
                <w:t>227</w:t>
              </w:r>
            </w:ins>
          </w:p>
        </w:tc>
        <w:tc>
          <w:tcPr>
            <w:tcW w:w="850" w:type="dxa"/>
            <w:tcBorders>
              <w:top w:val="single" w:sz="4" w:space="0" w:color="auto"/>
              <w:left w:val="single" w:sz="4" w:space="0" w:color="auto"/>
              <w:bottom w:val="single" w:sz="4" w:space="0" w:color="auto"/>
              <w:right w:val="single" w:sz="4" w:space="0" w:color="auto"/>
            </w:tcBorders>
            <w:hideMark/>
          </w:tcPr>
          <w:p w14:paraId="6B85C455" w14:textId="77777777" w:rsidR="00B32EE6" w:rsidRDefault="00B32EE6" w:rsidP="00C14200">
            <w:pPr>
              <w:spacing w:line="276" w:lineRule="auto"/>
              <w:jc w:val="center"/>
              <w:rPr>
                <w:ins w:id="556" w:author="GRUEBLER Arnulf" w:date="2018-02-19T14:15:00Z"/>
              </w:rPr>
            </w:pPr>
            <w:ins w:id="557" w:author="GRUEBLER Arnulf" w:date="2018-02-19T14:15:00Z">
              <w:r>
                <w:rPr>
                  <w:lang w:val="en-US"/>
                </w:rPr>
                <w:t>367</w:t>
              </w:r>
            </w:ins>
          </w:p>
        </w:tc>
        <w:tc>
          <w:tcPr>
            <w:tcW w:w="851" w:type="dxa"/>
            <w:tcBorders>
              <w:top w:val="single" w:sz="4" w:space="0" w:color="auto"/>
              <w:left w:val="single" w:sz="4" w:space="0" w:color="auto"/>
              <w:bottom w:val="single" w:sz="4" w:space="0" w:color="auto"/>
              <w:right w:val="single" w:sz="4" w:space="0" w:color="auto"/>
            </w:tcBorders>
            <w:hideMark/>
          </w:tcPr>
          <w:p w14:paraId="05C9E5FF" w14:textId="77777777" w:rsidR="00B32EE6" w:rsidRDefault="00B32EE6" w:rsidP="00C14200">
            <w:pPr>
              <w:spacing w:line="276" w:lineRule="auto"/>
              <w:jc w:val="center"/>
              <w:rPr>
                <w:ins w:id="558" w:author="GRUEBLER Arnulf" w:date="2018-02-19T14:15:00Z"/>
              </w:rPr>
            </w:pPr>
            <w:ins w:id="559" w:author="GRUEBLER Arnulf" w:date="2018-02-19T14:15:00Z">
              <w:r>
                <w:rPr>
                  <w:lang w:val="en-US"/>
                </w:rPr>
                <w:t>315</w:t>
              </w:r>
            </w:ins>
          </w:p>
        </w:tc>
      </w:tr>
      <w:tr w:rsidR="00B32EE6" w14:paraId="71229DD8" w14:textId="77777777" w:rsidTr="00C14200">
        <w:trPr>
          <w:ins w:id="560" w:author="GRUEBLER Arnulf" w:date="2018-02-19T14:15:00Z"/>
        </w:trPr>
        <w:tc>
          <w:tcPr>
            <w:tcW w:w="3397" w:type="dxa"/>
            <w:tcBorders>
              <w:top w:val="single" w:sz="4" w:space="0" w:color="auto"/>
              <w:left w:val="single" w:sz="4" w:space="0" w:color="auto"/>
              <w:bottom w:val="single" w:sz="4" w:space="0" w:color="auto"/>
              <w:right w:val="single" w:sz="4" w:space="0" w:color="auto"/>
            </w:tcBorders>
            <w:hideMark/>
          </w:tcPr>
          <w:p w14:paraId="7F57FF69" w14:textId="77777777" w:rsidR="00B32EE6" w:rsidRDefault="00B32EE6" w:rsidP="00C14200">
            <w:pPr>
              <w:spacing w:line="276" w:lineRule="auto"/>
              <w:rPr>
                <w:ins w:id="561" w:author="GRUEBLER Arnulf" w:date="2018-02-19T14:15:00Z"/>
                <w:b/>
              </w:rPr>
            </w:pPr>
            <w:ins w:id="562" w:author="GRUEBLER Arnulf" w:date="2018-02-19T14:15:00Z">
              <w:r>
                <w:rPr>
                  <w:b/>
                  <w:lang w:val="en-US"/>
                </w:rPr>
                <w:t>Ruminant meat (g) per day</w:t>
              </w:r>
            </w:ins>
          </w:p>
        </w:tc>
        <w:tc>
          <w:tcPr>
            <w:tcW w:w="993" w:type="dxa"/>
            <w:tcBorders>
              <w:top w:val="single" w:sz="4" w:space="0" w:color="auto"/>
              <w:left w:val="single" w:sz="4" w:space="0" w:color="auto"/>
              <w:bottom w:val="single" w:sz="4" w:space="0" w:color="auto"/>
              <w:right w:val="single" w:sz="4" w:space="0" w:color="auto"/>
            </w:tcBorders>
            <w:hideMark/>
          </w:tcPr>
          <w:p w14:paraId="6DEE64E4" w14:textId="77777777" w:rsidR="00B32EE6" w:rsidRDefault="00B32EE6" w:rsidP="00C14200">
            <w:pPr>
              <w:spacing w:line="276" w:lineRule="auto"/>
              <w:jc w:val="center"/>
              <w:rPr>
                <w:ins w:id="563" w:author="GRUEBLER Arnulf" w:date="2018-02-19T14:15:00Z"/>
              </w:rPr>
            </w:pPr>
            <w:ins w:id="564" w:author="GRUEBLER Arnulf" w:date="2018-02-19T14:15:00Z">
              <w:r>
                <w:rPr>
                  <w:lang w:val="en-US"/>
                </w:rPr>
                <w:t>89</w:t>
              </w:r>
            </w:ins>
          </w:p>
        </w:tc>
        <w:tc>
          <w:tcPr>
            <w:tcW w:w="992" w:type="dxa"/>
            <w:tcBorders>
              <w:top w:val="single" w:sz="4" w:space="0" w:color="auto"/>
              <w:left w:val="single" w:sz="4" w:space="0" w:color="auto"/>
              <w:bottom w:val="single" w:sz="4" w:space="0" w:color="auto"/>
              <w:right w:val="single" w:sz="4" w:space="0" w:color="auto"/>
            </w:tcBorders>
            <w:hideMark/>
          </w:tcPr>
          <w:p w14:paraId="6DA16182" w14:textId="77777777" w:rsidR="00B32EE6" w:rsidRDefault="00B32EE6" w:rsidP="00C14200">
            <w:pPr>
              <w:spacing w:line="276" w:lineRule="auto"/>
              <w:jc w:val="center"/>
              <w:rPr>
                <w:ins w:id="565" w:author="GRUEBLER Arnulf" w:date="2018-02-19T14:15:00Z"/>
              </w:rPr>
            </w:pPr>
            <w:ins w:id="566" w:author="GRUEBLER Arnulf" w:date="2018-02-19T14:15:00Z">
              <w:r>
                <w:rPr>
                  <w:lang w:val="en-US"/>
                </w:rPr>
                <w:t>43</w:t>
              </w:r>
            </w:ins>
          </w:p>
        </w:tc>
        <w:tc>
          <w:tcPr>
            <w:tcW w:w="850" w:type="dxa"/>
            <w:tcBorders>
              <w:top w:val="single" w:sz="4" w:space="0" w:color="auto"/>
              <w:left w:val="single" w:sz="4" w:space="0" w:color="auto"/>
              <w:bottom w:val="single" w:sz="4" w:space="0" w:color="auto"/>
              <w:right w:val="single" w:sz="4" w:space="0" w:color="auto"/>
            </w:tcBorders>
            <w:hideMark/>
          </w:tcPr>
          <w:p w14:paraId="63269A9B" w14:textId="77777777" w:rsidR="00B32EE6" w:rsidRDefault="00B32EE6" w:rsidP="00C14200">
            <w:pPr>
              <w:spacing w:line="276" w:lineRule="auto"/>
              <w:jc w:val="center"/>
              <w:rPr>
                <w:ins w:id="567" w:author="GRUEBLER Arnulf" w:date="2018-02-19T14:15:00Z"/>
              </w:rPr>
            </w:pPr>
            <w:ins w:id="568" w:author="GRUEBLER Arnulf" w:date="2018-02-19T14:15:00Z">
              <w:r>
                <w:rPr>
                  <w:lang w:val="en-US"/>
                </w:rPr>
                <w:t>83</w:t>
              </w:r>
            </w:ins>
          </w:p>
        </w:tc>
        <w:tc>
          <w:tcPr>
            <w:tcW w:w="953" w:type="dxa"/>
            <w:tcBorders>
              <w:top w:val="single" w:sz="4" w:space="0" w:color="auto"/>
              <w:left w:val="single" w:sz="4" w:space="0" w:color="auto"/>
              <w:bottom w:val="single" w:sz="4" w:space="0" w:color="auto"/>
              <w:right w:val="single" w:sz="4" w:space="0" w:color="auto"/>
            </w:tcBorders>
            <w:hideMark/>
          </w:tcPr>
          <w:p w14:paraId="5B06192E" w14:textId="77777777" w:rsidR="00B32EE6" w:rsidRDefault="00B32EE6" w:rsidP="00C14200">
            <w:pPr>
              <w:spacing w:line="276" w:lineRule="auto"/>
              <w:jc w:val="center"/>
              <w:rPr>
                <w:ins w:id="569" w:author="GRUEBLER Arnulf" w:date="2018-02-19T14:15:00Z"/>
              </w:rPr>
            </w:pPr>
            <w:ins w:id="570" w:author="GRUEBLER Arnulf" w:date="2018-02-19T14:15:00Z">
              <w:r>
                <w:rPr>
                  <w:lang w:val="en-US"/>
                </w:rPr>
                <w:t>41</w:t>
              </w:r>
            </w:ins>
          </w:p>
        </w:tc>
        <w:tc>
          <w:tcPr>
            <w:tcW w:w="850" w:type="dxa"/>
            <w:tcBorders>
              <w:top w:val="single" w:sz="4" w:space="0" w:color="auto"/>
              <w:left w:val="single" w:sz="4" w:space="0" w:color="auto"/>
              <w:bottom w:val="single" w:sz="4" w:space="0" w:color="auto"/>
              <w:right w:val="single" w:sz="4" w:space="0" w:color="auto"/>
            </w:tcBorders>
            <w:hideMark/>
          </w:tcPr>
          <w:p w14:paraId="1400D0A1" w14:textId="77777777" w:rsidR="00B32EE6" w:rsidRDefault="00B32EE6" w:rsidP="00C14200">
            <w:pPr>
              <w:spacing w:line="276" w:lineRule="auto"/>
              <w:jc w:val="center"/>
              <w:rPr>
                <w:ins w:id="571" w:author="GRUEBLER Arnulf" w:date="2018-02-19T14:15:00Z"/>
              </w:rPr>
            </w:pPr>
            <w:ins w:id="572" w:author="GRUEBLER Arnulf" w:date="2018-02-19T14:15:00Z">
              <w:r>
                <w:rPr>
                  <w:lang w:val="en-US"/>
                </w:rPr>
                <w:t>75</w:t>
              </w:r>
            </w:ins>
          </w:p>
        </w:tc>
        <w:tc>
          <w:tcPr>
            <w:tcW w:w="851" w:type="dxa"/>
            <w:tcBorders>
              <w:top w:val="single" w:sz="4" w:space="0" w:color="auto"/>
              <w:left w:val="single" w:sz="4" w:space="0" w:color="auto"/>
              <w:bottom w:val="single" w:sz="4" w:space="0" w:color="auto"/>
              <w:right w:val="single" w:sz="4" w:space="0" w:color="auto"/>
            </w:tcBorders>
            <w:hideMark/>
          </w:tcPr>
          <w:p w14:paraId="7E507EEF" w14:textId="77777777" w:rsidR="00B32EE6" w:rsidRDefault="00B32EE6" w:rsidP="00C14200">
            <w:pPr>
              <w:spacing w:line="276" w:lineRule="auto"/>
              <w:jc w:val="center"/>
              <w:rPr>
                <w:ins w:id="573" w:author="GRUEBLER Arnulf" w:date="2018-02-19T14:15:00Z"/>
              </w:rPr>
            </w:pPr>
            <w:ins w:id="574" w:author="GRUEBLER Arnulf" w:date="2018-02-19T14:15:00Z">
              <w:r>
                <w:rPr>
                  <w:lang w:val="en-US"/>
                </w:rPr>
                <w:t>46</w:t>
              </w:r>
            </w:ins>
          </w:p>
        </w:tc>
      </w:tr>
    </w:tbl>
    <w:p w14:paraId="580E4D98" w14:textId="77777777" w:rsidR="00B32EE6" w:rsidRPr="0002446E" w:rsidRDefault="00B32EE6" w:rsidP="00B32EE6">
      <w:pPr>
        <w:spacing w:line="276" w:lineRule="auto"/>
        <w:rPr>
          <w:ins w:id="575" w:author="GRUEBLER Arnulf" w:date="2018-02-19T14:15:00Z"/>
          <w:sz w:val="22"/>
        </w:rPr>
      </w:pPr>
      <w:ins w:id="576" w:author="GRUEBLER Arnulf" w:date="2018-02-19T14:15:00Z">
        <w:r w:rsidRPr="0002446E">
          <w:rPr>
            <w:sz w:val="22"/>
          </w:rPr>
          <w:t>Note: based on 1400 kcal/kg of meat.</w:t>
        </w:r>
      </w:ins>
    </w:p>
    <w:p w14:paraId="37C3B03D" w14:textId="77777777" w:rsidR="00B32EE6" w:rsidRDefault="00B32EE6" w:rsidP="00B32EE6">
      <w:pPr>
        <w:spacing w:line="276" w:lineRule="auto"/>
        <w:rPr>
          <w:ins w:id="577" w:author="GRUEBLER Arnulf" w:date="2018-02-19T14:15:00Z"/>
        </w:rPr>
      </w:pPr>
    </w:p>
    <w:p w14:paraId="694CDCD7" w14:textId="77777777" w:rsidR="00B32EE6" w:rsidRDefault="00B32EE6" w:rsidP="00B32EE6">
      <w:pPr>
        <w:spacing w:line="276" w:lineRule="auto"/>
        <w:rPr>
          <w:ins w:id="578" w:author="GRUEBLER Arnulf" w:date="2018-02-19T14:15:00Z"/>
        </w:rPr>
      </w:pPr>
      <w:ins w:id="579" w:author="GRUEBLER Arnulf" w:date="2018-02-19T14:15:00Z">
        <w:r>
          <w:t>The mitigation potential of dietary changes towards lower meat consumption has been well-explored (</w:t>
        </w:r>
        <w:proofErr w:type="spellStart"/>
        <w:r>
          <w:t>Creutzig</w:t>
        </w:r>
        <w:proofErr w:type="spellEnd"/>
        <w:r>
          <w:t xml:space="preserve"> et al, 2016) and documented as uncertain but significant by the IPCC (Smith et al, 2014). Perspectives on the extent to which mitigation potentials depend on dietary changes hinge on researchers’ expectation of the potential to sustainably intensify agricultural production. For instance, </w:t>
        </w:r>
        <w:proofErr w:type="spellStart"/>
        <w:r>
          <w:t>Havlik</w:t>
        </w:r>
        <w:proofErr w:type="spellEnd"/>
        <w:r>
          <w:t xml:space="preserve"> et al. (2014) rely almost exclusively on ambitious intensification of livestock production. Conversely, </w:t>
        </w:r>
        <w:proofErr w:type="spellStart"/>
        <w:r>
          <w:t>Bajželj</w:t>
        </w:r>
        <w:proofErr w:type="spellEnd"/>
        <w:r>
          <w:t xml:space="preserve"> et al. (2014) demonstrate the mitigation potentials in</w:t>
        </w:r>
        <w:r>
          <w:t xml:space="preserve"> </w:t>
        </w:r>
        <w:r>
          <w:t>several healthy diet scenarios that include reductions in livestock products consumption in high-income countries.</w:t>
        </w:r>
      </w:ins>
    </w:p>
    <w:p w14:paraId="44C1054A" w14:textId="77777777" w:rsidR="00B32EE6" w:rsidRDefault="00B32EE6" w:rsidP="00B32EE6">
      <w:pPr>
        <w:spacing w:line="276" w:lineRule="auto"/>
        <w:rPr>
          <w:ins w:id="580" w:author="GRUEBLER Arnulf" w:date="2018-02-19T14:15:00Z"/>
        </w:rPr>
      </w:pPr>
    </w:p>
    <w:p w14:paraId="3BF4B1EA" w14:textId="77777777" w:rsidR="00B32EE6" w:rsidRPr="00E378FF" w:rsidRDefault="00B32EE6" w:rsidP="00B32EE6">
      <w:pPr>
        <w:pStyle w:val="ListParagraph"/>
        <w:ind w:left="0"/>
        <w:rPr>
          <w:ins w:id="581" w:author="GRUEBLER Arnulf" w:date="2018-02-19T14:15:00Z"/>
        </w:rPr>
      </w:pPr>
      <w:ins w:id="582" w:author="GRUEBLER Arnulf" w:date="2018-02-19T14:15:00Z">
        <w:r w:rsidRPr="006504DA">
          <w:rPr>
            <w:b/>
          </w:rPr>
          <w:t>Yield development</w:t>
        </w:r>
      </w:ins>
    </w:p>
    <w:p w14:paraId="355A232B" w14:textId="77777777" w:rsidR="00B32EE6" w:rsidRDefault="00B32EE6" w:rsidP="00B32EE6">
      <w:pPr>
        <w:spacing w:line="276" w:lineRule="auto"/>
        <w:rPr>
          <w:ins w:id="583" w:author="GRUEBLER Arnulf" w:date="2018-02-19T14:15:00Z"/>
        </w:rPr>
      </w:pPr>
    </w:p>
    <w:p w14:paraId="5E03F532" w14:textId="77777777" w:rsidR="00B32EE6" w:rsidRDefault="00B32EE6" w:rsidP="00B32EE6">
      <w:pPr>
        <w:spacing w:line="276" w:lineRule="auto"/>
        <w:rPr>
          <w:ins w:id="584" w:author="GRUEBLER Arnulf" w:date="2018-02-19T14:15:00Z"/>
        </w:rPr>
      </w:pPr>
      <w:ins w:id="585" w:author="GRUEBLER Arnulf" w:date="2018-02-19T14:15:00Z">
        <w:r>
          <w:t>The LED scenario also relies on land and feed conversion productivity increase to reduce the dependency on natural resources in line with the “grand restoration” narrative of the LED scenario storyline. Technological change for crops is</w:t>
        </w:r>
        <w:r w:rsidRPr="0006716A">
          <w:t xml:space="preserve"> based on 18 crop specific yield response function</w:t>
        </w:r>
        <w:r>
          <w:t>s, pegged to</w:t>
        </w:r>
        <w:r w:rsidRPr="0006716A">
          <w:t xml:space="preserve"> GDP per capita growth </w:t>
        </w:r>
        <w:r>
          <w:t xml:space="preserve">and </w:t>
        </w:r>
        <w:r w:rsidRPr="0006716A">
          <w:t xml:space="preserve">estimated for different income groups using a fixed effects model. </w:t>
        </w:r>
        <w:r w:rsidRPr="00EF20CC">
          <w:t xml:space="preserve">The response to GDP per capita was differentiated over four income groups oriented at World Bank’s income classification system (&lt;1.500, 1.500-4.000, 4.000-10.000, &gt;10.000 USD GDP per capita). Country level yield data was provided from FAOSTAT while GDP per capita was based on World Bank data (1980-2009). </w:t>
        </w:r>
        <w:r w:rsidRPr="0006716A">
          <w:t>Fertilizer use and costs of agricultural production increase in proportion with yields.</w:t>
        </w:r>
        <w:r>
          <w:t xml:space="preserve"> </w:t>
        </w:r>
        <w:r w:rsidRPr="0006716A">
          <w:t xml:space="preserve">Productivity changes </w:t>
        </w:r>
        <w:r>
          <w:t xml:space="preserve">through technological change </w:t>
        </w:r>
        <w:r w:rsidRPr="0006716A">
          <w:t xml:space="preserve">in the livestock sector </w:t>
        </w:r>
        <w:r>
          <w:t>and t</w:t>
        </w:r>
        <w:r w:rsidRPr="0006716A">
          <w:t xml:space="preserve">ransition towards more efficient livestock production systems takes place </w:t>
        </w:r>
        <w:r>
          <w:t>in line with historic trends</w:t>
        </w:r>
        <w:r w:rsidRPr="0006716A">
          <w:t>.</w:t>
        </w:r>
      </w:ins>
    </w:p>
    <w:p w14:paraId="58E2716E" w14:textId="77777777" w:rsidR="00B32EE6" w:rsidRDefault="00B32EE6" w:rsidP="00B32EE6">
      <w:pPr>
        <w:spacing w:line="276" w:lineRule="auto"/>
        <w:rPr>
          <w:ins w:id="586" w:author="GRUEBLER Arnulf" w:date="2018-02-19T14:15:00Z"/>
        </w:rPr>
      </w:pPr>
    </w:p>
    <w:p w14:paraId="022662E1" w14:textId="77777777" w:rsidR="00B32EE6" w:rsidRPr="008C4307" w:rsidRDefault="00B32EE6" w:rsidP="00B32EE6">
      <w:pPr>
        <w:spacing w:line="276" w:lineRule="auto"/>
        <w:rPr>
          <w:ins w:id="587" w:author="GRUEBLER Arnulf" w:date="2018-02-19T14:15:00Z"/>
          <w:lang w:val="en-US"/>
        </w:rPr>
      </w:pPr>
      <w:ins w:id="588" w:author="GRUEBLER Arnulf" w:date="2018-02-19T14:15:00Z">
        <w:r>
          <w:rPr>
            <w:lang w:val="en-US"/>
          </w:rPr>
          <w:t>The productivity trends associated to the LED scenario are summarized below in Table SI-3d-2.</w:t>
        </w:r>
      </w:ins>
    </w:p>
    <w:p w14:paraId="15AC0405" w14:textId="77777777" w:rsidR="00B32EE6" w:rsidRDefault="00B32EE6" w:rsidP="00B32EE6">
      <w:pPr>
        <w:spacing w:line="276" w:lineRule="auto"/>
        <w:rPr>
          <w:ins w:id="589" w:author="GRUEBLER Arnulf" w:date="2018-02-19T14:15:00Z"/>
          <w:b/>
        </w:rPr>
      </w:pPr>
    </w:p>
    <w:p w14:paraId="5E1E07F6" w14:textId="77777777" w:rsidR="00B32EE6" w:rsidRDefault="00B32EE6" w:rsidP="00B32EE6">
      <w:pPr>
        <w:spacing w:line="276" w:lineRule="auto"/>
        <w:rPr>
          <w:ins w:id="590" w:author="GRUEBLER Arnulf" w:date="2018-02-19T14:18:00Z"/>
          <w:b/>
        </w:rPr>
      </w:pPr>
    </w:p>
    <w:p w14:paraId="77CB3A65" w14:textId="77777777" w:rsidR="00B32EE6" w:rsidRDefault="00B32EE6" w:rsidP="00B32EE6">
      <w:pPr>
        <w:spacing w:line="276" w:lineRule="auto"/>
        <w:rPr>
          <w:ins w:id="591" w:author="GRUEBLER Arnulf" w:date="2018-02-19T14:18:00Z"/>
          <w:b/>
        </w:rPr>
      </w:pPr>
    </w:p>
    <w:p w14:paraId="14FCF500" w14:textId="77777777" w:rsidR="00B32EE6" w:rsidRDefault="00B32EE6" w:rsidP="00B32EE6">
      <w:pPr>
        <w:spacing w:line="276" w:lineRule="auto"/>
        <w:rPr>
          <w:ins w:id="592" w:author="GRUEBLER Arnulf" w:date="2018-02-19T14:18:00Z"/>
          <w:b/>
        </w:rPr>
      </w:pPr>
    </w:p>
    <w:p w14:paraId="0322E2BA" w14:textId="396C90D4" w:rsidR="00B32EE6" w:rsidRDefault="00B32EE6" w:rsidP="00B32EE6">
      <w:pPr>
        <w:spacing w:line="276" w:lineRule="auto"/>
        <w:rPr>
          <w:ins w:id="593" w:author="GRUEBLER Arnulf" w:date="2018-02-19T14:15:00Z"/>
        </w:rPr>
      </w:pPr>
      <w:ins w:id="594" w:author="GRUEBLER Arnulf" w:date="2018-02-19T14:15:00Z">
        <w:r>
          <w:rPr>
            <w:b/>
          </w:rPr>
          <w:t xml:space="preserve">Table SI-3d-2: Crop yield change in the LED </w:t>
        </w:r>
        <w:r w:rsidRPr="00223833">
          <w:rPr>
            <w:b/>
          </w:rPr>
          <w:t>scenario</w:t>
        </w:r>
        <w:r w:rsidRPr="008C4307">
          <w:rPr>
            <w:b/>
          </w:rPr>
          <w:t xml:space="preserve"> compared to 2010</w:t>
        </w:r>
        <w:r>
          <w:rPr>
            <w:b/>
          </w:rPr>
          <w:t xml:space="preserve"> (2010 =1)</w:t>
        </w:r>
        <w:r>
          <w:t>.</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2250"/>
        <w:gridCol w:w="703"/>
        <w:gridCol w:w="772"/>
        <w:gridCol w:w="772"/>
      </w:tblGrid>
      <w:tr w:rsidR="00B32EE6" w:rsidRPr="001E318E" w14:paraId="37542FAD" w14:textId="77777777" w:rsidTr="00C14200">
        <w:trPr>
          <w:trHeight w:val="300"/>
          <w:ins w:id="595" w:author="GRUEBLER Arnulf" w:date="2018-02-19T14:15:00Z"/>
        </w:trPr>
        <w:tc>
          <w:tcPr>
            <w:tcW w:w="1975" w:type="dxa"/>
            <w:tcBorders>
              <w:top w:val="single" w:sz="4" w:space="0" w:color="auto"/>
              <w:left w:val="single" w:sz="4" w:space="0" w:color="auto"/>
              <w:bottom w:val="single" w:sz="4" w:space="0" w:color="auto"/>
            </w:tcBorders>
          </w:tcPr>
          <w:p w14:paraId="6C60B8CF" w14:textId="77777777" w:rsidR="00B32EE6" w:rsidRPr="001E318E" w:rsidRDefault="00B32EE6" w:rsidP="00C14200">
            <w:pPr>
              <w:keepNext/>
              <w:rPr>
                <w:ins w:id="596" w:author="GRUEBLER Arnulf" w:date="2018-02-19T14:15:00Z"/>
              </w:rPr>
            </w:pPr>
          </w:p>
        </w:tc>
        <w:tc>
          <w:tcPr>
            <w:tcW w:w="2250" w:type="dxa"/>
            <w:tcBorders>
              <w:top w:val="single" w:sz="4" w:space="0" w:color="auto"/>
              <w:bottom w:val="single" w:sz="4" w:space="0" w:color="auto"/>
            </w:tcBorders>
            <w:noWrap/>
            <w:hideMark/>
          </w:tcPr>
          <w:p w14:paraId="559EC2BA" w14:textId="77777777" w:rsidR="00B32EE6" w:rsidRPr="001E318E" w:rsidRDefault="00B32EE6" w:rsidP="00C14200">
            <w:pPr>
              <w:keepNext/>
              <w:rPr>
                <w:ins w:id="597" w:author="GRUEBLER Arnulf" w:date="2018-02-19T14:15:00Z"/>
              </w:rPr>
            </w:pPr>
          </w:p>
        </w:tc>
        <w:tc>
          <w:tcPr>
            <w:tcW w:w="703" w:type="dxa"/>
            <w:tcBorders>
              <w:top w:val="single" w:sz="4" w:space="0" w:color="auto"/>
              <w:bottom w:val="single" w:sz="4" w:space="0" w:color="auto"/>
            </w:tcBorders>
            <w:noWrap/>
            <w:hideMark/>
          </w:tcPr>
          <w:p w14:paraId="46A14F22" w14:textId="77777777" w:rsidR="00B32EE6" w:rsidRPr="007118BE" w:rsidRDefault="00B32EE6" w:rsidP="00C14200">
            <w:pPr>
              <w:keepNext/>
              <w:rPr>
                <w:ins w:id="598" w:author="GRUEBLER Arnulf" w:date="2018-02-19T14:15:00Z"/>
                <w:b/>
              </w:rPr>
            </w:pPr>
            <w:ins w:id="599" w:author="GRUEBLER Arnulf" w:date="2018-02-19T14:15:00Z">
              <w:r w:rsidRPr="007118BE">
                <w:rPr>
                  <w:b/>
                </w:rPr>
                <w:t>2020</w:t>
              </w:r>
            </w:ins>
          </w:p>
        </w:tc>
        <w:tc>
          <w:tcPr>
            <w:tcW w:w="772" w:type="dxa"/>
            <w:tcBorders>
              <w:top w:val="single" w:sz="4" w:space="0" w:color="auto"/>
              <w:bottom w:val="single" w:sz="4" w:space="0" w:color="auto"/>
            </w:tcBorders>
            <w:noWrap/>
            <w:hideMark/>
          </w:tcPr>
          <w:p w14:paraId="3565A4F7" w14:textId="77777777" w:rsidR="00B32EE6" w:rsidRPr="007118BE" w:rsidRDefault="00B32EE6" w:rsidP="00C14200">
            <w:pPr>
              <w:keepNext/>
              <w:rPr>
                <w:ins w:id="600" w:author="GRUEBLER Arnulf" w:date="2018-02-19T14:15:00Z"/>
                <w:b/>
              </w:rPr>
            </w:pPr>
            <w:ins w:id="601" w:author="GRUEBLER Arnulf" w:date="2018-02-19T14:15:00Z">
              <w:r>
                <w:rPr>
                  <w:b/>
                </w:rPr>
                <w:t>2050</w:t>
              </w:r>
            </w:ins>
          </w:p>
        </w:tc>
        <w:tc>
          <w:tcPr>
            <w:tcW w:w="772" w:type="dxa"/>
            <w:tcBorders>
              <w:top w:val="single" w:sz="4" w:space="0" w:color="auto"/>
              <w:bottom w:val="single" w:sz="4" w:space="0" w:color="auto"/>
              <w:right w:val="single" w:sz="4" w:space="0" w:color="auto"/>
            </w:tcBorders>
            <w:noWrap/>
            <w:hideMark/>
          </w:tcPr>
          <w:p w14:paraId="17767ADD" w14:textId="77777777" w:rsidR="00B32EE6" w:rsidRPr="007118BE" w:rsidRDefault="00B32EE6" w:rsidP="00C14200">
            <w:pPr>
              <w:keepNext/>
              <w:rPr>
                <w:ins w:id="602" w:author="GRUEBLER Arnulf" w:date="2018-02-19T14:15:00Z"/>
                <w:b/>
              </w:rPr>
            </w:pPr>
            <w:ins w:id="603" w:author="GRUEBLER Arnulf" w:date="2018-02-19T14:15:00Z">
              <w:r>
                <w:rPr>
                  <w:b/>
                </w:rPr>
                <w:t>210</w:t>
              </w:r>
              <w:r w:rsidRPr="007118BE">
                <w:rPr>
                  <w:b/>
                </w:rPr>
                <w:t>0</w:t>
              </w:r>
            </w:ins>
          </w:p>
        </w:tc>
      </w:tr>
      <w:tr w:rsidR="00B32EE6" w:rsidRPr="001E318E" w14:paraId="5A4B4ED9" w14:textId="77777777" w:rsidTr="00C14200">
        <w:trPr>
          <w:trHeight w:val="300"/>
          <w:ins w:id="604" w:author="GRUEBLER Arnulf" w:date="2018-02-19T14:15:00Z"/>
        </w:trPr>
        <w:tc>
          <w:tcPr>
            <w:tcW w:w="1975" w:type="dxa"/>
            <w:tcBorders>
              <w:left w:val="single" w:sz="4" w:space="0" w:color="auto"/>
            </w:tcBorders>
          </w:tcPr>
          <w:p w14:paraId="33B5CCF3" w14:textId="77777777" w:rsidR="00B32EE6" w:rsidRPr="001E318E" w:rsidRDefault="00B32EE6" w:rsidP="00C14200">
            <w:pPr>
              <w:keepNext/>
              <w:rPr>
                <w:ins w:id="605" w:author="GRUEBLER Arnulf" w:date="2018-02-19T14:15:00Z"/>
              </w:rPr>
            </w:pPr>
            <w:ins w:id="606" w:author="GRUEBLER Arnulf" w:date="2018-02-19T14:15:00Z">
              <w:r>
                <w:rPr>
                  <w:b/>
                </w:rPr>
                <w:t>Crop sector</w:t>
              </w:r>
            </w:ins>
          </w:p>
        </w:tc>
        <w:tc>
          <w:tcPr>
            <w:tcW w:w="2250" w:type="dxa"/>
            <w:noWrap/>
            <w:hideMark/>
          </w:tcPr>
          <w:p w14:paraId="60845C98" w14:textId="77777777" w:rsidR="00B32EE6" w:rsidRPr="001E318E" w:rsidRDefault="00B32EE6" w:rsidP="00C14200">
            <w:pPr>
              <w:keepNext/>
              <w:rPr>
                <w:ins w:id="607" w:author="GRUEBLER Arnulf" w:date="2018-02-19T14:15:00Z"/>
              </w:rPr>
            </w:pPr>
            <w:ins w:id="608" w:author="GRUEBLER Arnulf" w:date="2018-02-19T14:15:00Z">
              <w:r w:rsidRPr="001E318E">
                <w:t>Wheat</w:t>
              </w:r>
            </w:ins>
          </w:p>
        </w:tc>
        <w:tc>
          <w:tcPr>
            <w:tcW w:w="703" w:type="dxa"/>
            <w:noWrap/>
            <w:hideMark/>
          </w:tcPr>
          <w:p w14:paraId="50E116A6" w14:textId="77777777" w:rsidR="00B32EE6" w:rsidRPr="001E318E" w:rsidRDefault="00B32EE6" w:rsidP="00C14200">
            <w:pPr>
              <w:keepNext/>
              <w:rPr>
                <w:ins w:id="609" w:author="GRUEBLER Arnulf" w:date="2018-02-19T14:15:00Z"/>
              </w:rPr>
            </w:pPr>
            <w:ins w:id="610" w:author="GRUEBLER Arnulf" w:date="2018-02-19T14:15:00Z">
              <w:r w:rsidRPr="00282357">
                <w:t>1.12</w:t>
              </w:r>
            </w:ins>
          </w:p>
        </w:tc>
        <w:tc>
          <w:tcPr>
            <w:tcW w:w="772" w:type="dxa"/>
            <w:noWrap/>
            <w:hideMark/>
          </w:tcPr>
          <w:p w14:paraId="662EB991" w14:textId="77777777" w:rsidR="00B32EE6" w:rsidRPr="001E318E" w:rsidRDefault="00B32EE6" w:rsidP="00C14200">
            <w:pPr>
              <w:keepNext/>
              <w:rPr>
                <w:ins w:id="611" w:author="GRUEBLER Arnulf" w:date="2018-02-19T14:15:00Z"/>
              </w:rPr>
            </w:pPr>
            <w:ins w:id="612" w:author="GRUEBLER Arnulf" w:date="2018-02-19T14:15:00Z">
              <w:r w:rsidRPr="00282357">
                <w:t>1.55</w:t>
              </w:r>
            </w:ins>
          </w:p>
        </w:tc>
        <w:tc>
          <w:tcPr>
            <w:tcW w:w="772" w:type="dxa"/>
            <w:tcBorders>
              <w:right w:val="single" w:sz="4" w:space="0" w:color="auto"/>
            </w:tcBorders>
            <w:noWrap/>
            <w:hideMark/>
          </w:tcPr>
          <w:p w14:paraId="2991D2A8" w14:textId="77777777" w:rsidR="00B32EE6" w:rsidRPr="001E318E" w:rsidRDefault="00B32EE6" w:rsidP="00C14200">
            <w:pPr>
              <w:keepNext/>
              <w:rPr>
                <w:ins w:id="613" w:author="GRUEBLER Arnulf" w:date="2018-02-19T14:15:00Z"/>
              </w:rPr>
            </w:pPr>
            <w:ins w:id="614" w:author="GRUEBLER Arnulf" w:date="2018-02-19T14:15:00Z">
              <w:r w:rsidRPr="00282357">
                <w:t>1.98</w:t>
              </w:r>
            </w:ins>
          </w:p>
        </w:tc>
      </w:tr>
      <w:tr w:rsidR="00B32EE6" w:rsidRPr="001E318E" w14:paraId="6B8DD9DA" w14:textId="77777777" w:rsidTr="00C14200">
        <w:trPr>
          <w:trHeight w:val="300"/>
          <w:ins w:id="615" w:author="GRUEBLER Arnulf" w:date="2018-02-19T14:15:00Z"/>
        </w:trPr>
        <w:tc>
          <w:tcPr>
            <w:tcW w:w="1975" w:type="dxa"/>
            <w:tcBorders>
              <w:left w:val="single" w:sz="4" w:space="0" w:color="auto"/>
            </w:tcBorders>
          </w:tcPr>
          <w:p w14:paraId="161CB02E" w14:textId="77777777" w:rsidR="00B32EE6" w:rsidRPr="001E318E" w:rsidRDefault="00B32EE6" w:rsidP="00C14200">
            <w:pPr>
              <w:keepNext/>
              <w:rPr>
                <w:ins w:id="616" w:author="GRUEBLER Arnulf" w:date="2018-02-19T14:15:00Z"/>
              </w:rPr>
            </w:pPr>
          </w:p>
        </w:tc>
        <w:tc>
          <w:tcPr>
            <w:tcW w:w="2250" w:type="dxa"/>
            <w:noWrap/>
            <w:hideMark/>
          </w:tcPr>
          <w:p w14:paraId="659F83EA" w14:textId="77777777" w:rsidR="00B32EE6" w:rsidRPr="001E318E" w:rsidRDefault="00B32EE6" w:rsidP="00C14200">
            <w:pPr>
              <w:keepNext/>
              <w:rPr>
                <w:ins w:id="617" w:author="GRUEBLER Arnulf" w:date="2018-02-19T14:15:00Z"/>
              </w:rPr>
            </w:pPr>
            <w:ins w:id="618" w:author="GRUEBLER Arnulf" w:date="2018-02-19T14:15:00Z">
              <w:r w:rsidRPr="001E318E">
                <w:t>Rice</w:t>
              </w:r>
            </w:ins>
          </w:p>
        </w:tc>
        <w:tc>
          <w:tcPr>
            <w:tcW w:w="703" w:type="dxa"/>
            <w:noWrap/>
            <w:hideMark/>
          </w:tcPr>
          <w:p w14:paraId="3394927B" w14:textId="77777777" w:rsidR="00B32EE6" w:rsidRPr="001E318E" w:rsidRDefault="00B32EE6" w:rsidP="00C14200">
            <w:pPr>
              <w:keepNext/>
              <w:rPr>
                <w:ins w:id="619" w:author="GRUEBLER Arnulf" w:date="2018-02-19T14:15:00Z"/>
              </w:rPr>
            </w:pPr>
            <w:ins w:id="620" w:author="GRUEBLER Arnulf" w:date="2018-02-19T14:15:00Z">
              <w:r w:rsidRPr="00AA7CC2">
                <w:t>1.14</w:t>
              </w:r>
            </w:ins>
          </w:p>
        </w:tc>
        <w:tc>
          <w:tcPr>
            <w:tcW w:w="772" w:type="dxa"/>
            <w:noWrap/>
            <w:hideMark/>
          </w:tcPr>
          <w:p w14:paraId="65C456CB" w14:textId="77777777" w:rsidR="00B32EE6" w:rsidRPr="001E318E" w:rsidRDefault="00B32EE6" w:rsidP="00C14200">
            <w:pPr>
              <w:keepNext/>
              <w:rPr>
                <w:ins w:id="621" w:author="GRUEBLER Arnulf" w:date="2018-02-19T14:15:00Z"/>
              </w:rPr>
            </w:pPr>
            <w:ins w:id="622" w:author="GRUEBLER Arnulf" w:date="2018-02-19T14:15:00Z">
              <w:r w:rsidRPr="00AA7CC2">
                <w:t>1.47</w:t>
              </w:r>
            </w:ins>
          </w:p>
        </w:tc>
        <w:tc>
          <w:tcPr>
            <w:tcW w:w="772" w:type="dxa"/>
            <w:tcBorders>
              <w:right w:val="single" w:sz="4" w:space="0" w:color="auto"/>
            </w:tcBorders>
            <w:noWrap/>
            <w:hideMark/>
          </w:tcPr>
          <w:p w14:paraId="384288FB" w14:textId="77777777" w:rsidR="00B32EE6" w:rsidRPr="001E318E" w:rsidRDefault="00B32EE6" w:rsidP="00C14200">
            <w:pPr>
              <w:keepNext/>
              <w:rPr>
                <w:ins w:id="623" w:author="GRUEBLER Arnulf" w:date="2018-02-19T14:15:00Z"/>
              </w:rPr>
            </w:pPr>
            <w:ins w:id="624" w:author="GRUEBLER Arnulf" w:date="2018-02-19T14:15:00Z">
              <w:r w:rsidRPr="00AA7CC2">
                <w:t>1.76</w:t>
              </w:r>
            </w:ins>
          </w:p>
        </w:tc>
      </w:tr>
      <w:tr w:rsidR="00B32EE6" w:rsidRPr="001E318E" w14:paraId="720C9C69" w14:textId="77777777" w:rsidTr="00C14200">
        <w:trPr>
          <w:trHeight w:val="300"/>
          <w:ins w:id="625" w:author="GRUEBLER Arnulf" w:date="2018-02-19T14:15:00Z"/>
        </w:trPr>
        <w:tc>
          <w:tcPr>
            <w:tcW w:w="1975" w:type="dxa"/>
            <w:tcBorders>
              <w:left w:val="single" w:sz="4" w:space="0" w:color="auto"/>
            </w:tcBorders>
          </w:tcPr>
          <w:p w14:paraId="3BEB63C7" w14:textId="77777777" w:rsidR="00B32EE6" w:rsidRPr="001E318E" w:rsidRDefault="00B32EE6" w:rsidP="00C14200">
            <w:pPr>
              <w:keepNext/>
              <w:rPr>
                <w:ins w:id="626" w:author="GRUEBLER Arnulf" w:date="2018-02-19T14:15:00Z"/>
              </w:rPr>
            </w:pPr>
          </w:p>
        </w:tc>
        <w:tc>
          <w:tcPr>
            <w:tcW w:w="2250" w:type="dxa"/>
            <w:noWrap/>
            <w:hideMark/>
          </w:tcPr>
          <w:p w14:paraId="505F8C34" w14:textId="77777777" w:rsidR="00B32EE6" w:rsidRPr="001E318E" w:rsidRDefault="00B32EE6" w:rsidP="00C14200">
            <w:pPr>
              <w:keepNext/>
              <w:rPr>
                <w:ins w:id="627" w:author="GRUEBLER Arnulf" w:date="2018-02-19T14:15:00Z"/>
              </w:rPr>
            </w:pPr>
            <w:ins w:id="628" w:author="GRUEBLER Arnulf" w:date="2018-02-19T14:15:00Z">
              <w:r w:rsidRPr="001E318E">
                <w:t>Coarse grains</w:t>
              </w:r>
            </w:ins>
          </w:p>
        </w:tc>
        <w:tc>
          <w:tcPr>
            <w:tcW w:w="703" w:type="dxa"/>
            <w:noWrap/>
            <w:hideMark/>
          </w:tcPr>
          <w:p w14:paraId="7C928898" w14:textId="77777777" w:rsidR="00B32EE6" w:rsidRPr="001E318E" w:rsidRDefault="00B32EE6" w:rsidP="00C14200">
            <w:pPr>
              <w:keepNext/>
              <w:rPr>
                <w:ins w:id="629" w:author="GRUEBLER Arnulf" w:date="2018-02-19T14:15:00Z"/>
              </w:rPr>
            </w:pPr>
            <w:ins w:id="630" w:author="GRUEBLER Arnulf" w:date="2018-02-19T14:15:00Z">
              <w:r w:rsidRPr="00DF578E">
                <w:t>1.15</w:t>
              </w:r>
            </w:ins>
          </w:p>
        </w:tc>
        <w:tc>
          <w:tcPr>
            <w:tcW w:w="772" w:type="dxa"/>
            <w:noWrap/>
            <w:hideMark/>
          </w:tcPr>
          <w:p w14:paraId="1C8F2A07" w14:textId="77777777" w:rsidR="00B32EE6" w:rsidRPr="001E318E" w:rsidRDefault="00B32EE6" w:rsidP="00C14200">
            <w:pPr>
              <w:keepNext/>
              <w:rPr>
                <w:ins w:id="631" w:author="GRUEBLER Arnulf" w:date="2018-02-19T14:15:00Z"/>
              </w:rPr>
            </w:pPr>
            <w:ins w:id="632" w:author="GRUEBLER Arnulf" w:date="2018-02-19T14:15:00Z">
              <w:r w:rsidRPr="00DF578E">
                <w:t>1.71</w:t>
              </w:r>
            </w:ins>
          </w:p>
        </w:tc>
        <w:tc>
          <w:tcPr>
            <w:tcW w:w="772" w:type="dxa"/>
            <w:tcBorders>
              <w:right w:val="single" w:sz="4" w:space="0" w:color="auto"/>
            </w:tcBorders>
            <w:noWrap/>
            <w:hideMark/>
          </w:tcPr>
          <w:p w14:paraId="3B4C1D4B" w14:textId="77777777" w:rsidR="00B32EE6" w:rsidRPr="001E318E" w:rsidRDefault="00B32EE6" w:rsidP="00C14200">
            <w:pPr>
              <w:keepNext/>
              <w:rPr>
                <w:ins w:id="633" w:author="GRUEBLER Arnulf" w:date="2018-02-19T14:15:00Z"/>
              </w:rPr>
            </w:pPr>
            <w:ins w:id="634" w:author="GRUEBLER Arnulf" w:date="2018-02-19T14:15:00Z">
              <w:r w:rsidRPr="00DF578E">
                <w:t>2.26</w:t>
              </w:r>
            </w:ins>
          </w:p>
        </w:tc>
      </w:tr>
      <w:tr w:rsidR="00B32EE6" w:rsidRPr="001E318E" w14:paraId="3C369A32" w14:textId="77777777" w:rsidTr="00C14200">
        <w:trPr>
          <w:trHeight w:val="300"/>
          <w:ins w:id="635" w:author="GRUEBLER Arnulf" w:date="2018-02-19T14:15:00Z"/>
        </w:trPr>
        <w:tc>
          <w:tcPr>
            <w:tcW w:w="1975" w:type="dxa"/>
            <w:tcBorders>
              <w:left w:val="single" w:sz="4" w:space="0" w:color="auto"/>
            </w:tcBorders>
          </w:tcPr>
          <w:p w14:paraId="68D96400" w14:textId="77777777" w:rsidR="00B32EE6" w:rsidRPr="001E318E" w:rsidRDefault="00B32EE6" w:rsidP="00C14200">
            <w:pPr>
              <w:keepNext/>
              <w:rPr>
                <w:ins w:id="636" w:author="GRUEBLER Arnulf" w:date="2018-02-19T14:15:00Z"/>
              </w:rPr>
            </w:pPr>
          </w:p>
        </w:tc>
        <w:tc>
          <w:tcPr>
            <w:tcW w:w="2250" w:type="dxa"/>
            <w:noWrap/>
            <w:hideMark/>
          </w:tcPr>
          <w:p w14:paraId="76DE3794" w14:textId="77777777" w:rsidR="00B32EE6" w:rsidRPr="001E318E" w:rsidRDefault="00B32EE6" w:rsidP="00C14200">
            <w:pPr>
              <w:keepNext/>
              <w:rPr>
                <w:ins w:id="637" w:author="GRUEBLER Arnulf" w:date="2018-02-19T14:15:00Z"/>
              </w:rPr>
            </w:pPr>
            <w:ins w:id="638" w:author="GRUEBLER Arnulf" w:date="2018-02-19T14:15:00Z">
              <w:r w:rsidRPr="001E318E">
                <w:t>Oilseeds</w:t>
              </w:r>
            </w:ins>
          </w:p>
        </w:tc>
        <w:tc>
          <w:tcPr>
            <w:tcW w:w="703" w:type="dxa"/>
            <w:noWrap/>
            <w:hideMark/>
          </w:tcPr>
          <w:p w14:paraId="460711F7" w14:textId="77777777" w:rsidR="00B32EE6" w:rsidRPr="001E318E" w:rsidRDefault="00B32EE6" w:rsidP="00C14200">
            <w:pPr>
              <w:keepNext/>
              <w:rPr>
                <w:ins w:id="639" w:author="GRUEBLER Arnulf" w:date="2018-02-19T14:15:00Z"/>
              </w:rPr>
            </w:pPr>
            <w:ins w:id="640" w:author="GRUEBLER Arnulf" w:date="2018-02-19T14:15:00Z">
              <w:r w:rsidRPr="00BF50ED">
                <w:t>1.18</w:t>
              </w:r>
            </w:ins>
          </w:p>
        </w:tc>
        <w:tc>
          <w:tcPr>
            <w:tcW w:w="772" w:type="dxa"/>
            <w:noWrap/>
            <w:hideMark/>
          </w:tcPr>
          <w:p w14:paraId="18490B79" w14:textId="77777777" w:rsidR="00B32EE6" w:rsidRPr="001E318E" w:rsidRDefault="00B32EE6" w:rsidP="00C14200">
            <w:pPr>
              <w:keepNext/>
              <w:rPr>
                <w:ins w:id="641" w:author="GRUEBLER Arnulf" w:date="2018-02-19T14:15:00Z"/>
              </w:rPr>
            </w:pPr>
            <w:ins w:id="642" w:author="GRUEBLER Arnulf" w:date="2018-02-19T14:15:00Z">
              <w:r w:rsidRPr="00BF50ED">
                <w:t>1.64</w:t>
              </w:r>
            </w:ins>
          </w:p>
        </w:tc>
        <w:tc>
          <w:tcPr>
            <w:tcW w:w="772" w:type="dxa"/>
            <w:tcBorders>
              <w:right w:val="single" w:sz="4" w:space="0" w:color="auto"/>
            </w:tcBorders>
            <w:noWrap/>
            <w:hideMark/>
          </w:tcPr>
          <w:p w14:paraId="4549D329" w14:textId="77777777" w:rsidR="00B32EE6" w:rsidRPr="001E318E" w:rsidRDefault="00B32EE6" w:rsidP="00C14200">
            <w:pPr>
              <w:keepNext/>
              <w:rPr>
                <w:ins w:id="643" w:author="GRUEBLER Arnulf" w:date="2018-02-19T14:15:00Z"/>
              </w:rPr>
            </w:pPr>
            <w:ins w:id="644" w:author="GRUEBLER Arnulf" w:date="2018-02-19T14:15:00Z">
              <w:r w:rsidRPr="00BF50ED">
                <w:t>2.02</w:t>
              </w:r>
            </w:ins>
          </w:p>
        </w:tc>
      </w:tr>
      <w:tr w:rsidR="00B32EE6" w:rsidRPr="001E318E" w14:paraId="308F33C0" w14:textId="77777777" w:rsidTr="00C14200">
        <w:trPr>
          <w:trHeight w:val="300"/>
          <w:ins w:id="645" w:author="GRUEBLER Arnulf" w:date="2018-02-19T14:15:00Z"/>
        </w:trPr>
        <w:tc>
          <w:tcPr>
            <w:tcW w:w="1975" w:type="dxa"/>
            <w:tcBorders>
              <w:left w:val="single" w:sz="4" w:space="0" w:color="auto"/>
              <w:bottom w:val="single" w:sz="4" w:space="0" w:color="auto"/>
            </w:tcBorders>
          </w:tcPr>
          <w:p w14:paraId="15C642E3" w14:textId="77777777" w:rsidR="00B32EE6" w:rsidRPr="001E318E" w:rsidRDefault="00B32EE6" w:rsidP="00C14200">
            <w:pPr>
              <w:keepNext/>
              <w:rPr>
                <w:ins w:id="646" w:author="GRUEBLER Arnulf" w:date="2018-02-19T14:15:00Z"/>
              </w:rPr>
            </w:pPr>
          </w:p>
        </w:tc>
        <w:tc>
          <w:tcPr>
            <w:tcW w:w="2250" w:type="dxa"/>
            <w:tcBorders>
              <w:bottom w:val="single" w:sz="4" w:space="0" w:color="auto"/>
            </w:tcBorders>
            <w:noWrap/>
            <w:hideMark/>
          </w:tcPr>
          <w:p w14:paraId="7200C651" w14:textId="77777777" w:rsidR="00B32EE6" w:rsidRPr="001E318E" w:rsidRDefault="00B32EE6" w:rsidP="00C14200">
            <w:pPr>
              <w:keepNext/>
              <w:rPr>
                <w:ins w:id="647" w:author="GRUEBLER Arnulf" w:date="2018-02-19T14:15:00Z"/>
              </w:rPr>
            </w:pPr>
            <w:ins w:id="648" w:author="GRUEBLER Arnulf" w:date="2018-02-19T14:15:00Z">
              <w:r w:rsidRPr="001E318E">
                <w:t>Sugar crops</w:t>
              </w:r>
            </w:ins>
          </w:p>
        </w:tc>
        <w:tc>
          <w:tcPr>
            <w:tcW w:w="703" w:type="dxa"/>
            <w:tcBorders>
              <w:bottom w:val="single" w:sz="4" w:space="0" w:color="auto"/>
            </w:tcBorders>
            <w:noWrap/>
            <w:hideMark/>
          </w:tcPr>
          <w:p w14:paraId="22C5190C" w14:textId="77777777" w:rsidR="00B32EE6" w:rsidRPr="001E318E" w:rsidRDefault="00B32EE6" w:rsidP="00C14200">
            <w:pPr>
              <w:keepNext/>
              <w:rPr>
                <w:ins w:id="649" w:author="GRUEBLER Arnulf" w:date="2018-02-19T14:15:00Z"/>
              </w:rPr>
            </w:pPr>
            <w:ins w:id="650" w:author="GRUEBLER Arnulf" w:date="2018-02-19T14:15:00Z">
              <w:r w:rsidRPr="006E49F2">
                <w:t>1.14</w:t>
              </w:r>
            </w:ins>
          </w:p>
        </w:tc>
        <w:tc>
          <w:tcPr>
            <w:tcW w:w="772" w:type="dxa"/>
            <w:tcBorders>
              <w:bottom w:val="single" w:sz="4" w:space="0" w:color="auto"/>
            </w:tcBorders>
            <w:noWrap/>
            <w:hideMark/>
          </w:tcPr>
          <w:p w14:paraId="7E5EB281" w14:textId="77777777" w:rsidR="00B32EE6" w:rsidRPr="001E318E" w:rsidRDefault="00B32EE6" w:rsidP="00C14200">
            <w:pPr>
              <w:keepNext/>
              <w:rPr>
                <w:ins w:id="651" w:author="GRUEBLER Arnulf" w:date="2018-02-19T14:15:00Z"/>
              </w:rPr>
            </w:pPr>
            <w:ins w:id="652" w:author="GRUEBLER Arnulf" w:date="2018-02-19T14:15:00Z">
              <w:r w:rsidRPr="006E49F2">
                <w:t>1.67</w:t>
              </w:r>
            </w:ins>
          </w:p>
        </w:tc>
        <w:tc>
          <w:tcPr>
            <w:tcW w:w="772" w:type="dxa"/>
            <w:tcBorders>
              <w:bottom w:val="single" w:sz="4" w:space="0" w:color="auto"/>
              <w:right w:val="single" w:sz="4" w:space="0" w:color="auto"/>
            </w:tcBorders>
            <w:noWrap/>
            <w:hideMark/>
          </w:tcPr>
          <w:p w14:paraId="11F2F434" w14:textId="77777777" w:rsidR="00B32EE6" w:rsidRPr="001E318E" w:rsidRDefault="00B32EE6" w:rsidP="00C14200">
            <w:pPr>
              <w:keepNext/>
              <w:rPr>
                <w:ins w:id="653" w:author="GRUEBLER Arnulf" w:date="2018-02-19T14:15:00Z"/>
              </w:rPr>
            </w:pPr>
            <w:ins w:id="654" w:author="GRUEBLER Arnulf" w:date="2018-02-19T14:15:00Z">
              <w:r w:rsidRPr="006E49F2">
                <w:t>2.19</w:t>
              </w:r>
            </w:ins>
          </w:p>
        </w:tc>
      </w:tr>
    </w:tbl>
    <w:p w14:paraId="00C123D2" w14:textId="77777777" w:rsidR="00B32EE6" w:rsidRDefault="00B32EE6" w:rsidP="00B32EE6">
      <w:pPr>
        <w:pStyle w:val="ListParagraph"/>
        <w:ind w:left="0"/>
        <w:rPr>
          <w:ins w:id="655" w:author="GRUEBLER Arnulf" w:date="2018-02-19T14:15:00Z"/>
          <w:b/>
        </w:rPr>
      </w:pPr>
    </w:p>
    <w:p w14:paraId="0C87E551" w14:textId="77777777" w:rsidR="00B32EE6" w:rsidRDefault="00B32EE6" w:rsidP="00B32EE6">
      <w:pPr>
        <w:pStyle w:val="ListParagraph"/>
        <w:ind w:left="0"/>
        <w:rPr>
          <w:ins w:id="656" w:author="GRUEBLER Arnulf" w:date="2018-02-19T14:15:00Z"/>
          <w:b/>
        </w:rPr>
      </w:pPr>
      <w:ins w:id="657" w:author="GRUEBLER Arnulf" w:date="2018-02-19T14:15:00Z">
        <w:r>
          <w:rPr>
            <w:b/>
          </w:rPr>
          <w:t>B</w:t>
        </w:r>
        <w:r w:rsidRPr="0002446E">
          <w:rPr>
            <w:b/>
          </w:rPr>
          <w:t>iomass supply for bioenergy</w:t>
        </w:r>
      </w:ins>
    </w:p>
    <w:p w14:paraId="5475067A" w14:textId="77777777" w:rsidR="00B32EE6" w:rsidRDefault="00B32EE6" w:rsidP="00B32EE6">
      <w:pPr>
        <w:pStyle w:val="ListParagraph"/>
        <w:ind w:left="0"/>
        <w:rPr>
          <w:ins w:id="658" w:author="GRUEBLER Arnulf" w:date="2018-02-19T14:15:00Z"/>
          <w:b/>
        </w:rPr>
      </w:pPr>
    </w:p>
    <w:p w14:paraId="2886688D" w14:textId="77777777" w:rsidR="00B32EE6" w:rsidRDefault="00B32EE6" w:rsidP="00B32EE6">
      <w:pPr>
        <w:pStyle w:val="ListParagraph"/>
        <w:ind w:left="0"/>
        <w:rPr>
          <w:ins w:id="659" w:author="GRUEBLER Arnulf" w:date="2018-02-19T14:15:00Z"/>
        </w:rPr>
      </w:pPr>
      <w:ins w:id="660" w:author="GRUEBLER Arnulf" w:date="2018-02-19T14:15:00Z">
        <w:r>
          <w:t xml:space="preserve">More sustainable land resource demand patterns are not limited to agricultural products but also apply to biomass provision in general. </w:t>
        </w:r>
        <w:r w:rsidRPr="0002446E">
          <w:t xml:space="preserve">BECCS </w:t>
        </w:r>
        <w:r>
          <w:t>are excluded from the LED scenarios, but land still contributes slightly to the mitigation efforts as a source of biogenic carbon to substitute fossil fuel. By the end of the century, 206 million hectares are devoted globally to bioenergy plantations. This is however much slower level than with a scenario with BECCS (</w:t>
        </w:r>
        <w:proofErr w:type="spellStart"/>
        <w:r>
          <w:t>Fricko</w:t>
        </w:r>
        <w:proofErr w:type="spellEnd"/>
        <w:r>
          <w:t xml:space="preserve"> et al., 2016) where the contribution of bioenergy reaches </w:t>
        </w:r>
        <w:r w:rsidRPr="0002446E">
          <w:t xml:space="preserve">750 </w:t>
        </w:r>
        <w:proofErr w:type="spellStart"/>
        <w:r w:rsidRPr="0002446E">
          <w:t>Mha</w:t>
        </w:r>
        <w:proofErr w:type="spellEnd"/>
        <w:r w:rsidRPr="0002446E">
          <w:t>. The</w:t>
        </w:r>
        <w:r w:rsidRPr="00836BB5">
          <w:t xml:space="preserve"> effect is notably alleviated by 2050, where plantations do not exceed 81 million ha, versus </w:t>
        </w:r>
        <w:r w:rsidRPr="0002446E">
          <w:t xml:space="preserve">283 </w:t>
        </w:r>
        <w:proofErr w:type="spellStart"/>
        <w:r w:rsidRPr="0002446E">
          <w:t>Mha</w:t>
        </w:r>
        <w:proofErr w:type="spellEnd"/>
        <w:r w:rsidRPr="00836BB5">
          <w:t xml:space="preserve"> under </w:t>
        </w:r>
        <w:r>
          <w:t>a typical SSP-</w:t>
        </w:r>
        <w:r w:rsidRPr="00836BB5" w:rsidDel="00446784">
          <w:t xml:space="preserve"> </w:t>
        </w:r>
        <w:r w:rsidRPr="0002446E">
          <w:t>1.9</w:t>
        </w:r>
        <w:r w:rsidRPr="00836BB5">
          <w:t xml:space="preserve"> scenario.</w:t>
        </w:r>
      </w:ins>
    </w:p>
    <w:p w14:paraId="4765AC82" w14:textId="77777777" w:rsidR="00B32EE6" w:rsidRDefault="00B32EE6" w:rsidP="00B32EE6">
      <w:pPr>
        <w:pStyle w:val="ListParagraph"/>
        <w:ind w:left="0"/>
        <w:rPr>
          <w:ins w:id="661" w:author="GRUEBLER Arnulf" w:date="2018-02-19T14:15:00Z"/>
        </w:rPr>
      </w:pPr>
    </w:p>
    <w:p w14:paraId="2297D56A" w14:textId="77777777" w:rsidR="00B32EE6" w:rsidRPr="0002446E" w:rsidRDefault="00B32EE6" w:rsidP="00B32EE6">
      <w:pPr>
        <w:pStyle w:val="ListParagraph"/>
        <w:ind w:left="0"/>
        <w:rPr>
          <w:ins w:id="662" w:author="GRUEBLER Arnulf" w:date="2018-02-19T14:15:00Z"/>
        </w:rPr>
      </w:pPr>
      <w:proofErr w:type="gramStart"/>
      <w:ins w:id="663" w:author="GRUEBLER Arnulf" w:date="2018-02-19T14:15:00Z">
        <w:r>
          <w:t>As a consequence of</w:t>
        </w:r>
        <w:proofErr w:type="gramEnd"/>
        <w:r>
          <w:t xml:space="preserve"> low bioenergy provision, and lower pressure on land from the food sector, future society needs can here be achieved without endangering natural ecosystems. As illustrated in Table SI-3d-2, both areas of natural forest and other natural land increase in the LED scenario, which in additional to carbon sequestration benefits through more vegetation regrowth also implies higher levels of biodiversity protection.</w:t>
        </w:r>
      </w:ins>
    </w:p>
    <w:p w14:paraId="35E30359" w14:textId="77777777" w:rsidR="00B32EE6" w:rsidRDefault="00B32EE6" w:rsidP="00B32EE6">
      <w:pPr>
        <w:pStyle w:val="ListParagraph"/>
        <w:ind w:left="0"/>
        <w:rPr>
          <w:ins w:id="664" w:author="GRUEBLER Arnulf" w:date="2018-02-19T14:15:00Z"/>
          <w:b/>
        </w:rPr>
      </w:pPr>
    </w:p>
    <w:p w14:paraId="61043DE1" w14:textId="77777777" w:rsidR="00B32EE6" w:rsidRDefault="00B32EE6" w:rsidP="00B32EE6">
      <w:pPr>
        <w:spacing w:line="276" w:lineRule="auto"/>
        <w:rPr>
          <w:ins w:id="665" w:author="GRUEBLER Arnulf" w:date="2018-02-19T14:15:00Z"/>
        </w:rPr>
      </w:pPr>
      <w:ins w:id="666" w:author="GRUEBLER Arnulf" w:date="2018-02-19T14:15:00Z">
        <w:r>
          <w:rPr>
            <w:b/>
          </w:rPr>
          <w:t xml:space="preserve">Table SI-3d-3: Main non-agricultural land use categories in the LED </w:t>
        </w:r>
        <w:r w:rsidRPr="00223833">
          <w:rPr>
            <w:b/>
          </w:rPr>
          <w:t>scenario</w:t>
        </w:r>
        <w:r>
          <w:rPr>
            <w:b/>
          </w:rPr>
          <w:t xml:space="preserve"> (</w:t>
        </w:r>
        <w:proofErr w:type="spellStart"/>
        <w:r>
          <w:rPr>
            <w:b/>
          </w:rPr>
          <w:t>Mha</w:t>
        </w:r>
        <w:proofErr w:type="spellEnd"/>
        <w:r>
          <w:rPr>
            <w:b/>
          </w:rPr>
          <w:t>)</w:t>
        </w:r>
      </w:ins>
    </w:p>
    <w:tbl>
      <w:tblPr>
        <w:tblW w:w="900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280"/>
        <w:gridCol w:w="1240"/>
        <w:gridCol w:w="1240"/>
        <w:gridCol w:w="1240"/>
      </w:tblGrid>
      <w:tr w:rsidR="00B32EE6" w:rsidRPr="001864E9" w14:paraId="3B3C2A3B" w14:textId="77777777" w:rsidTr="00C14200">
        <w:trPr>
          <w:trHeight w:val="288"/>
          <w:ins w:id="667" w:author="GRUEBLER Arnulf" w:date="2018-02-19T14:15:00Z"/>
        </w:trPr>
        <w:tc>
          <w:tcPr>
            <w:tcW w:w="5280" w:type="dxa"/>
            <w:tcBorders>
              <w:top w:val="single" w:sz="4" w:space="0" w:color="auto"/>
              <w:bottom w:val="single" w:sz="4" w:space="0" w:color="auto"/>
            </w:tcBorders>
            <w:shd w:val="clear" w:color="auto" w:fill="auto"/>
            <w:noWrap/>
            <w:vAlign w:val="bottom"/>
            <w:hideMark/>
          </w:tcPr>
          <w:p w14:paraId="7AC6C4B0" w14:textId="77777777" w:rsidR="00B32EE6" w:rsidRPr="001864E9" w:rsidRDefault="00B32EE6" w:rsidP="00C14200">
            <w:pPr>
              <w:rPr>
                <w:ins w:id="668" w:author="GRUEBLER Arnulf" w:date="2018-02-19T14:15:00Z"/>
                <w:rFonts w:ascii="Calibri" w:eastAsia="Times New Roman" w:hAnsi="Calibri" w:cs="Calibri"/>
                <w:color w:val="000000"/>
                <w:szCs w:val="22"/>
                <w:lang w:val="en-US"/>
              </w:rPr>
            </w:pPr>
          </w:p>
        </w:tc>
        <w:tc>
          <w:tcPr>
            <w:tcW w:w="1240" w:type="dxa"/>
            <w:tcBorders>
              <w:top w:val="single" w:sz="4" w:space="0" w:color="auto"/>
              <w:bottom w:val="single" w:sz="4" w:space="0" w:color="auto"/>
            </w:tcBorders>
            <w:shd w:val="clear" w:color="auto" w:fill="auto"/>
            <w:noWrap/>
            <w:vAlign w:val="bottom"/>
            <w:hideMark/>
          </w:tcPr>
          <w:p w14:paraId="36749FFB" w14:textId="77777777" w:rsidR="00B32EE6" w:rsidRPr="001864E9" w:rsidRDefault="00B32EE6" w:rsidP="00C14200">
            <w:pPr>
              <w:jc w:val="right"/>
              <w:rPr>
                <w:ins w:id="669" w:author="GRUEBLER Arnulf" w:date="2018-02-19T14:15:00Z"/>
                <w:rFonts w:ascii="Calibri" w:eastAsia="Times New Roman" w:hAnsi="Calibri" w:cs="Calibri"/>
                <w:b/>
                <w:color w:val="000000"/>
                <w:szCs w:val="22"/>
                <w:lang w:val="en-US"/>
              </w:rPr>
            </w:pPr>
            <w:ins w:id="670" w:author="GRUEBLER Arnulf" w:date="2018-02-19T14:15:00Z">
              <w:r w:rsidRPr="001864E9">
                <w:rPr>
                  <w:rFonts w:ascii="Calibri" w:eastAsia="Times New Roman" w:hAnsi="Calibri" w:cs="Calibri"/>
                  <w:b/>
                  <w:color w:val="000000"/>
                  <w:szCs w:val="22"/>
                  <w:lang w:val="en-US"/>
                </w:rPr>
                <w:t>2020</w:t>
              </w:r>
            </w:ins>
          </w:p>
        </w:tc>
        <w:tc>
          <w:tcPr>
            <w:tcW w:w="1240" w:type="dxa"/>
            <w:tcBorders>
              <w:top w:val="single" w:sz="4" w:space="0" w:color="auto"/>
              <w:bottom w:val="single" w:sz="4" w:space="0" w:color="auto"/>
            </w:tcBorders>
            <w:shd w:val="clear" w:color="auto" w:fill="auto"/>
            <w:noWrap/>
            <w:vAlign w:val="bottom"/>
            <w:hideMark/>
          </w:tcPr>
          <w:p w14:paraId="332A2664" w14:textId="77777777" w:rsidR="00B32EE6" w:rsidRPr="001864E9" w:rsidRDefault="00B32EE6" w:rsidP="00C14200">
            <w:pPr>
              <w:jc w:val="right"/>
              <w:rPr>
                <w:ins w:id="671" w:author="GRUEBLER Arnulf" w:date="2018-02-19T14:15:00Z"/>
                <w:rFonts w:ascii="Calibri" w:eastAsia="Times New Roman" w:hAnsi="Calibri" w:cs="Calibri"/>
                <w:b/>
                <w:color w:val="000000"/>
                <w:szCs w:val="22"/>
                <w:lang w:val="en-US"/>
              </w:rPr>
            </w:pPr>
            <w:ins w:id="672" w:author="GRUEBLER Arnulf" w:date="2018-02-19T14:15:00Z">
              <w:r w:rsidRPr="001864E9">
                <w:rPr>
                  <w:rFonts w:ascii="Calibri" w:eastAsia="Times New Roman" w:hAnsi="Calibri" w:cs="Calibri"/>
                  <w:b/>
                  <w:color w:val="000000"/>
                  <w:szCs w:val="22"/>
                  <w:lang w:val="en-US"/>
                </w:rPr>
                <w:t>2050</w:t>
              </w:r>
            </w:ins>
          </w:p>
        </w:tc>
        <w:tc>
          <w:tcPr>
            <w:tcW w:w="1240" w:type="dxa"/>
            <w:tcBorders>
              <w:top w:val="single" w:sz="4" w:space="0" w:color="auto"/>
              <w:bottom w:val="single" w:sz="4" w:space="0" w:color="auto"/>
            </w:tcBorders>
            <w:shd w:val="clear" w:color="auto" w:fill="auto"/>
            <w:noWrap/>
            <w:vAlign w:val="bottom"/>
            <w:hideMark/>
          </w:tcPr>
          <w:p w14:paraId="730FABBB" w14:textId="77777777" w:rsidR="00B32EE6" w:rsidRPr="001864E9" w:rsidRDefault="00B32EE6" w:rsidP="00C14200">
            <w:pPr>
              <w:jc w:val="right"/>
              <w:rPr>
                <w:ins w:id="673" w:author="GRUEBLER Arnulf" w:date="2018-02-19T14:15:00Z"/>
                <w:rFonts w:ascii="Calibri" w:eastAsia="Times New Roman" w:hAnsi="Calibri" w:cs="Calibri"/>
                <w:b/>
                <w:color w:val="000000"/>
                <w:szCs w:val="22"/>
                <w:lang w:val="en-US"/>
              </w:rPr>
            </w:pPr>
            <w:ins w:id="674" w:author="GRUEBLER Arnulf" w:date="2018-02-19T14:15:00Z">
              <w:r w:rsidRPr="001864E9">
                <w:rPr>
                  <w:rFonts w:ascii="Calibri" w:eastAsia="Times New Roman" w:hAnsi="Calibri" w:cs="Calibri"/>
                  <w:b/>
                  <w:color w:val="000000"/>
                  <w:szCs w:val="22"/>
                  <w:lang w:val="en-US"/>
                </w:rPr>
                <w:t>2100</w:t>
              </w:r>
            </w:ins>
          </w:p>
        </w:tc>
      </w:tr>
      <w:tr w:rsidR="00B32EE6" w:rsidRPr="001864E9" w14:paraId="41E78749" w14:textId="77777777" w:rsidTr="00C14200">
        <w:trPr>
          <w:trHeight w:val="288"/>
          <w:ins w:id="675" w:author="GRUEBLER Arnulf" w:date="2018-02-19T14:15:00Z"/>
        </w:trPr>
        <w:tc>
          <w:tcPr>
            <w:tcW w:w="5280" w:type="dxa"/>
            <w:tcBorders>
              <w:top w:val="single" w:sz="4" w:space="0" w:color="auto"/>
            </w:tcBorders>
            <w:shd w:val="clear" w:color="auto" w:fill="auto"/>
            <w:noWrap/>
            <w:vAlign w:val="bottom"/>
            <w:hideMark/>
          </w:tcPr>
          <w:p w14:paraId="0E2CF8AC" w14:textId="77777777" w:rsidR="00B32EE6" w:rsidRPr="001864E9" w:rsidRDefault="00B32EE6" w:rsidP="00C14200">
            <w:pPr>
              <w:rPr>
                <w:ins w:id="676" w:author="GRUEBLER Arnulf" w:date="2018-02-19T14:15:00Z"/>
                <w:rFonts w:ascii="Calibri" w:eastAsia="Times New Roman" w:hAnsi="Calibri" w:cs="Calibri"/>
                <w:b/>
                <w:color w:val="000000"/>
                <w:szCs w:val="22"/>
                <w:lang w:val="en-US"/>
              </w:rPr>
            </w:pPr>
            <w:ins w:id="677" w:author="GRUEBLER Arnulf" w:date="2018-02-19T14:15:00Z">
              <w:r w:rsidRPr="001864E9">
                <w:rPr>
                  <w:rFonts w:ascii="Calibri" w:eastAsia="Times New Roman" w:hAnsi="Calibri" w:cs="Calibri"/>
                  <w:b/>
                  <w:color w:val="000000"/>
                  <w:szCs w:val="22"/>
                  <w:lang w:val="en-US"/>
                </w:rPr>
                <w:t>Cropland -energy crops</w:t>
              </w:r>
            </w:ins>
          </w:p>
        </w:tc>
        <w:tc>
          <w:tcPr>
            <w:tcW w:w="1240" w:type="dxa"/>
            <w:tcBorders>
              <w:top w:val="single" w:sz="4" w:space="0" w:color="auto"/>
            </w:tcBorders>
            <w:shd w:val="clear" w:color="auto" w:fill="auto"/>
            <w:noWrap/>
            <w:vAlign w:val="bottom"/>
            <w:hideMark/>
          </w:tcPr>
          <w:p w14:paraId="6E4C8CCA" w14:textId="77777777" w:rsidR="00B32EE6" w:rsidRPr="001864E9" w:rsidRDefault="00B32EE6" w:rsidP="00C14200">
            <w:pPr>
              <w:jc w:val="right"/>
              <w:rPr>
                <w:ins w:id="678" w:author="GRUEBLER Arnulf" w:date="2018-02-19T14:15:00Z"/>
                <w:rFonts w:ascii="Calibri" w:eastAsia="Times New Roman" w:hAnsi="Calibri" w:cs="Calibri"/>
                <w:color w:val="000000"/>
                <w:szCs w:val="22"/>
                <w:lang w:val="en-US"/>
              </w:rPr>
            </w:pPr>
            <w:ins w:id="679" w:author="GRUEBLER Arnulf" w:date="2018-02-19T14:15:00Z">
              <w:r w:rsidRPr="001864E9">
                <w:rPr>
                  <w:rFonts w:ascii="Calibri" w:eastAsia="Times New Roman" w:hAnsi="Calibri" w:cs="Calibri"/>
                  <w:color w:val="000000"/>
                  <w:szCs w:val="22"/>
                  <w:lang w:val="en-US"/>
                </w:rPr>
                <w:t>9</w:t>
              </w:r>
            </w:ins>
          </w:p>
        </w:tc>
        <w:tc>
          <w:tcPr>
            <w:tcW w:w="1240" w:type="dxa"/>
            <w:tcBorders>
              <w:top w:val="single" w:sz="4" w:space="0" w:color="auto"/>
            </w:tcBorders>
            <w:shd w:val="clear" w:color="auto" w:fill="auto"/>
            <w:noWrap/>
            <w:vAlign w:val="bottom"/>
            <w:hideMark/>
          </w:tcPr>
          <w:p w14:paraId="09C204F7" w14:textId="77777777" w:rsidR="00B32EE6" w:rsidRPr="001864E9" w:rsidRDefault="00B32EE6" w:rsidP="00C14200">
            <w:pPr>
              <w:jc w:val="right"/>
              <w:rPr>
                <w:ins w:id="680" w:author="GRUEBLER Arnulf" w:date="2018-02-19T14:15:00Z"/>
                <w:rFonts w:ascii="Calibri" w:eastAsia="Times New Roman" w:hAnsi="Calibri" w:cs="Calibri"/>
                <w:color w:val="000000"/>
                <w:szCs w:val="22"/>
                <w:lang w:val="en-US"/>
              </w:rPr>
            </w:pPr>
            <w:ins w:id="681" w:author="GRUEBLER Arnulf" w:date="2018-02-19T14:15:00Z">
              <w:r w:rsidRPr="001864E9">
                <w:rPr>
                  <w:rFonts w:ascii="Calibri" w:eastAsia="Times New Roman" w:hAnsi="Calibri" w:cs="Calibri"/>
                  <w:color w:val="000000"/>
                  <w:szCs w:val="22"/>
                  <w:lang w:val="en-US"/>
                </w:rPr>
                <w:t>81</w:t>
              </w:r>
            </w:ins>
          </w:p>
        </w:tc>
        <w:tc>
          <w:tcPr>
            <w:tcW w:w="1240" w:type="dxa"/>
            <w:tcBorders>
              <w:top w:val="single" w:sz="4" w:space="0" w:color="auto"/>
            </w:tcBorders>
            <w:shd w:val="clear" w:color="auto" w:fill="auto"/>
            <w:noWrap/>
            <w:vAlign w:val="bottom"/>
            <w:hideMark/>
          </w:tcPr>
          <w:p w14:paraId="73453AA3" w14:textId="77777777" w:rsidR="00B32EE6" w:rsidRPr="001864E9" w:rsidRDefault="00B32EE6" w:rsidP="00C14200">
            <w:pPr>
              <w:jc w:val="right"/>
              <w:rPr>
                <w:ins w:id="682" w:author="GRUEBLER Arnulf" w:date="2018-02-19T14:15:00Z"/>
                <w:rFonts w:ascii="Calibri" w:eastAsia="Times New Roman" w:hAnsi="Calibri" w:cs="Calibri"/>
                <w:color w:val="000000"/>
                <w:szCs w:val="22"/>
                <w:lang w:val="en-US"/>
              </w:rPr>
            </w:pPr>
            <w:ins w:id="683" w:author="GRUEBLER Arnulf" w:date="2018-02-19T14:15:00Z">
              <w:r w:rsidRPr="001864E9">
                <w:rPr>
                  <w:rFonts w:ascii="Calibri" w:eastAsia="Times New Roman" w:hAnsi="Calibri" w:cs="Calibri"/>
                  <w:color w:val="000000"/>
                  <w:szCs w:val="22"/>
                  <w:lang w:val="en-US"/>
                </w:rPr>
                <w:t>206</w:t>
              </w:r>
            </w:ins>
          </w:p>
        </w:tc>
      </w:tr>
      <w:tr w:rsidR="00B32EE6" w:rsidRPr="001864E9" w14:paraId="59EAF03D" w14:textId="77777777" w:rsidTr="00C14200">
        <w:trPr>
          <w:trHeight w:val="288"/>
          <w:ins w:id="684" w:author="GRUEBLER Arnulf" w:date="2018-02-19T14:15:00Z"/>
        </w:trPr>
        <w:tc>
          <w:tcPr>
            <w:tcW w:w="5280" w:type="dxa"/>
            <w:shd w:val="clear" w:color="auto" w:fill="auto"/>
            <w:noWrap/>
            <w:vAlign w:val="bottom"/>
            <w:hideMark/>
          </w:tcPr>
          <w:p w14:paraId="6A3DCFF6" w14:textId="77777777" w:rsidR="00B32EE6" w:rsidRPr="001864E9" w:rsidRDefault="00B32EE6" w:rsidP="00C14200">
            <w:pPr>
              <w:rPr>
                <w:ins w:id="685" w:author="GRUEBLER Arnulf" w:date="2018-02-19T14:15:00Z"/>
                <w:rFonts w:ascii="Calibri" w:eastAsia="Times New Roman" w:hAnsi="Calibri" w:cs="Calibri"/>
                <w:b/>
                <w:color w:val="000000"/>
                <w:szCs w:val="22"/>
                <w:lang w:val="en-US"/>
              </w:rPr>
            </w:pPr>
            <w:ins w:id="686" w:author="GRUEBLER Arnulf" w:date="2018-02-19T14:15:00Z">
              <w:r w:rsidRPr="001864E9">
                <w:rPr>
                  <w:rFonts w:ascii="Calibri" w:eastAsia="Times New Roman" w:hAnsi="Calibri" w:cs="Calibri"/>
                  <w:b/>
                  <w:color w:val="000000"/>
                  <w:szCs w:val="22"/>
                  <w:lang w:val="en-US"/>
                </w:rPr>
                <w:t>Forest managed</w:t>
              </w:r>
            </w:ins>
          </w:p>
        </w:tc>
        <w:tc>
          <w:tcPr>
            <w:tcW w:w="1240" w:type="dxa"/>
            <w:shd w:val="clear" w:color="auto" w:fill="auto"/>
            <w:noWrap/>
            <w:vAlign w:val="bottom"/>
            <w:hideMark/>
          </w:tcPr>
          <w:p w14:paraId="60600567" w14:textId="77777777" w:rsidR="00B32EE6" w:rsidRPr="001864E9" w:rsidRDefault="00B32EE6" w:rsidP="00C14200">
            <w:pPr>
              <w:jc w:val="right"/>
              <w:rPr>
                <w:ins w:id="687" w:author="GRUEBLER Arnulf" w:date="2018-02-19T14:15:00Z"/>
                <w:rFonts w:ascii="Calibri" w:eastAsia="Times New Roman" w:hAnsi="Calibri" w:cs="Calibri"/>
                <w:color w:val="000000"/>
                <w:szCs w:val="22"/>
                <w:lang w:val="en-US"/>
              </w:rPr>
            </w:pPr>
            <w:ins w:id="688" w:author="GRUEBLER Arnulf" w:date="2018-02-19T14:15:00Z">
              <w:r w:rsidRPr="001864E9">
                <w:rPr>
                  <w:rFonts w:ascii="Calibri" w:eastAsia="Times New Roman" w:hAnsi="Calibri" w:cs="Calibri"/>
                  <w:color w:val="000000"/>
                  <w:szCs w:val="22"/>
                  <w:lang w:val="en-US"/>
                </w:rPr>
                <w:t>705</w:t>
              </w:r>
            </w:ins>
          </w:p>
        </w:tc>
        <w:tc>
          <w:tcPr>
            <w:tcW w:w="1240" w:type="dxa"/>
            <w:shd w:val="clear" w:color="auto" w:fill="auto"/>
            <w:noWrap/>
            <w:vAlign w:val="bottom"/>
            <w:hideMark/>
          </w:tcPr>
          <w:p w14:paraId="5EBC35FB" w14:textId="77777777" w:rsidR="00B32EE6" w:rsidRPr="001864E9" w:rsidRDefault="00B32EE6" w:rsidP="00C14200">
            <w:pPr>
              <w:jc w:val="right"/>
              <w:rPr>
                <w:ins w:id="689" w:author="GRUEBLER Arnulf" w:date="2018-02-19T14:15:00Z"/>
                <w:rFonts w:ascii="Calibri" w:eastAsia="Times New Roman" w:hAnsi="Calibri" w:cs="Calibri"/>
                <w:color w:val="000000"/>
                <w:szCs w:val="22"/>
                <w:lang w:val="en-US"/>
              </w:rPr>
            </w:pPr>
            <w:ins w:id="690" w:author="GRUEBLER Arnulf" w:date="2018-02-19T14:15:00Z">
              <w:r w:rsidRPr="001864E9">
                <w:rPr>
                  <w:rFonts w:ascii="Calibri" w:eastAsia="Times New Roman" w:hAnsi="Calibri" w:cs="Calibri"/>
                  <w:color w:val="000000"/>
                  <w:szCs w:val="22"/>
                  <w:lang w:val="en-US"/>
                </w:rPr>
                <w:t>895</w:t>
              </w:r>
            </w:ins>
          </w:p>
        </w:tc>
        <w:tc>
          <w:tcPr>
            <w:tcW w:w="1240" w:type="dxa"/>
            <w:shd w:val="clear" w:color="auto" w:fill="auto"/>
            <w:noWrap/>
            <w:vAlign w:val="bottom"/>
            <w:hideMark/>
          </w:tcPr>
          <w:p w14:paraId="756FB7CB" w14:textId="77777777" w:rsidR="00B32EE6" w:rsidRPr="001864E9" w:rsidRDefault="00B32EE6" w:rsidP="00C14200">
            <w:pPr>
              <w:jc w:val="right"/>
              <w:rPr>
                <w:ins w:id="691" w:author="GRUEBLER Arnulf" w:date="2018-02-19T14:15:00Z"/>
                <w:rFonts w:ascii="Calibri" w:eastAsia="Times New Roman" w:hAnsi="Calibri" w:cs="Calibri"/>
                <w:color w:val="000000"/>
                <w:szCs w:val="22"/>
                <w:lang w:val="en-US"/>
              </w:rPr>
            </w:pPr>
            <w:ins w:id="692" w:author="GRUEBLER Arnulf" w:date="2018-02-19T14:15:00Z">
              <w:r w:rsidRPr="001864E9">
                <w:rPr>
                  <w:rFonts w:ascii="Calibri" w:eastAsia="Times New Roman" w:hAnsi="Calibri" w:cs="Calibri"/>
                  <w:color w:val="000000"/>
                  <w:szCs w:val="22"/>
                  <w:lang w:val="en-US"/>
                </w:rPr>
                <w:t>1116</w:t>
              </w:r>
            </w:ins>
          </w:p>
        </w:tc>
      </w:tr>
      <w:tr w:rsidR="00B32EE6" w:rsidRPr="001864E9" w14:paraId="61C177BC" w14:textId="77777777" w:rsidTr="00C14200">
        <w:trPr>
          <w:trHeight w:val="288"/>
          <w:ins w:id="693" w:author="GRUEBLER Arnulf" w:date="2018-02-19T14:15:00Z"/>
        </w:trPr>
        <w:tc>
          <w:tcPr>
            <w:tcW w:w="5280" w:type="dxa"/>
            <w:shd w:val="clear" w:color="auto" w:fill="auto"/>
            <w:noWrap/>
            <w:vAlign w:val="bottom"/>
            <w:hideMark/>
          </w:tcPr>
          <w:p w14:paraId="250F39FD" w14:textId="77777777" w:rsidR="00B32EE6" w:rsidRPr="001864E9" w:rsidRDefault="00B32EE6" w:rsidP="00C14200">
            <w:pPr>
              <w:rPr>
                <w:ins w:id="694" w:author="GRUEBLER Arnulf" w:date="2018-02-19T14:15:00Z"/>
                <w:rFonts w:ascii="Calibri" w:eastAsia="Times New Roman" w:hAnsi="Calibri" w:cs="Calibri"/>
                <w:b/>
                <w:color w:val="000000"/>
                <w:szCs w:val="22"/>
                <w:lang w:val="en-US"/>
              </w:rPr>
            </w:pPr>
            <w:ins w:id="695" w:author="GRUEBLER Arnulf" w:date="2018-02-19T14:15:00Z">
              <w:r w:rsidRPr="001864E9">
                <w:rPr>
                  <w:rFonts w:ascii="Calibri" w:eastAsia="Times New Roman" w:hAnsi="Calibri" w:cs="Calibri"/>
                  <w:b/>
                  <w:color w:val="000000"/>
                  <w:szCs w:val="22"/>
                  <w:lang w:val="en-US"/>
                </w:rPr>
                <w:t>Natural forest</w:t>
              </w:r>
            </w:ins>
          </w:p>
        </w:tc>
        <w:tc>
          <w:tcPr>
            <w:tcW w:w="1240" w:type="dxa"/>
            <w:shd w:val="clear" w:color="auto" w:fill="auto"/>
            <w:noWrap/>
            <w:vAlign w:val="bottom"/>
            <w:hideMark/>
          </w:tcPr>
          <w:p w14:paraId="543072FB" w14:textId="77777777" w:rsidR="00B32EE6" w:rsidRPr="001864E9" w:rsidRDefault="00B32EE6" w:rsidP="00C14200">
            <w:pPr>
              <w:jc w:val="right"/>
              <w:rPr>
                <w:ins w:id="696" w:author="GRUEBLER Arnulf" w:date="2018-02-19T14:15:00Z"/>
                <w:rFonts w:ascii="Calibri" w:eastAsia="Times New Roman" w:hAnsi="Calibri" w:cs="Calibri"/>
                <w:color w:val="000000"/>
                <w:szCs w:val="22"/>
                <w:lang w:val="en-US"/>
              </w:rPr>
            </w:pPr>
            <w:ins w:id="697" w:author="GRUEBLER Arnulf" w:date="2018-02-19T14:15:00Z">
              <w:r w:rsidRPr="001864E9">
                <w:rPr>
                  <w:rFonts w:ascii="Calibri" w:eastAsia="Times New Roman" w:hAnsi="Calibri" w:cs="Calibri"/>
                  <w:color w:val="000000"/>
                  <w:szCs w:val="22"/>
                  <w:lang w:val="en-US"/>
                </w:rPr>
                <w:t>3273</w:t>
              </w:r>
            </w:ins>
          </w:p>
        </w:tc>
        <w:tc>
          <w:tcPr>
            <w:tcW w:w="1240" w:type="dxa"/>
            <w:shd w:val="clear" w:color="auto" w:fill="auto"/>
            <w:noWrap/>
            <w:vAlign w:val="bottom"/>
            <w:hideMark/>
          </w:tcPr>
          <w:p w14:paraId="61B7D961" w14:textId="77777777" w:rsidR="00B32EE6" w:rsidRPr="001864E9" w:rsidRDefault="00B32EE6" w:rsidP="00C14200">
            <w:pPr>
              <w:jc w:val="right"/>
              <w:rPr>
                <w:ins w:id="698" w:author="GRUEBLER Arnulf" w:date="2018-02-19T14:15:00Z"/>
                <w:rFonts w:ascii="Calibri" w:eastAsia="Times New Roman" w:hAnsi="Calibri" w:cs="Calibri"/>
                <w:color w:val="000000"/>
                <w:szCs w:val="22"/>
                <w:lang w:val="en-US"/>
              </w:rPr>
            </w:pPr>
            <w:ins w:id="699" w:author="GRUEBLER Arnulf" w:date="2018-02-19T14:15:00Z">
              <w:r w:rsidRPr="001864E9">
                <w:rPr>
                  <w:rFonts w:ascii="Calibri" w:eastAsia="Times New Roman" w:hAnsi="Calibri" w:cs="Calibri"/>
                  <w:color w:val="000000"/>
                  <w:szCs w:val="22"/>
                  <w:lang w:val="en-US"/>
                </w:rPr>
                <w:t>3398</w:t>
              </w:r>
            </w:ins>
          </w:p>
        </w:tc>
        <w:tc>
          <w:tcPr>
            <w:tcW w:w="1240" w:type="dxa"/>
            <w:shd w:val="clear" w:color="auto" w:fill="auto"/>
            <w:noWrap/>
            <w:vAlign w:val="bottom"/>
            <w:hideMark/>
          </w:tcPr>
          <w:p w14:paraId="651B420A" w14:textId="77777777" w:rsidR="00B32EE6" w:rsidRPr="001864E9" w:rsidRDefault="00B32EE6" w:rsidP="00C14200">
            <w:pPr>
              <w:jc w:val="right"/>
              <w:rPr>
                <w:ins w:id="700" w:author="GRUEBLER Arnulf" w:date="2018-02-19T14:15:00Z"/>
                <w:rFonts w:ascii="Calibri" w:eastAsia="Times New Roman" w:hAnsi="Calibri" w:cs="Calibri"/>
                <w:color w:val="000000"/>
                <w:szCs w:val="22"/>
                <w:lang w:val="en-US"/>
              </w:rPr>
            </w:pPr>
            <w:ins w:id="701" w:author="GRUEBLER Arnulf" w:date="2018-02-19T14:15:00Z">
              <w:r w:rsidRPr="001864E9">
                <w:rPr>
                  <w:rFonts w:ascii="Calibri" w:eastAsia="Times New Roman" w:hAnsi="Calibri" w:cs="Calibri"/>
                  <w:color w:val="000000"/>
                  <w:szCs w:val="22"/>
                  <w:lang w:val="en-US"/>
                </w:rPr>
                <w:t>3577</w:t>
              </w:r>
            </w:ins>
          </w:p>
        </w:tc>
      </w:tr>
      <w:tr w:rsidR="00B32EE6" w:rsidRPr="001864E9" w14:paraId="2D3796D1" w14:textId="77777777" w:rsidTr="00C14200">
        <w:trPr>
          <w:trHeight w:val="288"/>
          <w:ins w:id="702" w:author="GRUEBLER Arnulf" w:date="2018-02-19T14:15:00Z"/>
        </w:trPr>
        <w:tc>
          <w:tcPr>
            <w:tcW w:w="5280" w:type="dxa"/>
            <w:shd w:val="clear" w:color="auto" w:fill="auto"/>
            <w:noWrap/>
            <w:vAlign w:val="bottom"/>
            <w:hideMark/>
          </w:tcPr>
          <w:p w14:paraId="561B5C09" w14:textId="77777777" w:rsidR="00B32EE6" w:rsidRPr="001864E9" w:rsidRDefault="00B32EE6" w:rsidP="00C14200">
            <w:pPr>
              <w:rPr>
                <w:ins w:id="703" w:author="GRUEBLER Arnulf" w:date="2018-02-19T14:15:00Z"/>
                <w:rFonts w:ascii="Calibri" w:eastAsia="Times New Roman" w:hAnsi="Calibri" w:cs="Calibri"/>
                <w:b/>
                <w:color w:val="000000"/>
                <w:szCs w:val="22"/>
                <w:lang w:val="en-US"/>
              </w:rPr>
            </w:pPr>
            <w:ins w:id="704" w:author="GRUEBLER Arnulf" w:date="2018-02-19T14:15:00Z">
              <w:r w:rsidRPr="001864E9">
                <w:rPr>
                  <w:rFonts w:ascii="Calibri" w:eastAsia="Times New Roman" w:hAnsi="Calibri" w:cs="Calibri"/>
                  <w:b/>
                  <w:color w:val="000000"/>
                  <w:szCs w:val="22"/>
                  <w:lang w:val="en-US"/>
                </w:rPr>
                <w:t>Afforestation and reforestation</w:t>
              </w:r>
            </w:ins>
          </w:p>
        </w:tc>
        <w:tc>
          <w:tcPr>
            <w:tcW w:w="1240" w:type="dxa"/>
            <w:shd w:val="clear" w:color="auto" w:fill="auto"/>
            <w:noWrap/>
            <w:vAlign w:val="bottom"/>
            <w:hideMark/>
          </w:tcPr>
          <w:p w14:paraId="72A69EF5" w14:textId="77777777" w:rsidR="00B32EE6" w:rsidRPr="001864E9" w:rsidRDefault="00B32EE6" w:rsidP="00C14200">
            <w:pPr>
              <w:jc w:val="right"/>
              <w:rPr>
                <w:ins w:id="705" w:author="GRUEBLER Arnulf" w:date="2018-02-19T14:15:00Z"/>
                <w:rFonts w:ascii="Calibri" w:eastAsia="Times New Roman" w:hAnsi="Calibri" w:cs="Calibri"/>
                <w:color w:val="000000"/>
                <w:szCs w:val="22"/>
                <w:lang w:val="en-US"/>
              </w:rPr>
            </w:pPr>
            <w:ins w:id="706" w:author="GRUEBLER Arnulf" w:date="2018-02-19T14:15:00Z">
              <w:r w:rsidRPr="001864E9">
                <w:rPr>
                  <w:rFonts w:ascii="Calibri" w:eastAsia="Times New Roman" w:hAnsi="Calibri" w:cs="Calibri"/>
                  <w:color w:val="000000"/>
                  <w:szCs w:val="22"/>
                  <w:lang w:val="en-US"/>
                </w:rPr>
                <w:t>123</w:t>
              </w:r>
            </w:ins>
          </w:p>
        </w:tc>
        <w:tc>
          <w:tcPr>
            <w:tcW w:w="1240" w:type="dxa"/>
            <w:shd w:val="clear" w:color="auto" w:fill="auto"/>
            <w:noWrap/>
            <w:vAlign w:val="bottom"/>
            <w:hideMark/>
          </w:tcPr>
          <w:p w14:paraId="7D2D0719" w14:textId="77777777" w:rsidR="00B32EE6" w:rsidRPr="001864E9" w:rsidRDefault="00B32EE6" w:rsidP="00C14200">
            <w:pPr>
              <w:jc w:val="right"/>
              <w:rPr>
                <w:ins w:id="707" w:author="GRUEBLER Arnulf" w:date="2018-02-19T14:15:00Z"/>
                <w:rFonts w:ascii="Calibri" w:eastAsia="Times New Roman" w:hAnsi="Calibri" w:cs="Calibri"/>
                <w:color w:val="000000"/>
                <w:szCs w:val="22"/>
                <w:lang w:val="en-US"/>
              </w:rPr>
            </w:pPr>
            <w:ins w:id="708" w:author="GRUEBLER Arnulf" w:date="2018-02-19T14:15:00Z">
              <w:r w:rsidRPr="001864E9">
                <w:rPr>
                  <w:rFonts w:ascii="Calibri" w:eastAsia="Times New Roman" w:hAnsi="Calibri" w:cs="Calibri"/>
                  <w:color w:val="000000"/>
                  <w:szCs w:val="22"/>
                  <w:lang w:val="en-US"/>
                </w:rPr>
                <w:t>444</w:t>
              </w:r>
            </w:ins>
          </w:p>
        </w:tc>
        <w:tc>
          <w:tcPr>
            <w:tcW w:w="1240" w:type="dxa"/>
            <w:shd w:val="clear" w:color="auto" w:fill="auto"/>
            <w:noWrap/>
            <w:vAlign w:val="bottom"/>
            <w:hideMark/>
          </w:tcPr>
          <w:p w14:paraId="43765214" w14:textId="77777777" w:rsidR="00B32EE6" w:rsidRPr="001864E9" w:rsidRDefault="00B32EE6" w:rsidP="00C14200">
            <w:pPr>
              <w:jc w:val="right"/>
              <w:rPr>
                <w:ins w:id="709" w:author="GRUEBLER Arnulf" w:date="2018-02-19T14:15:00Z"/>
                <w:rFonts w:ascii="Calibri" w:eastAsia="Times New Roman" w:hAnsi="Calibri" w:cs="Calibri"/>
                <w:color w:val="000000"/>
                <w:szCs w:val="22"/>
                <w:lang w:val="en-US"/>
              </w:rPr>
            </w:pPr>
            <w:ins w:id="710" w:author="GRUEBLER Arnulf" w:date="2018-02-19T14:15:00Z">
              <w:r w:rsidRPr="001864E9">
                <w:rPr>
                  <w:rFonts w:ascii="Calibri" w:eastAsia="Times New Roman" w:hAnsi="Calibri" w:cs="Calibri"/>
                  <w:color w:val="000000"/>
                  <w:szCs w:val="22"/>
                  <w:lang w:val="en-US"/>
                </w:rPr>
                <w:t>858</w:t>
              </w:r>
            </w:ins>
          </w:p>
        </w:tc>
      </w:tr>
      <w:tr w:rsidR="00B32EE6" w:rsidRPr="001864E9" w14:paraId="6B7CEC58" w14:textId="77777777" w:rsidTr="00C14200">
        <w:trPr>
          <w:trHeight w:val="288"/>
          <w:ins w:id="711" w:author="GRUEBLER Arnulf" w:date="2018-02-19T14:15:00Z"/>
        </w:trPr>
        <w:tc>
          <w:tcPr>
            <w:tcW w:w="5280" w:type="dxa"/>
            <w:shd w:val="clear" w:color="auto" w:fill="auto"/>
            <w:noWrap/>
            <w:vAlign w:val="bottom"/>
            <w:hideMark/>
          </w:tcPr>
          <w:p w14:paraId="48A1A9B1" w14:textId="77777777" w:rsidR="00B32EE6" w:rsidRPr="001864E9" w:rsidRDefault="00B32EE6" w:rsidP="00C14200">
            <w:pPr>
              <w:rPr>
                <w:ins w:id="712" w:author="GRUEBLER Arnulf" w:date="2018-02-19T14:15:00Z"/>
                <w:rFonts w:ascii="Calibri" w:eastAsia="Times New Roman" w:hAnsi="Calibri" w:cs="Calibri"/>
                <w:b/>
                <w:color w:val="000000"/>
                <w:szCs w:val="22"/>
                <w:lang w:val="en-US"/>
              </w:rPr>
            </w:pPr>
            <w:ins w:id="713" w:author="GRUEBLER Arnulf" w:date="2018-02-19T14:15:00Z">
              <w:r w:rsidRPr="001864E9">
                <w:rPr>
                  <w:rFonts w:ascii="Calibri" w:eastAsia="Times New Roman" w:hAnsi="Calibri" w:cs="Calibri"/>
                  <w:b/>
                  <w:color w:val="000000"/>
                  <w:szCs w:val="22"/>
                  <w:lang w:val="en-US"/>
                </w:rPr>
                <w:t>Pasture</w:t>
              </w:r>
            </w:ins>
          </w:p>
        </w:tc>
        <w:tc>
          <w:tcPr>
            <w:tcW w:w="1240" w:type="dxa"/>
            <w:shd w:val="clear" w:color="auto" w:fill="auto"/>
            <w:noWrap/>
            <w:vAlign w:val="bottom"/>
            <w:hideMark/>
          </w:tcPr>
          <w:p w14:paraId="7CF7B600" w14:textId="77777777" w:rsidR="00B32EE6" w:rsidRPr="001864E9" w:rsidRDefault="00B32EE6" w:rsidP="00C14200">
            <w:pPr>
              <w:jc w:val="right"/>
              <w:rPr>
                <w:ins w:id="714" w:author="GRUEBLER Arnulf" w:date="2018-02-19T14:15:00Z"/>
                <w:rFonts w:ascii="Calibri" w:eastAsia="Times New Roman" w:hAnsi="Calibri" w:cs="Calibri"/>
                <w:color w:val="000000"/>
                <w:szCs w:val="22"/>
                <w:lang w:val="en-US"/>
              </w:rPr>
            </w:pPr>
            <w:ins w:id="715" w:author="GRUEBLER Arnulf" w:date="2018-02-19T14:15:00Z">
              <w:r w:rsidRPr="001864E9">
                <w:rPr>
                  <w:rFonts w:ascii="Calibri" w:eastAsia="Times New Roman" w:hAnsi="Calibri" w:cs="Calibri"/>
                  <w:color w:val="000000"/>
                  <w:szCs w:val="22"/>
                  <w:lang w:val="en-US"/>
                </w:rPr>
                <w:t>3462</w:t>
              </w:r>
            </w:ins>
          </w:p>
        </w:tc>
        <w:tc>
          <w:tcPr>
            <w:tcW w:w="1240" w:type="dxa"/>
            <w:shd w:val="clear" w:color="auto" w:fill="auto"/>
            <w:noWrap/>
            <w:vAlign w:val="bottom"/>
            <w:hideMark/>
          </w:tcPr>
          <w:p w14:paraId="460E21E0" w14:textId="77777777" w:rsidR="00B32EE6" w:rsidRPr="001864E9" w:rsidRDefault="00B32EE6" w:rsidP="00C14200">
            <w:pPr>
              <w:jc w:val="right"/>
              <w:rPr>
                <w:ins w:id="716" w:author="GRUEBLER Arnulf" w:date="2018-02-19T14:15:00Z"/>
                <w:rFonts w:ascii="Calibri" w:eastAsia="Times New Roman" w:hAnsi="Calibri" w:cs="Calibri"/>
                <w:color w:val="000000"/>
                <w:szCs w:val="22"/>
                <w:lang w:val="en-US"/>
              </w:rPr>
            </w:pPr>
            <w:ins w:id="717" w:author="GRUEBLER Arnulf" w:date="2018-02-19T14:15:00Z">
              <w:r w:rsidRPr="001864E9">
                <w:rPr>
                  <w:rFonts w:ascii="Calibri" w:eastAsia="Times New Roman" w:hAnsi="Calibri" w:cs="Calibri"/>
                  <w:color w:val="000000"/>
                  <w:szCs w:val="22"/>
                  <w:lang w:val="en-US"/>
                </w:rPr>
                <w:t>2891</w:t>
              </w:r>
            </w:ins>
          </w:p>
        </w:tc>
        <w:tc>
          <w:tcPr>
            <w:tcW w:w="1240" w:type="dxa"/>
            <w:shd w:val="clear" w:color="auto" w:fill="auto"/>
            <w:noWrap/>
            <w:vAlign w:val="bottom"/>
            <w:hideMark/>
          </w:tcPr>
          <w:p w14:paraId="27365C3A" w14:textId="77777777" w:rsidR="00B32EE6" w:rsidRPr="001864E9" w:rsidRDefault="00B32EE6" w:rsidP="00C14200">
            <w:pPr>
              <w:jc w:val="right"/>
              <w:rPr>
                <w:ins w:id="718" w:author="GRUEBLER Arnulf" w:date="2018-02-19T14:15:00Z"/>
                <w:rFonts w:ascii="Calibri" w:eastAsia="Times New Roman" w:hAnsi="Calibri" w:cs="Calibri"/>
                <w:color w:val="000000"/>
                <w:szCs w:val="22"/>
                <w:lang w:val="en-US"/>
              </w:rPr>
            </w:pPr>
            <w:ins w:id="719" w:author="GRUEBLER Arnulf" w:date="2018-02-19T14:15:00Z">
              <w:r w:rsidRPr="001864E9">
                <w:rPr>
                  <w:rFonts w:ascii="Calibri" w:eastAsia="Times New Roman" w:hAnsi="Calibri" w:cs="Calibri"/>
                  <w:color w:val="000000"/>
                  <w:szCs w:val="22"/>
                  <w:lang w:val="en-US"/>
                </w:rPr>
                <w:t>2410</w:t>
              </w:r>
            </w:ins>
          </w:p>
        </w:tc>
      </w:tr>
      <w:tr w:rsidR="00B32EE6" w:rsidRPr="001864E9" w14:paraId="43B71D1B" w14:textId="77777777" w:rsidTr="00C14200">
        <w:trPr>
          <w:trHeight w:val="288"/>
          <w:ins w:id="720" w:author="GRUEBLER Arnulf" w:date="2018-02-19T14:15:00Z"/>
        </w:trPr>
        <w:tc>
          <w:tcPr>
            <w:tcW w:w="5280" w:type="dxa"/>
            <w:shd w:val="clear" w:color="auto" w:fill="auto"/>
            <w:noWrap/>
            <w:vAlign w:val="bottom"/>
            <w:hideMark/>
          </w:tcPr>
          <w:p w14:paraId="3283CC8D" w14:textId="77777777" w:rsidR="00B32EE6" w:rsidRPr="001864E9" w:rsidRDefault="00B32EE6" w:rsidP="00C14200">
            <w:pPr>
              <w:rPr>
                <w:ins w:id="721" w:author="GRUEBLER Arnulf" w:date="2018-02-19T14:15:00Z"/>
                <w:rFonts w:ascii="Calibri" w:eastAsia="Times New Roman" w:hAnsi="Calibri" w:cs="Calibri"/>
                <w:b/>
                <w:color w:val="000000"/>
                <w:szCs w:val="22"/>
                <w:lang w:val="en-US"/>
              </w:rPr>
            </w:pPr>
            <w:ins w:id="722" w:author="GRUEBLER Arnulf" w:date="2018-02-19T14:15:00Z">
              <w:r w:rsidRPr="001864E9">
                <w:rPr>
                  <w:rFonts w:ascii="Calibri" w:eastAsia="Times New Roman" w:hAnsi="Calibri" w:cs="Calibri"/>
                  <w:b/>
                  <w:color w:val="000000"/>
                  <w:szCs w:val="22"/>
                  <w:lang w:val="en-US"/>
                </w:rPr>
                <w:t>Other natural land</w:t>
              </w:r>
            </w:ins>
          </w:p>
        </w:tc>
        <w:tc>
          <w:tcPr>
            <w:tcW w:w="1240" w:type="dxa"/>
            <w:shd w:val="clear" w:color="auto" w:fill="auto"/>
            <w:noWrap/>
            <w:vAlign w:val="bottom"/>
            <w:hideMark/>
          </w:tcPr>
          <w:p w14:paraId="054B1C50" w14:textId="77777777" w:rsidR="00B32EE6" w:rsidRPr="001864E9" w:rsidRDefault="00B32EE6" w:rsidP="00C14200">
            <w:pPr>
              <w:jc w:val="right"/>
              <w:rPr>
                <w:ins w:id="723" w:author="GRUEBLER Arnulf" w:date="2018-02-19T14:15:00Z"/>
                <w:rFonts w:ascii="Calibri" w:eastAsia="Times New Roman" w:hAnsi="Calibri" w:cs="Calibri"/>
                <w:color w:val="000000"/>
                <w:szCs w:val="22"/>
                <w:lang w:val="en-US"/>
              </w:rPr>
            </w:pPr>
            <w:ins w:id="724" w:author="GRUEBLER Arnulf" w:date="2018-02-19T14:15:00Z">
              <w:r w:rsidRPr="001864E9">
                <w:rPr>
                  <w:rFonts w:ascii="Calibri" w:eastAsia="Times New Roman" w:hAnsi="Calibri" w:cs="Calibri"/>
                  <w:color w:val="000000"/>
                  <w:szCs w:val="22"/>
                  <w:lang w:val="en-US"/>
                </w:rPr>
                <w:t>3467</w:t>
              </w:r>
            </w:ins>
          </w:p>
        </w:tc>
        <w:tc>
          <w:tcPr>
            <w:tcW w:w="1240" w:type="dxa"/>
            <w:shd w:val="clear" w:color="auto" w:fill="auto"/>
            <w:noWrap/>
            <w:vAlign w:val="bottom"/>
            <w:hideMark/>
          </w:tcPr>
          <w:p w14:paraId="2D89C96F" w14:textId="77777777" w:rsidR="00B32EE6" w:rsidRPr="001864E9" w:rsidRDefault="00B32EE6" w:rsidP="00C14200">
            <w:pPr>
              <w:jc w:val="right"/>
              <w:rPr>
                <w:ins w:id="725" w:author="GRUEBLER Arnulf" w:date="2018-02-19T14:15:00Z"/>
                <w:rFonts w:ascii="Calibri" w:eastAsia="Times New Roman" w:hAnsi="Calibri" w:cs="Calibri"/>
                <w:color w:val="000000"/>
                <w:szCs w:val="22"/>
                <w:lang w:val="en-US"/>
              </w:rPr>
            </w:pPr>
            <w:ins w:id="726" w:author="GRUEBLER Arnulf" w:date="2018-02-19T14:15:00Z">
              <w:r w:rsidRPr="001864E9">
                <w:rPr>
                  <w:rFonts w:ascii="Calibri" w:eastAsia="Times New Roman" w:hAnsi="Calibri" w:cs="Calibri"/>
                  <w:color w:val="000000"/>
                  <w:szCs w:val="22"/>
                  <w:lang w:val="en-US"/>
                </w:rPr>
                <w:t>3699</w:t>
              </w:r>
            </w:ins>
          </w:p>
        </w:tc>
        <w:tc>
          <w:tcPr>
            <w:tcW w:w="1240" w:type="dxa"/>
            <w:shd w:val="clear" w:color="auto" w:fill="auto"/>
            <w:noWrap/>
            <w:vAlign w:val="bottom"/>
            <w:hideMark/>
          </w:tcPr>
          <w:p w14:paraId="1A016CC9" w14:textId="77777777" w:rsidR="00B32EE6" w:rsidRPr="001864E9" w:rsidRDefault="00B32EE6" w:rsidP="00C14200">
            <w:pPr>
              <w:jc w:val="right"/>
              <w:rPr>
                <w:ins w:id="727" w:author="GRUEBLER Arnulf" w:date="2018-02-19T14:15:00Z"/>
                <w:rFonts w:ascii="Calibri" w:eastAsia="Times New Roman" w:hAnsi="Calibri" w:cs="Calibri"/>
                <w:color w:val="000000"/>
                <w:szCs w:val="22"/>
                <w:lang w:val="en-US"/>
              </w:rPr>
            </w:pPr>
            <w:ins w:id="728" w:author="GRUEBLER Arnulf" w:date="2018-02-19T14:15:00Z">
              <w:r w:rsidRPr="001864E9">
                <w:rPr>
                  <w:rFonts w:ascii="Calibri" w:eastAsia="Times New Roman" w:hAnsi="Calibri" w:cs="Calibri"/>
                  <w:color w:val="000000"/>
                  <w:szCs w:val="22"/>
                  <w:lang w:val="en-US"/>
                </w:rPr>
                <w:t>3823</w:t>
              </w:r>
            </w:ins>
          </w:p>
        </w:tc>
      </w:tr>
    </w:tbl>
    <w:p w14:paraId="62E47697" w14:textId="77777777" w:rsidR="00B32EE6" w:rsidRDefault="00B32EE6" w:rsidP="00B32EE6">
      <w:pPr>
        <w:rPr>
          <w:ins w:id="729" w:author="GRUEBLER Arnulf" w:date="2018-02-19T14:15:00Z"/>
          <w:b/>
        </w:rPr>
      </w:pPr>
    </w:p>
    <w:p w14:paraId="71A65A44" w14:textId="77777777" w:rsidR="00B32EE6" w:rsidRDefault="00B32EE6" w:rsidP="00B32EE6">
      <w:pPr>
        <w:rPr>
          <w:ins w:id="730" w:author="GRUEBLER Arnulf" w:date="2018-02-19T14:15:00Z"/>
          <w:b/>
        </w:rPr>
      </w:pPr>
    </w:p>
    <w:p w14:paraId="15E1D39F" w14:textId="77777777" w:rsidR="00B32EE6" w:rsidRDefault="00B32EE6" w:rsidP="00B32EE6">
      <w:pPr>
        <w:rPr>
          <w:ins w:id="731" w:author="GRUEBLER Arnulf" w:date="2018-02-19T14:15:00Z"/>
          <w:b/>
        </w:rPr>
      </w:pPr>
      <w:ins w:id="732" w:author="GRUEBLER Arnulf" w:date="2018-02-19T14:15:00Z">
        <w:r w:rsidRPr="0002446E">
          <w:rPr>
            <w:b/>
          </w:rPr>
          <w:t>Land use sector GHG emissions</w:t>
        </w:r>
      </w:ins>
    </w:p>
    <w:p w14:paraId="13804A6A" w14:textId="77777777" w:rsidR="00B32EE6" w:rsidRPr="0002446E" w:rsidRDefault="00B32EE6" w:rsidP="00B32EE6">
      <w:pPr>
        <w:rPr>
          <w:ins w:id="733" w:author="GRUEBLER Arnulf" w:date="2018-02-19T14:15:00Z"/>
          <w:b/>
        </w:rPr>
      </w:pPr>
    </w:p>
    <w:p w14:paraId="3BB37B35" w14:textId="77777777" w:rsidR="00B32EE6" w:rsidRDefault="00B32EE6" w:rsidP="00B32EE6">
      <w:pPr>
        <w:spacing w:line="276" w:lineRule="auto"/>
        <w:rPr>
          <w:ins w:id="734" w:author="GRUEBLER Arnulf" w:date="2018-02-19T14:15:00Z"/>
        </w:rPr>
      </w:pPr>
      <w:ins w:id="735" w:author="GRUEBLER Arnulf" w:date="2018-02-19T14:15:00Z">
        <w:r>
          <w:t>Emissions from the agricultural and land use sectors significantly decrease over the 21</w:t>
        </w:r>
        <w:r w:rsidRPr="0002446E">
          <w:rPr>
            <w:vertAlign w:val="superscript"/>
          </w:rPr>
          <w:t>st</w:t>
        </w:r>
        <w:r>
          <w:t xml:space="preserve"> century in LED (see Table SI-3d-4). CH</w:t>
        </w:r>
        <w:r w:rsidRPr="0002446E">
          <w:rPr>
            <w:vertAlign w:val="subscript"/>
          </w:rPr>
          <w:t>4</w:t>
        </w:r>
        <w:r>
          <w:t xml:space="preserve"> emissions (mainly from rice flooding and enteric fermentation emissions) are more than halved through the lower use of rice and red meat in diets, whereas N</w:t>
        </w:r>
        <w:r w:rsidRPr="0002446E">
          <w:rPr>
            <w:vertAlign w:val="subscript"/>
          </w:rPr>
          <w:t>2</w:t>
        </w:r>
        <w:r>
          <w:t xml:space="preserve">O emissions (mainly from fertiliser use and manure management) are decreased by a lower share, around one quarter, due to the necessity of keeping production of high yield crops and some animal proteins. </w:t>
        </w:r>
      </w:ins>
    </w:p>
    <w:p w14:paraId="6F8A6AA8" w14:textId="77777777" w:rsidR="00B32EE6" w:rsidRDefault="00B32EE6" w:rsidP="00B32EE6">
      <w:pPr>
        <w:spacing w:line="276" w:lineRule="auto"/>
        <w:rPr>
          <w:ins w:id="736" w:author="GRUEBLER Arnulf" w:date="2018-02-19T14:15:00Z"/>
        </w:rPr>
      </w:pPr>
    </w:p>
    <w:p w14:paraId="2C2A9709" w14:textId="77777777" w:rsidR="00B32EE6" w:rsidRPr="006F5372" w:rsidRDefault="00B32EE6" w:rsidP="00B32EE6">
      <w:pPr>
        <w:spacing w:line="276" w:lineRule="auto"/>
        <w:rPr>
          <w:ins w:id="737" w:author="GRUEBLER Arnulf" w:date="2018-02-19T14:15:00Z"/>
        </w:rPr>
      </w:pPr>
      <w:ins w:id="738" w:author="GRUEBLER Arnulf" w:date="2018-02-19T14:15:00Z">
        <w:r>
          <w:t>In the LED scenario, efforts to reduce deforestation and unsustainable food and material sourcing from expansion into other natural systems lead to a decrease of the land use CO</w:t>
        </w:r>
        <w:r w:rsidRPr="0002446E">
          <w:rPr>
            <w:vertAlign w:val="subscript"/>
          </w:rPr>
          <w:t>2</w:t>
        </w:r>
        <w:r>
          <w:t xml:space="preserve"> emission sources by 83% between 2020 and 2100. Sequestration into newly grown forested land and bioenergy plantations biomass also increases the carbon sink which leads to a net sink of CO</w:t>
        </w:r>
        <w:r w:rsidRPr="0002446E">
          <w:rPr>
            <w:vertAlign w:val="subscript"/>
          </w:rPr>
          <w:t>2</w:t>
        </w:r>
        <w:r>
          <w:t xml:space="preserve"> in the land sector of -4.3 GtCO</w:t>
        </w:r>
        <w:r w:rsidRPr="0002446E">
          <w:rPr>
            <w:vertAlign w:val="subscript"/>
          </w:rPr>
          <w:t>2</w:t>
        </w:r>
        <w:r>
          <w:t>/year by the end century. Overall, the net contribution of the land use sector decreases from emissions of 10.2 GtCO</w:t>
        </w:r>
        <w:r w:rsidRPr="0002446E">
          <w:rPr>
            <w:vertAlign w:val="subscript"/>
          </w:rPr>
          <w:t>2</w:t>
        </w:r>
        <w:r>
          <w:t>-eq/year down to a net sink of -0.9 GtCO</w:t>
        </w:r>
        <w:r w:rsidRPr="0002446E">
          <w:rPr>
            <w:vertAlign w:val="subscript"/>
          </w:rPr>
          <w:t>2</w:t>
        </w:r>
        <w:r>
          <w:t>-eq/year by 2100.</w:t>
        </w:r>
      </w:ins>
    </w:p>
    <w:p w14:paraId="78F0EC3D" w14:textId="77777777" w:rsidR="00B32EE6" w:rsidRDefault="00B32EE6" w:rsidP="00B32EE6">
      <w:pPr>
        <w:spacing w:line="276" w:lineRule="auto"/>
        <w:rPr>
          <w:ins w:id="739" w:author="GRUEBLER Arnulf" w:date="2018-02-19T14:15:00Z"/>
        </w:rPr>
      </w:pPr>
    </w:p>
    <w:p w14:paraId="4DA3D44C" w14:textId="77777777" w:rsidR="00B32EE6" w:rsidRDefault="00B32EE6" w:rsidP="00B32EE6">
      <w:pPr>
        <w:spacing w:line="276" w:lineRule="auto"/>
        <w:rPr>
          <w:ins w:id="740" w:author="GRUEBLER Arnulf" w:date="2018-02-19T14:15:00Z"/>
        </w:rPr>
      </w:pPr>
      <w:ins w:id="741" w:author="GRUEBLER Arnulf" w:date="2018-02-19T14:15:00Z">
        <w:r>
          <w:rPr>
            <w:b/>
          </w:rPr>
          <w:t xml:space="preserve">Table SI-3d-4: Agriculture and land use emissions in the LED </w:t>
        </w:r>
        <w:r w:rsidRPr="00223833">
          <w:rPr>
            <w:b/>
          </w:rPr>
          <w:t>scenario</w:t>
        </w:r>
      </w:ins>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5110"/>
        <w:gridCol w:w="1429"/>
        <w:gridCol w:w="825"/>
        <w:gridCol w:w="819"/>
        <w:gridCol w:w="836"/>
      </w:tblGrid>
      <w:tr w:rsidR="00B32EE6" w:rsidRPr="00DA77BD" w14:paraId="3C302E46" w14:textId="77777777" w:rsidTr="00C14200">
        <w:trPr>
          <w:trHeight w:val="288"/>
          <w:ins w:id="742" w:author="GRUEBLER Arnulf" w:date="2018-02-19T14:15:00Z"/>
        </w:trPr>
        <w:tc>
          <w:tcPr>
            <w:tcW w:w="2733" w:type="pct"/>
            <w:tcBorders>
              <w:top w:val="single" w:sz="4" w:space="0" w:color="auto"/>
              <w:bottom w:val="single" w:sz="4" w:space="0" w:color="auto"/>
            </w:tcBorders>
            <w:noWrap/>
          </w:tcPr>
          <w:p w14:paraId="2114566E" w14:textId="77777777" w:rsidR="00B32EE6" w:rsidRPr="00F61D3D" w:rsidRDefault="00B32EE6" w:rsidP="00C14200">
            <w:pPr>
              <w:spacing w:line="276" w:lineRule="auto"/>
              <w:rPr>
                <w:ins w:id="743" w:author="GRUEBLER Arnulf" w:date="2018-02-19T14:15:00Z"/>
              </w:rPr>
            </w:pPr>
          </w:p>
        </w:tc>
        <w:tc>
          <w:tcPr>
            <w:tcW w:w="764" w:type="pct"/>
            <w:tcBorders>
              <w:top w:val="single" w:sz="4" w:space="0" w:color="auto"/>
              <w:bottom w:val="single" w:sz="4" w:space="0" w:color="auto"/>
            </w:tcBorders>
            <w:noWrap/>
          </w:tcPr>
          <w:p w14:paraId="2444863D" w14:textId="77777777" w:rsidR="00B32EE6" w:rsidRPr="00F61D3D" w:rsidRDefault="00B32EE6" w:rsidP="00C14200">
            <w:pPr>
              <w:spacing w:line="276" w:lineRule="auto"/>
              <w:rPr>
                <w:ins w:id="744" w:author="GRUEBLER Arnulf" w:date="2018-02-19T14:15:00Z"/>
              </w:rPr>
            </w:pPr>
          </w:p>
        </w:tc>
        <w:tc>
          <w:tcPr>
            <w:tcW w:w="491" w:type="pct"/>
            <w:tcBorders>
              <w:top w:val="single" w:sz="4" w:space="0" w:color="auto"/>
              <w:bottom w:val="single" w:sz="4" w:space="0" w:color="auto"/>
            </w:tcBorders>
            <w:noWrap/>
            <w:hideMark/>
          </w:tcPr>
          <w:p w14:paraId="73DEA88D" w14:textId="77777777" w:rsidR="00B32EE6" w:rsidRPr="0002446E" w:rsidRDefault="00B32EE6" w:rsidP="00C14200">
            <w:pPr>
              <w:spacing w:line="276" w:lineRule="auto"/>
              <w:jc w:val="right"/>
              <w:rPr>
                <w:ins w:id="745" w:author="GRUEBLER Arnulf" w:date="2018-02-19T14:15:00Z"/>
                <w:b/>
              </w:rPr>
            </w:pPr>
            <w:ins w:id="746" w:author="GRUEBLER Arnulf" w:date="2018-02-19T14:15:00Z">
              <w:r w:rsidRPr="0002446E">
                <w:rPr>
                  <w:b/>
                </w:rPr>
                <w:t>2020</w:t>
              </w:r>
            </w:ins>
          </w:p>
        </w:tc>
        <w:tc>
          <w:tcPr>
            <w:tcW w:w="506" w:type="pct"/>
            <w:tcBorders>
              <w:top w:val="single" w:sz="4" w:space="0" w:color="auto"/>
              <w:bottom w:val="single" w:sz="4" w:space="0" w:color="auto"/>
            </w:tcBorders>
            <w:noWrap/>
            <w:hideMark/>
          </w:tcPr>
          <w:p w14:paraId="3FF5139F" w14:textId="77777777" w:rsidR="00B32EE6" w:rsidRPr="0002446E" w:rsidRDefault="00B32EE6" w:rsidP="00C14200">
            <w:pPr>
              <w:spacing w:line="276" w:lineRule="auto"/>
              <w:jc w:val="right"/>
              <w:rPr>
                <w:ins w:id="747" w:author="GRUEBLER Arnulf" w:date="2018-02-19T14:15:00Z"/>
                <w:b/>
              </w:rPr>
            </w:pPr>
            <w:ins w:id="748" w:author="GRUEBLER Arnulf" w:date="2018-02-19T14:15:00Z">
              <w:r w:rsidRPr="0002446E">
                <w:rPr>
                  <w:b/>
                </w:rPr>
                <w:t>2050</w:t>
              </w:r>
            </w:ins>
          </w:p>
        </w:tc>
        <w:tc>
          <w:tcPr>
            <w:tcW w:w="506" w:type="pct"/>
            <w:tcBorders>
              <w:top w:val="single" w:sz="4" w:space="0" w:color="auto"/>
              <w:bottom w:val="single" w:sz="4" w:space="0" w:color="auto"/>
            </w:tcBorders>
            <w:noWrap/>
            <w:hideMark/>
          </w:tcPr>
          <w:p w14:paraId="37FE91E7" w14:textId="77777777" w:rsidR="00B32EE6" w:rsidRPr="0002446E" w:rsidRDefault="00B32EE6" w:rsidP="00C14200">
            <w:pPr>
              <w:spacing w:line="276" w:lineRule="auto"/>
              <w:jc w:val="right"/>
              <w:rPr>
                <w:ins w:id="749" w:author="GRUEBLER Arnulf" w:date="2018-02-19T14:15:00Z"/>
                <w:b/>
              </w:rPr>
            </w:pPr>
            <w:ins w:id="750" w:author="GRUEBLER Arnulf" w:date="2018-02-19T14:15:00Z">
              <w:r w:rsidRPr="0002446E">
                <w:rPr>
                  <w:b/>
                </w:rPr>
                <w:t>2100</w:t>
              </w:r>
            </w:ins>
          </w:p>
        </w:tc>
      </w:tr>
      <w:tr w:rsidR="00B32EE6" w:rsidRPr="00F61D3D" w14:paraId="6A7992CE" w14:textId="77777777" w:rsidTr="00C14200">
        <w:trPr>
          <w:trHeight w:val="288"/>
          <w:ins w:id="751" w:author="GRUEBLER Arnulf" w:date="2018-02-19T14:15:00Z"/>
        </w:trPr>
        <w:tc>
          <w:tcPr>
            <w:tcW w:w="2733" w:type="pct"/>
            <w:tcBorders>
              <w:top w:val="single" w:sz="4" w:space="0" w:color="auto"/>
            </w:tcBorders>
            <w:noWrap/>
            <w:hideMark/>
          </w:tcPr>
          <w:p w14:paraId="1F6C07BA" w14:textId="77777777" w:rsidR="00B32EE6" w:rsidRPr="0002446E" w:rsidRDefault="00B32EE6" w:rsidP="00C14200">
            <w:pPr>
              <w:spacing w:line="276" w:lineRule="auto"/>
              <w:rPr>
                <w:ins w:id="752" w:author="GRUEBLER Arnulf" w:date="2018-02-19T14:15:00Z"/>
                <w:b/>
              </w:rPr>
            </w:pPr>
            <w:ins w:id="753" w:author="GRUEBLER Arnulf" w:date="2018-02-19T14:15:00Z">
              <w:r w:rsidRPr="0002446E">
                <w:rPr>
                  <w:b/>
                </w:rPr>
                <w:t>CH</w:t>
              </w:r>
              <w:r w:rsidRPr="0002446E">
                <w:rPr>
                  <w:b/>
                  <w:vertAlign w:val="subscript"/>
                </w:rPr>
                <w:t>4</w:t>
              </w:r>
              <w:r w:rsidRPr="0002446E">
                <w:rPr>
                  <w:b/>
                </w:rPr>
                <w:t xml:space="preserve"> Emissions Agriculture and LULUCF</w:t>
              </w:r>
            </w:ins>
          </w:p>
        </w:tc>
        <w:tc>
          <w:tcPr>
            <w:tcW w:w="764" w:type="pct"/>
            <w:tcBorders>
              <w:top w:val="single" w:sz="4" w:space="0" w:color="auto"/>
            </w:tcBorders>
            <w:noWrap/>
            <w:hideMark/>
          </w:tcPr>
          <w:p w14:paraId="0E712B50" w14:textId="77777777" w:rsidR="00B32EE6" w:rsidRPr="0002446E" w:rsidRDefault="00B32EE6" w:rsidP="00C14200">
            <w:pPr>
              <w:spacing w:line="276" w:lineRule="auto"/>
              <w:rPr>
                <w:ins w:id="754" w:author="GRUEBLER Arnulf" w:date="2018-02-19T14:15:00Z"/>
                <w:sz w:val="20"/>
              </w:rPr>
            </w:pPr>
            <w:ins w:id="755" w:author="GRUEBLER Arnulf" w:date="2018-02-19T14:15:00Z">
              <w:r>
                <w:rPr>
                  <w:sz w:val="20"/>
                </w:rPr>
                <w:t>(</w:t>
              </w:r>
              <w:r w:rsidRPr="0002446E">
                <w:rPr>
                  <w:sz w:val="20"/>
                </w:rPr>
                <w:t>Mt CH</w:t>
              </w:r>
              <w:r w:rsidRPr="0002446E">
                <w:rPr>
                  <w:sz w:val="20"/>
                  <w:vertAlign w:val="subscript"/>
                </w:rPr>
                <w:t>4</w:t>
              </w:r>
              <w:r w:rsidRPr="0002446E">
                <w:rPr>
                  <w:sz w:val="20"/>
                </w:rPr>
                <w:t>/</w:t>
              </w:r>
              <w:proofErr w:type="spellStart"/>
              <w:r w:rsidRPr="0002446E">
                <w:rPr>
                  <w:sz w:val="20"/>
                </w:rPr>
                <w:t>yr</w:t>
              </w:r>
              <w:proofErr w:type="spellEnd"/>
              <w:r>
                <w:rPr>
                  <w:sz w:val="20"/>
                </w:rPr>
                <w:t>)</w:t>
              </w:r>
            </w:ins>
          </w:p>
        </w:tc>
        <w:tc>
          <w:tcPr>
            <w:tcW w:w="491" w:type="pct"/>
            <w:tcBorders>
              <w:top w:val="single" w:sz="4" w:space="0" w:color="auto"/>
            </w:tcBorders>
            <w:noWrap/>
            <w:hideMark/>
          </w:tcPr>
          <w:p w14:paraId="26974D24" w14:textId="77777777" w:rsidR="00B32EE6" w:rsidRPr="00F61D3D" w:rsidRDefault="00B32EE6" w:rsidP="00C14200">
            <w:pPr>
              <w:spacing w:line="276" w:lineRule="auto"/>
              <w:jc w:val="right"/>
              <w:rPr>
                <w:ins w:id="756" w:author="GRUEBLER Arnulf" w:date="2018-02-19T14:15:00Z"/>
              </w:rPr>
            </w:pPr>
            <w:ins w:id="757" w:author="GRUEBLER Arnulf" w:date="2018-02-19T14:15:00Z">
              <w:r w:rsidRPr="00F61D3D">
                <w:t>143</w:t>
              </w:r>
            </w:ins>
          </w:p>
        </w:tc>
        <w:tc>
          <w:tcPr>
            <w:tcW w:w="506" w:type="pct"/>
            <w:tcBorders>
              <w:top w:val="single" w:sz="4" w:space="0" w:color="auto"/>
            </w:tcBorders>
            <w:noWrap/>
            <w:hideMark/>
          </w:tcPr>
          <w:p w14:paraId="157736F2" w14:textId="77777777" w:rsidR="00B32EE6" w:rsidRPr="00F61D3D" w:rsidRDefault="00B32EE6" w:rsidP="00C14200">
            <w:pPr>
              <w:spacing w:line="276" w:lineRule="auto"/>
              <w:jc w:val="right"/>
              <w:rPr>
                <w:ins w:id="758" w:author="GRUEBLER Arnulf" w:date="2018-02-19T14:15:00Z"/>
              </w:rPr>
            </w:pPr>
            <w:ins w:id="759" w:author="GRUEBLER Arnulf" w:date="2018-02-19T14:15:00Z">
              <w:r w:rsidRPr="00F61D3D">
                <w:t>91</w:t>
              </w:r>
            </w:ins>
          </w:p>
        </w:tc>
        <w:tc>
          <w:tcPr>
            <w:tcW w:w="506" w:type="pct"/>
            <w:tcBorders>
              <w:top w:val="single" w:sz="4" w:space="0" w:color="auto"/>
            </w:tcBorders>
            <w:noWrap/>
            <w:hideMark/>
          </w:tcPr>
          <w:p w14:paraId="1983A5BA" w14:textId="77777777" w:rsidR="00B32EE6" w:rsidRPr="00F61D3D" w:rsidRDefault="00B32EE6" w:rsidP="00C14200">
            <w:pPr>
              <w:spacing w:line="276" w:lineRule="auto"/>
              <w:jc w:val="right"/>
              <w:rPr>
                <w:ins w:id="760" w:author="GRUEBLER Arnulf" w:date="2018-02-19T14:15:00Z"/>
              </w:rPr>
            </w:pPr>
            <w:ins w:id="761" w:author="GRUEBLER Arnulf" w:date="2018-02-19T14:15:00Z">
              <w:r w:rsidRPr="00F61D3D">
                <w:t>66</w:t>
              </w:r>
            </w:ins>
          </w:p>
        </w:tc>
      </w:tr>
      <w:tr w:rsidR="00B32EE6" w:rsidRPr="00F61D3D" w14:paraId="2E2E8BD9" w14:textId="77777777" w:rsidTr="00C14200">
        <w:trPr>
          <w:trHeight w:val="288"/>
          <w:ins w:id="762" w:author="GRUEBLER Arnulf" w:date="2018-02-19T14:15:00Z"/>
        </w:trPr>
        <w:tc>
          <w:tcPr>
            <w:tcW w:w="2733" w:type="pct"/>
            <w:noWrap/>
            <w:hideMark/>
          </w:tcPr>
          <w:p w14:paraId="5501D88E" w14:textId="77777777" w:rsidR="00B32EE6" w:rsidRPr="0002446E" w:rsidRDefault="00B32EE6" w:rsidP="00C14200">
            <w:pPr>
              <w:spacing w:line="276" w:lineRule="auto"/>
              <w:rPr>
                <w:ins w:id="763" w:author="GRUEBLER Arnulf" w:date="2018-02-19T14:15:00Z"/>
                <w:b/>
              </w:rPr>
            </w:pPr>
            <w:ins w:id="764" w:author="GRUEBLER Arnulf" w:date="2018-02-19T14:15:00Z">
              <w:r w:rsidRPr="0002446E">
                <w:rPr>
                  <w:b/>
                </w:rPr>
                <w:t>N</w:t>
              </w:r>
              <w:r w:rsidRPr="0002446E">
                <w:rPr>
                  <w:b/>
                  <w:vertAlign w:val="subscript"/>
                </w:rPr>
                <w:t>2</w:t>
              </w:r>
              <w:r w:rsidRPr="0002446E">
                <w:rPr>
                  <w:b/>
                </w:rPr>
                <w:t xml:space="preserve">O Emissions Agriculture and LULUCF </w:t>
              </w:r>
            </w:ins>
          </w:p>
        </w:tc>
        <w:tc>
          <w:tcPr>
            <w:tcW w:w="764" w:type="pct"/>
            <w:noWrap/>
            <w:hideMark/>
          </w:tcPr>
          <w:p w14:paraId="42DD92C2" w14:textId="77777777" w:rsidR="00B32EE6" w:rsidRPr="0002446E" w:rsidRDefault="00B32EE6" w:rsidP="00C14200">
            <w:pPr>
              <w:spacing w:line="276" w:lineRule="auto"/>
              <w:rPr>
                <w:ins w:id="765" w:author="GRUEBLER Arnulf" w:date="2018-02-19T14:15:00Z"/>
                <w:sz w:val="20"/>
              </w:rPr>
            </w:pPr>
            <w:ins w:id="766" w:author="GRUEBLER Arnulf" w:date="2018-02-19T14:15:00Z">
              <w:r>
                <w:rPr>
                  <w:sz w:val="20"/>
                </w:rPr>
                <w:t>(</w:t>
              </w:r>
              <w:proofErr w:type="spellStart"/>
              <w:r w:rsidRPr="0002446E">
                <w:rPr>
                  <w:sz w:val="20"/>
                </w:rPr>
                <w:t>kt</w:t>
              </w:r>
              <w:proofErr w:type="spellEnd"/>
              <w:r w:rsidRPr="0002446E">
                <w:rPr>
                  <w:sz w:val="20"/>
                </w:rPr>
                <w:t xml:space="preserve"> N</w:t>
              </w:r>
              <w:r w:rsidRPr="0002446E">
                <w:rPr>
                  <w:sz w:val="20"/>
                  <w:vertAlign w:val="subscript"/>
                </w:rPr>
                <w:t>2</w:t>
              </w:r>
              <w:r w:rsidRPr="0002446E">
                <w:rPr>
                  <w:sz w:val="20"/>
                </w:rPr>
                <w:t>O/</w:t>
              </w:r>
              <w:proofErr w:type="spellStart"/>
              <w:r w:rsidRPr="0002446E">
                <w:rPr>
                  <w:sz w:val="20"/>
                </w:rPr>
                <w:t>yr</w:t>
              </w:r>
              <w:proofErr w:type="spellEnd"/>
              <w:r>
                <w:rPr>
                  <w:sz w:val="20"/>
                </w:rPr>
                <w:t>)</w:t>
              </w:r>
            </w:ins>
          </w:p>
        </w:tc>
        <w:tc>
          <w:tcPr>
            <w:tcW w:w="491" w:type="pct"/>
            <w:noWrap/>
            <w:hideMark/>
          </w:tcPr>
          <w:p w14:paraId="4953E7C7" w14:textId="77777777" w:rsidR="00B32EE6" w:rsidRPr="00F61D3D" w:rsidRDefault="00B32EE6" w:rsidP="00C14200">
            <w:pPr>
              <w:spacing w:line="276" w:lineRule="auto"/>
              <w:jc w:val="right"/>
              <w:rPr>
                <w:ins w:id="767" w:author="GRUEBLER Arnulf" w:date="2018-02-19T14:15:00Z"/>
              </w:rPr>
            </w:pPr>
            <w:ins w:id="768" w:author="GRUEBLER Arnulf" w:date="2018-02-19T14:15:00Z">
              <w:r w:rsidRPr="00F61D3D">
                <w:t>7631</w:t>
              </w:r>
            </w:ins>
          </w:p>
        </w:tc>
        <w:tc>
          <w:tcPr>
            <w:tcW w:w="506" w:type="pct"/>
            <w:noWrap/>
            <w:hideMark/>
          </w:tcPr>
          <w:p w14:paraId="32EFAC30" w14:textId="77777777" w:rsidR="00B32EE6" w:rsidRPr="00F61D3D" w:rsidRDefault="00B32EE6" w:rsidP="00C14200">
            <w:pPr>
              <w:spacing w:line="276" w:lineRule="auto"/>
              <w:jc w:val="right"/>
              <w:rPr>
                <w:ins w:id="769" w:author="GRUEBLER Arnulf" w:date="2018-02-19T14:15:00Z"/>
              </w:rPr>
            </w:pPr>
            <w:ins w:id="770" w:author="GRUEBLER Arnulf" w:date="2018-02-19T14:15:00Z">
              <w:r w:rsidRPr="00F61D3D">
                <w:t>6830</w:t>
              </w:r>
            </w:ins>
          </w:p>
        </w:tc>
        <w:tc>
          <w:tcPr>
            <w:tcW w:w="506" w:type="pct"/>
            <w:noWrap/>
            <w:hideMark/>
          </w:tcPr>
          <w:p w14:paraId="2FAD80AF" w14:textId="77777777" w:rsidR="00B32EE6" w:rsidRPr="00F61D3D" w:rsidRDefault="00B32EE6" w:rsidP="00C14200">
            <w:pPr>
              <w:spacing w:line="276" w:lineRule="auto"/>
              <w:jc w:val="right"/>
              <w:rPr>
                <w:ins w:id="771" w:author="GRUEBLER Arnulf" w:date="2018-02-19T14:15:00Z"/>
              </w:rPr>
            </w:pPr>
            <w:ins w:id="772" w:author="GRUEBLER Arnulf" w:date="2018-02-19T14:15:00Z">
              <w:r w:rsidRPr="00F61D3D">
                <w:t>5664</w:t>
              </w:r>
            </w:ins>
          </w:p>
        </w:tc>
      </w:tr>
      <w:tr w:rsidR="00B32EE6" w:rsidRPr="00F61D3D" w14:paraId="0507BE00" w14:textId="77777777" w:rsidTr="00C14200">
        <w:trPr>
          <w:trHeight w:val="288"/>
          <w:ins w:id="773" w:author="GRUEBLER Arnulf" w:date="2018-02-19T14:15:00Z"/>
        </w:trPr>
        <w:tc>
          <w:tcPr>
            <w:tcW w:w="2733" w:type="pct"/>
            <w:noWrap/>
          </w:tcPr>
          <w:p w14:paraId="4AB7C83E" w14:textId="77777777" w:rsidR="00B32EE6" w:rsidRPr="0002446E" w:rsidRDefault="00B32EE6" w:rsidP="00C14200">
            <w:pPr>
              <w:spacing w:line="276" w:lineRule="auto"/>
              <w:rPr>
                <w:ins w:id="774" w:author="GRUEBLER Arnulf" w:date="2018-02-19T14:15:00Z"/>
                <w:b/>
              </w:rPr>
            </w:pPr>
          </w:p>
        </w:tc>
        <w:tc>
          <w:tcPr>
            <w:tcW w:w="764" w:type="pct"/>
            <w:noWrap/>
          </w:tcPr>
          <w:p w14:paraId="0789C626" w14:textId="77777777" w:rsidR="00B32EE6" w:rsidRPr="0002446E" w:rsidRDefault="00B32EE6" w:rsidP="00C14200">
            <w:pPr>
              <w:spacing w:line="276" w:lineRule="auto"/>
              <w:rPr>
                <w:ins w:id="775" w:author="GRUEBLER Arnulf" w:date="2018-02-19T14:15:00Z"/>
                <w:sz w:val="20"/>
              </w:rPr>
            </w:pPr>
          </w:p>
        </w:tc>
        <w:tc>
          <w:tcPr>
            <w:tcW w:w="491" w:type="pct"/>
            <w:noWrap/>
          </w:tcPr>
          <w:p w14:paraId="4B834831" w14:textId="77777777" w:rsidR="00B32EE6" w:rsidRPr="00F61D3D" w:rsidRDefault="00B32EE6" w:rsidP="00C14200">
            <w:pPr>
              <w:spacing w:line="276" w:lineRule="auto"/>
              <w:jc w:val="right"/>
              <w:rPr>
                <w:ins w:id="776" w:author="GRUEBLER Arnulf" w:date="2018-02-19T14:15:00Z"/>
              </w:rPr>
            </w:pPr>
          </w:p>
        </w:tc>
        <w:tc>
          <w:tcPr>
            <w:tcW w:w="506" w:type="pct"/>
            <w:noWrap/>
          </w:tcPr>
          <w:p w14:paraId="067555F9" w14:textId="77777777" w:rsidR="00B32EE6" w:rsidRPr="00F61D3D" w:rsidRDefault="00B32EE6" w:rsidP="00C14200">
            <w:pPr>
              <w:spacing w:line="276" w:lineRule="auto"/>
              <w:jc w:val="right"/>
              <w:rPr>
                <w:ins w:id="777" w:author="GRUEBLER Arnulf" w:date="2018-02-19T14:15:00Z"/>
              </w:rPr>
            </w:pPr>
          </w:p>
        </w:tc>
        <w:tc>
          <w:tcPr>
            <w:tcW w:w="506" w:type="pct"/>
            <w:noWrap/>
          </w:tcPr>
          <w:p w14:paraId="5E6FE096" w14:textId="77777777" w:rsidR="00B32EE6" w:rsidRPr="00F61D3D" w:rsidRDefault="00B32EE6" w:rsidP="00C14200">
            <w:pPr>
              <w:spacing w:line="276" w:lineRule="auto"/>
              <w:jc w:val="right"/>
              <w:rPr>
                <w:ins w:id="778" w:author="GRUEBLER Arnulf" w:date="2018-02-19T14:15:00Z"/>
              </w:rPr>
            </w:pPr>
          </w:p>
        </w:tc>
      </w:tr>
      <w:tr w:rsidR="00B32EE6" w:rsidRPr="00F61D3D" w14:paraId="5DB68878" w14:textId="77777777" w:rsidTr="00C14200">
        <w:trPr>
          <w:trHeight w:val="288"/>
          <w:ins w:id="779" w:author="GRUEBLER Arnulf" w:date="2018-02-19T14:15:00Z"/>
        </w:trPr>
        <w:tc>
          <w:tcPr>
            <w:tcW w:w="2733" w:type="pct"/>
            <w:noWrap/>
            <w:hideMark/>
          </w:tcPr>
          <w:p w14:paraId="1510C1DF" w14:textId="77777777" w:rsidR="00B32EE6" w:rsidRPr="0002446E" w:rsidRDefault="00B32EE6" w:rsidP="00C14200">
            <w:pPr>
              <w:spacing w:line="276" w:lineRule="auto"/>
              <w:rPr>
                <w:ins w:id="780" w:author="GRUEBLER Arnulf" w:date="2018-02-19T14:15:00Z"/>
                <w:b/>
              </w:rPr>
            </w:pPr>
            <w:ins w:id="781" w:author="GRUEBLER Arnulf" w:date="2018-02-19T14:15:00Z">
              <w:r w:rsidRPr="0002446E">
                <w:rPr>
                  <w:b/>
                </w:rPr>
                <w:t>CO</w:t>
              </w:r>
              <w:r w:rsidRPr="0002446E">
                <w:rPr>
                  <w:b/>
                  <w:vertAlign w:val="subscript"/>
                </w:rPr>
                <w:t>2</w:t>
              </w:r>
              <w:r w:rsidRPr="0002446E">
                <w:rPr>
                  <w:b/>
                </w:rPr>
                <w:t xml:space="preserve"> Emissions Agriculture and LULUCF (Positive)</w:t>
              </w:r>
            </w:ins>
          </w:p>
        </w:tc>
        <w:tc>
          <w:tcPr>
            <w:tcW w:w="764" w:type="pct"/>
            <w:noWrap/>
            <w:hideMark/>
          </w:tcPr>
          <w:p w14:paraId="3EEA4082" w14:textId="77777777" w:rsidR="00B32EE6" w:rsidRPr="0002446E" w:rsidRDefault="00B32EE6" w:rsidP="00C14200">
            <w:pPr>
              <w:spacing w:line="276" w:lineRule="auto"/>
              <w:rPr>
                <w:ins w:id="782" w:author="GRUEBLER Arnulf" w:date="2018-02-19T14:15:00Z"/>
                <w:sz w:val="20"/>
              </w:rPr>
            </w:pPr>
            <w:ins w:id="783" w:author="GRUEBLER Arnulf" w:date="2018-02-19T14:15:00Z">
              <w:r>
                <w:rPr>
                  <w:sz w:val="20"/>
                </w:rPr>
                <w:t>(</w:t>
              </w:r>
              <w:r w:rsidRPr="0002446E">
                <w:rPr>
                  <w:sz w:val="20"/>
                </w:rPr>
                <w:t>Mt CO</w:t>
              </w:r>
              <w:r w:rsidRPr="0002446E">
                <w:rPr>
                  <w:sz w:val="20"/>
                  <w:vertAlign w:val="subscript"/>
                </w:rPr>
                <w:t>2</w:t>
              </w:r>
              <w:r w:rsidRPr="0002446E">
                <w:rPr>
                  <w:sz w:val="20"/>
                </w:rPr>
                <w:t>/</w:t>
              </w:r>
              <w:proofErr w:type="spellStart"/>
              <w:r w:rsidRPr="0002446E">
                <w:rPr>
                  <w:sz w:val="20"/>
                </w:rPr>
                <w:t>yr</w:t>
              </w:r>
              <w:proofErr w:type="spellEnd"/>
              <w:r>
                <w:rPr>
                  <w:sz w:val="20"/>
                </w:rPr>
                <w:t>)</w:t>
              </w:r>
            </w:ins>
          </w:p>
        </w:tc>
        <w:tc>
          <w:tcPr>
            <w:tcW w:w="491" w:type="pct"/>
            <w:noWrap/>
            <w:hideMark/>
          </w:tcPr>
          <w:p w14:paraId="3BB9936B" w14:textId="77777777" w:rsidR="00B32EE6" w:rsidRPr="00F61D3D" w:rsidRDefault="00B32EE6" w:rsidP="00C14200">
            <w:pPr>
              <w:spacing w:line="276" w:lineRule="auto"/>
              <w:jc w:val="right"/>
              <w:rPr>
                <w:ins w:id="784" w:author="GRUEBLER Arnulf" w:date="2018-02-19T14:15:00Z"/>
              </w:rPr>
            </w:pPr>
            <w:ins w:id="785" w:author="GRUEBLER Arnulf" w:date="2018-02-19T14:15:00Z">
              <w:r w:rsidRPr="00F61D3D">
                <w:t>4995</w:t>
              </w:r>
            </w:ins>
          </w:p>
        </w:tc>
        <w:tc>
          <w:tcPr>
            <w:tcW w:w="506" w:type="pct"/>
            <w:noWrap/>
            <w:hideMark/>
          </w:tcPr>
          <w:p w14:paraId="595941B1" w14:textId="77777777" w:rsidR="00B32EE6" w:rsidRPr="00F61D3D" w:rsidRDefault="00B32EE6" w:rsidP="00C14200">
            <w:pPr>
              <w:spacing w:line="276" w:lineRule="auto"/>
              <w:jc w:val="right"/>
              <w:rPr>
                <w:ins w:id="786" w:author="GRUEBLER Arnulf" w:date="2018-02-19T14:15:00Z"/>
              </w:rPr>
            </w:pPr>
            <w:ins w:id="787" w:author="GRUEBLER Arnulf" w:date="2018-02-19T14:15:00Z">
              <w:r w:rsidRPr="00F61D3D">
                <w:t>877</w:t>
              </w:r>
            </w:ins>
          </w:p>
        </w:tc>
        <w:tc>
          <w:tcPr>
            <w:tcW w:w="506" w:type="pct"/>
            <w:noWrap/>
            <w:hideMark/>
          </w:tcPr>
          <w:p w14:paraId="503A0AA0" w14:textId="77777777" w:rsidR="00B32EE6" w:rsidRPr="00F61D3D" w:rsidRDefault="00B32EE6" w:rsidP="00C14200">
            <w:pPr>
              <w:spacing w:line="276" w:lineRule="auto"/>
              <w:jc w:val="right"/>
              <w:rPr>
                <w:ins w:id="788" w:author="GRUEBLER Arnulf" w:date="2018-02-19T14:15:00Z"/>
              </w:rPr>
            </w:pPr>
            <w:ins w:id="789" w:author="GRUEBLER Arnulf" w:date="2018-02-19T14:15:00Z">
              <w:r w:rsidRPr="00F61D3D">
                <w:t>896</w:t>
              </w:r>
            </w:ins>
          </w:p>
        </w:tc>
      </w:tr>
      <w:tr w:rsidR="00B32EE6" w:rsidRPr="00F61D3D" w14:paraId="70D5A384" w14:textId="77777777" w:rsidTr="00C14200">
        <w:trPr>
          <w:trHeight w:val="288"/>
          <w:ins w:id="790" w:author="GRUEBLER Arnulf" w:date="2018-02-19T14:15:00Z"/>
        </w:trPr>
        <w:tc>
          <w:tcPr>
            <w:tcW w:w="2733" w:type="pct"/>
            <w:noWrap/>
            <w:hideMark/>
          </w:tcPr>
          <w:p w14:paraId="3E9E5676" w14:textId="77777777" w:rsidR="00B32EE6" w:rsidRPr="0002446E" w:rsidRDefault="00B32EE6" w:rsidP="00C14200">
            <w:pPr>
              <w:spacing w:line="276" w:lineRule="auto"/>
              <w:rPr>
                <w:ins w:id="791" w:author="GRUEBLER Arnulf" w:date="2018-02-19T14:15:00Z"/>
                <w:b/>
              </w:rPr>
            </w:pPr>
            <w:ins w:id="792" w:author="GRUEBLER Arnulf" w:date="2018-02-19T14:15:00Z">
              <w:r w:rsidRPr="0002446E">
                <w:rPr>
                  <w:b/>
                </w:rPr>
                <w:t>CO</w:t>
              </w:r>
              <w:r w:rsidRPr="0002446E">
                <w:rPr>
                  <w:b/>
                  <w:vertAlign w:val="subscript"/>
                </w:rPr>
                <w:t>2</w:t>
              </w:r>
              <w:r w:rsidRPr="0002446E">
                <w:rPr>
                  <w:b/>
                </w:rPr>
                <w:t xml:space="preserve"> Emissions Agriculture and LULUCF (Negative)</w:t>
              </w:r>
            </w:ins>
          </w:p>
        </w:tc>
        <w:tc>
          <w:tcPr>
            <w:tcW w:w="764" w:type="pct"/>
            <w:noWrap/>
            <w:hideMark/>
          </w:tcPr>
          <w:p w14:paraId="5B67B1CD" w14:textId="77777777" w:rsidR="00B32EE6" w:rsidRPr="0002446E" w:rsidRDefault="00B32EE6" w:rsidP="00C14200">
            <w:pPr>
              <w:spacing w:line="276" w:lineRule="auto"/>
              <w:rPr>
                <w:ins w:id="793" w:author="GRUEBLER Arnulf" w:date="2018-02-19T14:15:00Z"/>
                <w:sz w:val="20"/>
              </w:rPr>
            </w:pPr>
            <w:ins w:id="794" w:author="GRUEBLER Arnulf" w:date="2018-02-19T14:15:00Z">
              <w:r>
                <w:rPr>
                  <w:sz w:val="20"/>
                </w:rPr>
                <w:t>(</w:t>
              </w:r>
              <w:r w:rsidRPr="0002446E">
                <w:rPr>
                  <w:sz w:val="20"/>
                </w:rPr>
                <w:t>Mt CO</w:t>
              </w:r>
              <w:r w:rsidRPr="0002446E">
                <w:rPr>
                  <w:sz w:val="20"/>
                  <w:vertAlign w:val="subscript"/>
                </w:rPr>
                <w:t>2</w:t>
              </w:r>
              <w:r w:rsidRPr="0002446E">
                <w:rPr>
                  <w:sz w:val="20"/>
                </w:rPr>
                <w:t>/</w:t>
              </w:r>
              <w:proofErr w:type="spellStart"/>
              <w:r w:rsidRPr="0002446E">
                <w:rPr>
                  <w:sz w:val="20"/>
                </w:rPr>
                <w:t>yr</w:t>
              </w:r>
              <w:proofErr w:type="spellEnd"/>
              <w:r>
                <w:rPr>
                  <w:sz w:val="20"/>
                </w:rPr>
                <w:t>)</w:t>
              </w:r>
            </w:ins>
          </w:p>
        </w:tc>
        <w:tc>
          <w:tcPr>
            <w:tcW w:w="491" w:type="pct"/>
            <w:noWrap/>
            <w:hideMark/>
          </w:tcPr>
          <w:p w14:paraId="341CE382" w14:textId="77777777" w:rsidR="00B32EE6" w:rsidRPr="00F61D3D" w:rsidRDefault="00B32EE6" w:rsidP="00C14200">
            <w:pPr>
              <w:spacing w:line="276" w:lineRule="auto"/>
              <w:jc w:val="right"/>
              <w:rPr>
                <w:ins w:id="795" w:author="GRUEBLER Arnulf" w:date="2018-02-19T14:15:00Z"/>
              </w:rPr>
            </w:pPr>
            <w:ins w:id="796" w:author="GRUEBLER Arnulf" w:date="2018-02-19T14:15:00Z">
              <w:r w:rsidRPr="00F61D3D">
                <w:t>-613</w:t>
              </w:r>
            </w:ins>
          </w:p>
        </w:tc>
        <w:tc>
          <w:tcPr>
            <w:tcW w:w="506" w:type="pct"/>
            <w:noWrap/>
            <w:hideMark/>
          </w:tcPr>
          <w:p w14:paraId="5350CA7E" w14:textId="77777777" w:rsidR="00B32EE6" w:rsidRPr="00F61D3D" w:rsidRDefault="00B32EE6" w:rsidP="00C14200">
            <w:pPr>
              <w:spacing w:line="276" w:lineRule="auto"/>
              <w:jc w:val="right"/>
              <w:rPr>
                <w:ins w:id="797" w:author="GRUEBLER Arnulf" w:date="2018-02-19T14:15:00Z"/>
              </w:rPr>
            </w:pPr>
            <w:ins w:id="798" w:author="GRUEBLER Arnulf" w:date="2018-02-19T14:15:00Z">
              <w:r w:rsidRPr="00F61D3D">
                <w:t>-2779</w:t>
              </w:r>
            </w:ins>
          </w:p>
        </w:tc>
        <w:tc>
          <w:tcPr>
            <w:tcW w:w="506" w:type="pct"/>
            <w:noWrap/>
            <w:hideMark/>
          </w:tcPr>
          <w:p w14:paraId="5D751C90" w14:textId="77777777" w:rsidR="00B32EE6" w:rsidRPr="00F61D3D" w:rsidRDefault="00B32EE6" w:rsidP="00C14200">
            <w:pPr>
              <w:spacing w:line="276" w:lineRule="auto"/>
              <w:jc w:val="right"/>
              <w:rPr>
                <w:ins w:id="799" w:author="GRUEBLER Arnulf" w:date="2018-02-19T14:15:00Z"/>
              </w:rPr>
            </w:pPr>
            <w:ins w:id="800" w:author="GRUEBLER Arnulf" w:date="2018-02-19T14:15:00Z">
              <w:r w:rsidRPr="00F61D3D">
                <w:t>-5156</w:t>
              </w:r>
            </w:ins>
          </w:p>
        </w:tc>
      </w:tr>
      <w:tr w:rsidR="00B32EE6" w:rsidRPr="00F61D3D" w14:paraId="07F470BC" w14:textId="77777777" w:rsidTr="00C14200">
        <w:trPr>
          <w:trHeight w:val="288"/>
          <w:ins w:id="801" w:author="GRUEBLER Arnulf" w:date="2018-02-19T14:15:00Z"/>
        </w:trPr>
        <w:tc>
          <w:tcPr>
            <w:tcW w:w="2733" w:type="pct"/>
            <w:noWrap/>
          </w:tcPr>
          <w:p w14:paraId="4EEEEBAC" w14:textId="77777777" w:rsidR="00B32EE6" w:rsidRPr="0002446E" w:rsidRDefault="00B32EE6" w:rsidP="00C14200">
            <w:pPr>
              <w:spacing w:line="276" w:lineRule="auto"/>
              <w:rPr>
                <w:ins w:id="802" w:author="GRUEBLER Arnulf" w:date="2018-02-19T14:15:00Z"/>
                <w:b/>
              </w:rPr>
            </w:pPr>
            <w:ins w:id="803" w:author="GRUEBLER Arnulf" w:date="2018-02-19T14:15:00Z">
              <w:r w:rsidRPr="0002446E">
                <w:rPr>
                  <w:b/>
                </w:rPr>
                <w:t>CO</w:t>
              </w:r>
              <w:r w:rsidRPr="0002446E">
                <w:rPr>
                  <w:b/>
                  <w:vertAlign w:val="subscript"/>
                </w:rPr>
                <w:t>2</w:t>
              </w:r>
              <w:r w:rsidRPr="0002446E">
                <w:rPr>
                  <w:b/>
                </w:rPr>
                <w:t xml:space="preserve"> Emissions Agriculture and LULUCF</w:t>
              </w:r>
              <w:r>
                <w:rPr>
                  <w:b/>
                </w:rPr>
                <w:t xml:space="preserve"> (Net)</w:t>
              </w:r>
            </w:ins>
          </w:p>
        </w:tc>
        <w:tc>
          <w:tcPr>
            <w:tcW w:w="764" w:type="pct"/>
            <w:noWrap/>
          </w:tcPr>
          <w:p w14:paraId="3ED414E7" w14:textId="77777777" w:rsidR="00B32EE6" w:rsidRDefault="00B32EE6" w:rsidP="00C14200">
            <w:pPr>
              <w:spacing w:line="276" w:lineRule="auto"/>
              <w:rPr>
                <w:ins w:id="804" w:author="GRUEBLER Arnulf" w:date="2018-02-19T14:15:00Z"/>
                <w:sz w:val="20"/>
              </w:rPr>
            </w:pPr>
            <w:ins w:id="805" w:author="GRUEBLER Arnulf" w:date="2018-02-19T14:15:00Z">
              <w:r>
                <w:rPr>
                  <w:sz w:val="20"/>
                </w:rPr>
                <w:t>(</w:t>
              </w:r>
              <w:r w:rsidRPr="0002446E">
                <w:rPr>
                  <w:sz w:val="20"/>
                </w:rPr>
                <w:t>Mt CO</w:t>
              </w:r>
              <w:r w:rsidRPr="0002446E">
                <w:rPr>
                  <w:sz w:val="20"/>
                  <w:vertAlign w:val="subscript"/>
                </w:rPr>
                <w:t>2</w:t>
              </w:r>
              <w:r w:rsidRPr="0002446E">
                <w:rPr>
                  <w:sz w:val="20"/>
                </w:rPr>
                <w:t>/</w:t>
              </w:r>
              <w:proofErr w:type="spellStart"/>
              <w:r w:rsidRPr="0002446E">
                <w:rPr>
                  <w:sz w:val="20"/>
                </w:rPr>
                <w:t>yr</w:t>
              </w:r>
              <w:proofErr w:type="spellEnd"/>
              <w:r>
                <w:rPr>
                  <w:sz w:val="20"/>
                </w:rPr>
                <w:t>)</w:t>
              </w:r>
            </w:ins>
          </w:p>
        </w:tc>
        <w:tc>
          <w:tcPr>
            <w:tcW w:w="491" w:type="pct"/>
            <w:noWrap/>
            <w:vAlign w:val="bottom"/>
          </w:tcPr>
          <w:p w14:paraId="6932BF93" w14:textId="77777777" w:rsidR="00B32EE6" w:rsidRPr="001864E9" w:rsidRDefault="00B32EE6" w:rsidP="00C14200">
            <w:pPr>
              <w:spacing w:line="276" w:lineRule="auto"/>
              <w:jc w:val="right"/>
              <w:rPr>
                <w:ins w:id="806" w:author="GRUEBLER Arnulf" w:date="2018-02-19T14:15:00Z"/>
              </w:rPr>
            </w:pPr>
            <w:ins w:id="807" w:author="GRUEBLER Arnulf" w:date="2018-02-19T14:15:00Z">
              <w:r w:rsidRPr="001864E9">
                <w:rPr>
                  <w:rFonts w:ascii="Calibri" w:hAnsi="Calibri" w:cs="Calibri"/>
                  <w:color w:val="000000"/>
                  <w:szCs w:val="22"/>
                </w:rPr>
                <w:t>4382</w:t>
              </w:r>
            </w:ins>
          </w:p>
        </w:tc>
        <w:tc>
          <w:tcPr>
            <w:tcW w:w="506" w:type="pct"/>
            <w:noWrap/>
            <w:vAlign w:val="bottom"/>
          </w:tcPr>
          <w:p w14:paraId="5AEC6C8D" w14:textId="77777777" w:rsidR="00B32EE6" w:rsidRPr="001864E9" w:rsidRDefault="00B32EE6" w:rsidP="00C14200">
            <w:pPr>
              <w:spacing w:line="276" w:lineRule="auto"/>
              <w:jc w:val="right"/>
              <w:rPr>
                <w:ins w:id="808" w:author="GRUEBLER Arnulf" w:date="2018-02-19T14:15:00Z"/>
              </w:rPr>
            </w:pPr>
            <w:ins w:id="809" w:author="GRUEBLER Arnulf" w:date="2018-02-19T14:15:00Z">
              <w:r w:rsidRPr="001864E9">
                <w:rPr>
                  <w:rFonts w:ascii="Calibri" w:hAnsi="Calibri" w:cs="Calibri"/>
                  <w:color w:val="000000"/>
                  <w:szCs w:val="22"/>
                </w:rPr>
                <w:t>-1902</w:t>
              </w:r>
            </w:ins>
          </w:p>
        </w:tc>
        <w:tc>
          <w:tcPr>
            <w:tcW w:w="506" w:type="pct"/>
            <w:noWrap/>
            <w:vAlign w:val="bottom"/>
          </w:tcPr>
          <w:p w14:paraId="3B0D4A9E" w14:textId="77777777" w:rsidR="00B32EE6" w:rsidRPr="001864E9" w:rsidRDefault="00B32EE6" w:rsidP="00C14200">
            <w:pPr>
              <w:spacing w:line="276" w:lineRule="auto"/>
              <w:jc w:val="right"/>
              <w:rPr>
                <w:ins w:id="810" w:author="GRUEBLER Arnulf" w:date="2018-02-19T14:15:00Z"/>
              </w:rPr>
            </w:pPr>
            <w:ins w:id="811" w:author="GRUEBLER Arnulf" w:date="2018-02-19T14:15:00Z">
              <w:r w:rsidRPr="001864E9">
                <w:rPr>
                  <w:rFonts w:ascii="Calibri" w:hAnsi="Calibri" w:cs="Calibri"/>
                  <w:color w:val="000000"/>
                  <w:szCs w:val="22"/>
                </w:rPr>
                <w:t>-4260</w:t>
              </w:r>
            </w:ins>
          </w:p>
        </w:tc>
      </w:tr>
      <w:tr w:rsidR="00B32EE6" w:rsidRPr="00F61D3D" w14:paraId="64FEEEA5" w14:textId="77777777" w:rsidTr="00C14200">
        <w:trPr>
          <w:trHeight w:val="288"/>
          <w:ins w:id="812" w:author="GRUEBLER Arnulf" w:date="2018-02-19T14:15:00Z"/>
        </w:trPr>
        <w:tc>
          <w:tcPr>
            <w:tcW w:w="2733" w:type="pct"/>
            <w:noWrap/>
          </w:tcPr>
          <w:p w14:paraId="47958DE6" w14:textId="77777777" w:rsidR="00B32EE6" w:rsidRPr="0002446E" w:rsidRDefault="00B32EE6" w:rsidP="00C14200">
            <w:pPr>
              <w:spacing w:line="276" w:lineRule="auto"/>
              <w:rPr>
                <w:ins w:id="813" w:author="GRUEBLER Arnulf" w:date="2018-02-19T14:15:00Z"/>
                <w:b/>
              </w:rPr>
            </w:pPr>
          </w:p>
        </w:tc>
        <w:tc>
          <w:tcPr>
            <w:tcW w:w="764" w:type="pct"/>
            <w:noWrap/>
          </w:tcPr>
          <w:p w14:paraId="4F7193D6" w14:textId="77777777" w:rsidR="00B32EE6" w:rsidRDefault="00B32EE6" w:rsidP="00C14200">
            <w:pPr>
              <w:spacing w:line="276" w:lineRule="auto"/>
              <w:rPr>
                <w:ins w:id="814" w:author="GRUEBLER Arnulf" w:date="2018-02-19T14:15:00Z"/>
                <w:sz w:val="20"/>
              </w:rPr>
            </w:pPr>
          </w:p>
        </w:tc>
        <w:tc>
          <w:tcPr>
            <w:tcW w:w="491" w:type="pct"/>
            <w:noWrap/>
          </w:tcPr>
          <w:p w14:paraId="53414611" w14:textId="77777777" w:rsidR="00B32EE6" w:rsidRPr="00F61D3D" w:rsidRDefault="00B32EE6" w:rsidP="00C14200">
            <w:pPr>
              <w:spacing w:line="276" w:lineRule="auto"/>
              <w:jc w:val="right"/>
              <w:rPr>
                <w:ins w:id="815" w:author="GRUEBLER Arnulf" w:date="2018-02-19T14:15:00Z"/>
              </w:rPr>
            </w:pPr>
          </w:p>
        </w:tc>
        <w:tc>
          <w:tcPr>
            <w:tcW w:w="506" w:type="pct"/>
            <w:noWrap/>
          </w:tcPr>
          <w:p w14:paraId="0A29E567" w14:textId="77777777" w:rsidR="00B32EE6" w:rsidRPr="00F61D3D" w:rsidRDefault="00B32EE6" w:rsidP="00C14200">
            <w:pPr>
              <w:spacing w:line="276" w:lineRule="auto"/>
              <w:jc w:val="right"/>
              <w:rPr>
                <w:ins w:id="816" w:author="GRUEBLER Arnulf" w:date="2018-02-19T14:15:00Z"/>
              </w:rPr>
            </w:pPr>
          </w:p>
        </w:tc>
        <w:tc>
          <w:tcPr>
            <w:tcW w:w="506" w:type="pct"/>
            <w:noWrap/>
          </w:tcPr>
          <w:p w14:paraId="04525120" w14:textId="77777777" w:rsidR="00B32EE6" w:rsidRPr="00F61D3D" w:rsidRDefault="00B32EE6" w:rsidP="00C14200">
            <w:pPr>
              <w:spacing w:line="276" w:lineRule="auto"/>
              <w:jc w:val="right"/>
              <w:rPr>
                <w:ins w:id="817" w:author="GRUEBLER Arnulf" w:date="2018-02-19T14:15:00Z"/>
              </w:rPr>
            </w:pPr>
          </w:p>
        </w:tc>
      </w:tr>
      <w:tr w:rsidR="00B32EE6" w:rsidRPr="001864E9" w14:paraId="62D0BC09" w14:textId="77777777" w:rsidTr="00C14200">
        <w:trPr>
          <w:trHeight w:val="288"/>
          <w:ins w:id="818" w:author="GRUEBLER Arnulf" w:date="2018-02-19T14:15:00Z"/>
        </w:trPr>
        <w:tc>
          <w:tcPr>
            <w:tcW w:w="2733" w:type="pct"/>
            <w:noWrap/>
          </w:tcPr>
          <w:p w14:paraId="23162EB9" w14:textId="77777777" w:rsidR="00B32EE6" w:rsidRPr="001864E9" w:rsidRDefault="00B32EE6" w:rsidP="00C14200">
            <w:pPr>
              <w:spacing w:line="276" w:lineRule="auto"/>
              <w:rPr>
                <w:ins w:id="819" w:author="GRUEBLER Arnulf" w:date="2018-02-19T14:15:00Z"/>
                <w:b/>
              </w:rPr>
            </w:pPr>
            <w:ins w:id="820" w:author="GRUEBLER Arnulf" w:date="2018-02-19T14:15:00Z">
              <w:r w:rsidRPr="001864E9">
                <w:rPr>
                  <w:b/>
                </w:rPr>
                <w:t>Total Net GHG Emissions Agriculture and LULUCF</w:t>
              </w:r>
            </w:ins>
          </w:p>
        </w:tc>
        <w:tc>
          <w:tcPr>
            <w:tcW w:w="764" w:type="pct"/>
            <w:noWrap/>
          </w:tcPr>
          <w:p w14:paraId="250B2F93" w14:textId="77777777" w:rsidR="00B32EE6" w:rsidRPr="001864E9" w:rsidRDefault="00B32EE6" w:rsidP="00C14200">
            <w:pPr>
              <w:spacing w:line="276" w:lineRule="auto"/>
              <w:rPr>
                <w:ins w:id="821" w:author="GRUEBLER Arnulf" w:date="2018-02-19T14:15:00Z"/>
                <w:sz w:val="20"/>
              </w:rPr>
            </w:pPr>
            <w:ins w:id="822" w:author="GRUEBLER Arnulf" w:date="2018-02-19T14:15:00Z">
              <w:r w:rsidRPr="001864E9">
                <w:rPr>
                  <w:sz w:val="20"/>
                </w:rPr>
                <w:t>(Mt CO</w:t>
              </w:r>
              <w:r w:rsidRPr="001864E9">
                <w:rPr>
                  <w:sz w:val="20"/>
                  <w:vertAlign w:val="subscript"/>
                </w:rPr>
                <w:t>2</w:t>
              </w:r>
              <w:r w:rsidRPr="001864E9">
                <w:rPr>
                  <w:sz w:val="20"/>
                </w:rPr>
                <w:t>-eq/</w:t>
              </w:r>
              <w:proofErr w:type="spellStart"/>
              <w:r w:rsidRPr="001864E9">
                <w:rPr>
                  <w:sz w:val="20"/>
                </w:rPr>
                <w:t>yr</w:t>
              </w:r>
              <w:proofErr w:type="spellEnd"/>
              <w:r w:rsidRPr="001864E9">
                <w:rPr>
                  <w:sz w:val="20"/>
                </w:rPr>
                <w:t>)</w:t>
              </w:r>
            </w:ins>
          </w:p>
        </w:tc>
        <w:tc>
          <w:tcPr>
            <w:tcW w:w="491" w:type="pct"/>
            <w:noWrap/>
            <w:vAlign w:val="bottom"/>
          </w:tcPr>
          <w:p w14:paraId="392CCF01" w14:textId="77777777" w:rsidR="00B32EE6" w:rsidRPr="001864E9" w:rsidRDefault="00B32EE6" w:rsidP="00C14200">
            <w:pPr>
              <w:spacing w:line="276" w:lineRule="auto"/>
              <w:jc w:val="right"/>
              <w:rPr>
                <w:ins w:id="823" w:author="GRUEBLER Arnulf" w:date="2018-02-19T14:15:00Z"/>
              </w:rPr>
            </w:pPr>
            <w:ins w:id="824" w:author="GRUEBLER Arnulf" w:date="2018-02-19T14:15:00Z">
              <w:r w:rsidRPr="001864E9">
                <w:rPr>
                  <w:rFonts w:ascii="Calibri" w:hAnsi="Calibri" w:cs="Calibri"/>
                  <w:color w:val="000000"/>
                  <w:szCs w:val="22"/>
                </w:rPr>
                <w:t>10231</w:t>
              </w:r>
            </w:ins>
          </w:p>
        </w:tc>
        <w:tc>
          <w:tcPr>
            <w:tcW w:w="506" w:type="pct"/>
            <w:noWrap/>
            <w:vAlign w:val="bottom"/>
          </w:tcPr>
          <w:p w14:paraId="070E2079" w14:textId="77777777" w:rsidR="00B32EE6" w:rsidRPr="001864E9" w:rsidRDefault="00B32EE6" w:rsidP="00C14200">
            <w:pPr>
              <w:spacing w:line="276" w:lineRule="auto"/>
              <w:jc w:val="right"/>
              <w:rPr>
                <w:ins w:id="825" w:author="GRUEBLER Arnulf" w:date="2018-02-19T14:15:00Z"/>
              </w:rPr>
            </w:pPr>
            <w:ins w:id="826" w:author="GRUEBLER Arnulf" w:date="2018-02-19T14:15:00Z">
              <w:r w:rsidRPr="001864E9">
                <w:rPr>
                  <w:rFonts w:ascii="Calibri" w:hAnsi="Calibri" w:cs="Calibri"/>
                  <w:color w:val="000000"/>
                  <w:szCs w:val="22"/>
                </w:rPr>
                <w:t>2408</w:t>
              </w:r>
            </w:ins>
          </w:p>
        </w:tc>
        <w:tc>
          <w:tcPr>
            <w:tcW w:w="506" w:type="pct"/>
            <w:noWrap/>
            <w:vAlign w:val="bottom"/>
          </w:tcPr>
          <w:p w14:paraId="440083E5" w14:textId="77777777" w:rsidR="00B32EE6" w:rsidRPr="001864E9" w:rsidRDefault="00B32EE6" w:rsidP="00C14200">
            <w:pPr>
              <w:spacing w:line="276" w:lineRule="auto"/>
              <w:jc w:val="right"/>
              <w:rPr>
                <w:ins w:id="827" w:author="GRUEBLER Arnulf" w:date="2018-02-19T14:15:00Z"/>
              </w:rPr>
            </w:pPr>
            <w:ins w:id="828" w:author="GRUEBLER Arnulf" w:date="2018-02-19T14:15:00Z">
              <w:r w:rsidRPr="001864E9">
                <w:rPr>
                  <w:rFonts w:ascii="Calibri" w:hAnsi="Calibri" w:cs="Calibri"/>
                  <w:color w:val="000000"/>
                  <w:szCs w:val="22"/>
                </w:rPr>
                <w:t>-922</w:t>
              </w:r>
            </w:ins>
          </w:p>
        </w:tc>
      </w:tr>
    </w:tbl>
    <w:p w14:paraId="127AA00F" w14:textId="77777777" w:rsidR="00B32EE6" w:rsidRDefault="00B32EE6" w:rsidP="007D1114">
      <w:pPr>
        <w:spacing w:line="276" w:lineRule="auto"/>
        <w:rPr>
          <w:ins w:id="829" w:author="GRUEBLER Arnulf" w:date="2018-02-19T14:14:00Z"/>
          <w:b/>
        </w:rPr>
      </w:pPr>
    </w:p>
    <w:p w14:paraId="42DA1C00" w14:textId="6AAF01BF" w:rsidR="00B44320" w:rsidRPr="003C445D" w:rsidDel="00B32EE6" w:rsidRDefault="00B44320" w:rsidP="007D1114">
      <w:pPr>
        <w:spacing w:line="276" w:lineRule="auto"/>
        <w:rPr>
          <w:del w:id="830" w:author="GRUEBLER Arnulf" w:date="2018-02-19T14:18:00Z"/>
          <w:b/>
        </w:rPr>
      </w:pPr>
      <w:del w:id="831" w:author="GRUEBLER Arnulf" w:date="2018-02-19T14:18:00Z">
        <w:r w:rsidRPr="003C445D" w:rsidDel="00B32EE6">
          <w:rPr>
            <w:b/>
          </w:rPr>
          <w:delText>Land use transformation in the LED scenario.</w:delText>
        </w:r>
      </w:del>
    </w:p>
    <w:p w14:paraId="4470F97A" w14:textId="6005E62A" w:rsidR="00B44320" w:rsidRPr="00D304E0" w:rsidDel="00B32EE6" w:rsidRDefault="00B44320" w:rsidP="007D1114">
      <w:pPr>
        <w:spacing w:line="276" w:lineRule="auto"/>
        <w:rPr>
          <w:del w:id="832" w:author="GRUEBLER Arnulf" w:date="2018-02-19T14:18:00Z"/>
          <w:highlight w:val="yellow"/>
        </w:rPr>
      </w:pPr>
      <w:del w:id="833" w:author="GRUEBLER Arnulf" w:date="2018-02-19T14:18:00Z">
        <w:r w:rsidRPr="009F46CE" w:rsidDel="00B32EE6">
          <w:delText xml:space="preserve">In order to meet rising food demand with a strict carbon constraint, we adopt a hybrid approach of supply-intensification and dietary shifts for the GLOBIOM model runs (see Method). On the demand side, we assume that society evolves along a path of moderation and improved health, in line with the LED scenario narrative. In the Global South average daily calorie intake increases to over 3,000 kcal by 2050 to eradicate undernourishment (Table </w:delText>
        </w:r>
        <w:r w:rsidDel="00B32EE6">
          <w:delText>SI-6-2</w:delText>
        </w:r>
        <w:r w:rsidRPr="009F46CE" w:rsidDel="00B32EE6">
          <w:delText>). In the Global North, daily intake does not exceed 3,500 kcal, and meat consumption stays relatively constant despite increasing economic growth, reflecting a shift away from historical trends. Over the course of the century, the share of red meat reduces marginally.</w:delText>
        </w:r>
        <w:r w:rsidDel="00B32EE6">
          <w:br/>
        </w:r>
      </w:del>
    </w:p>
    <w:p w14:paraId="3D1F901E" w14:textId="66525F43" w:rsidR="00B44320" w:rsidRPr="003C445D" w:rsidDel="00B32EE6" w:rsidRDefault="00B44320" w:rsidP="007D1114">
      <w:pPr>
        <w:spacing w:line="276" w:lineRule="auto"/>
        <w:rPr>
          <w:del w:id="834" w:author="GRUEBLER Arnulf" w:date="2018-02-19T14:18:00Z"/>
          <w:b/>
          <w:i/>
        </w:rPr>
      </w:pPr>
      <w:del w:id="835" w:author="GRUEBLER Arnulf" w:date="2018-02-19T14:18:00Z">
        <w:r w:rsidRPr="003C445D" w:rsidDel="00B32EE6">
          <w:rPr>
            <w:b/>
            <w:i/>
          </w:rPr>
          <w:delText xml:space="preserve"> Table </w:delText>
        </w:r>
        <w:r w:rsidDel="00B32EE6">
          <w:rPr>
            <w:b/>
            <w:i/>
          </w:rPr>
          <w:delText>SI-6-2</w:delText>
        </w:r>
        <w:r w:rsidRPr="003C445D" w:rsidDel="00B32EE6">
          <w:rPr>
            <w:b/>
            <w:i/>
          </w:rPr>
          <w:delText>. Food consumption in the LED scenario.</w:delText>
        </w:r>
      </w:del>
    </w:p>
    <w:tbl>
      <w:tblPr>
        <w:tblStyle w:val="TableGrid"/>
        <w:tblW w:w="0" w:type="auto"/>
        <w:tblLook w:val="04A0" w:firstRow="1" w:lastRow="0" w:firstColumn="1" w:lastColumn="0" w:noHBand="0" w:noVBand="1"/>
      </w:tblPr>
      <w:tblGrid>
        <w:gridCol w:w="2405"/>
        <w:gridCol w:w="864"/>
        <w:gridCol w:w="864"/>
        <w:gridCol w:w="1134"/>
        <w:gridCol w:w="864"/>
        <w:gridCol w:w="864"/>
        <w:gridCol w:w="864"/>
      </w:tblGrid>
      <w:tr w:rsidR="00B44320" w:rsidRPr="00E13734" w:rsidDel="00B32EE6" w14:paraId="2634DAA7" w14:textId="597959CE" w:rsidTr="007D1114">
        <w:trPr>
          <w:del w:id="836" w:author="GRUEBLER Arnulf" w:date="2018-02-19T14:18:00Z"/>
        </w:trPr>
        <w:tc>
          <w:tcPr>
            <w:tcW w:w="2405" w:type="dxa"/>
            <w:tcBorders>
              <w:top w:val="single" w:sz="4" w:space="0" w:color="auto"/>
              <w:left w:val="single" w:sz="4" w:space="0" w:color="auto"/>
              <w:bottom w:val="single" w:sz="4" w:space="0" w:color="auto"/>
              <w:right w:val="single" w:sz="4" w:space="0" w:color="auto"/>
            </w:tcBorders>
          </w:tcPr>
          <w:p w14:paraId="7EE89DB8" w14:textId="011D80BC" w:rsidR="00B44320" w:rsidRPr="00D304E0" w:rsidDel="00B32EE6" w:rsidRDefault="00B44320" w:rsidP="007D1114">
            <w:pPr>
              <w:spacing w:line="276" w:lineRule="auto"/>
              <w:rPr>
                <w:del w:id="837" w:author="GRUEBLER Arnulf" w:date="2018-02-19T14:18:00Z"/>
              </w:rPr>
            </w:pPr>
          </w:p>
        </w:tc>
        <w:tc>
          <w:tcPr>
            <w:tcW w:w="1661" w:type="dxa"/>
            <w:gridSpan w:val="2"/>
            <w:tcBorders>
              <w:top w:val="single" w:sz="4" w:space="0" w:color="auto"/>
              <w:left w:val="single" w:sz="4" w:space="0" w:color="auto"/>
              <w:bottom w:val="single" w:sz="4" w:space="0" w:color="auto"/>
              <w:right w:val="single" w:sz="4" w:space="0" w:color="auto"/>
            </w:tcBorders>
            <w:hideMark/>
          </w:tcPr>
          <w:p w14:paraId="3CF79F58" w14:textId="303492B6" w:rsidR="00B44320" w:rsidRPr="00D304E0" w:rsidDel="00B32EE6" w:rsidRDefault="00B44320" w:rsidP="007D1114">
            <w:pPr>
              <w:spacing w:line="276" w:lineRule="auto"/>
              <w:jc w:val="center"/>
              <w:rPr>
                <w:del w:id="838" w:author="GRUEBLER Arnulf" w:date="2018-02-19T14:18:00Z"/>
                <w:b/>
              </w:rPr>
            </w:pPr>
            <w:del w:id="839" w:author="GRUEBLER Arnulf" w:date="2018-02-19T14:18:00Z">
              <w:r w:rsidRPr="003C445D" w:rsidDel="00B32EE6">
                <w:rPr>
                  <w:b/>
                </w:rPr>
                <w:delText>2020</w:delText>
              </w:r>
            </w:del>
          </w:p>
        </w:tc>
        <w:tc>
          <w:tcPr>
            <w:tcW w:w="1984" w:type="dxa"/>
            <w:gridSpan w:val="2"/>
            <w:tcBorders>
              <w:top w:val="single" w:sz="4" w:space="0" w:color="auto"/>
              <w:left w:val="single" w:sz="4" w:space="0" w:color="auto"/>
              <w:bottom w:val="single" w:sz="4" w:space="0" w:color="auto"/>
              <w:right w:val="single" w:sz="4" w:space="0" w:color="auto"/>
            </w:tcBorders>
            <w:hideMark/>
          </w:tcPr>
          <w:p w14:paraId="02A8C46B" w14:textId="008FBA4C" w:rsidR="00B44320" w:rsidRPr="00D304E0" w:rsidDel="00B32EE6" w:rsidRDefault="00B44320" w:rsidP="007D1114">
            <w:pPr>
              <w:spacing w:line="276" w:lineRule="auto"/>
              <w:jc w:val="center"/>
              <w:rPr>
                <w:del w:id="840" w:author="GRUEBLER Arnulf" w:date="2018-02-19T14:18:00Z"/>
                <w:b/>
              </w:rPr>
            </w:pPr>
            <w:del w:id="841" w:author="GRUEBLER Arnulf" w:date="2018-02-19T14:18:00Z">
              <w:r w:rsidRPr="003C445D" w:rsidDel="00B32EE6">
                <w:rPr>
                  <w:b/>
                </w:rPr>
                <w:delText>2050</w:delText>
              </w:r>
            </w:del>
          </w:p>
        </w:tc>
        <w:tc>
          <w:tcPr>
            <w:tcW w:w="1700" w:type="dxa"/>
            <w:gridSpan w:val="2"/>
            <w:tcBorders>
              <w:top w:val="single" w:sz="4" w:space="0" w:color="auto"/>
              <w:left w:val="single" w:sz="4" w:space="0" w:color="auto"/>
              <w:bottom w:val="single" w:sz="4" w:space="0" w:color="auto"/>
              <w:right w:val="single" w:sz="4" w:space="0" w:color="auto"/>
            </w:tcBorders>
            <w:hideMark/>
          </w:tcPr>
          <w:p w14:paraId="1F84015C" w14:textId="59B03F4D" w:rsidR="00B44320" w:rsidRPr="00D304E0" w:rsidDel="00B32EE6" w:rsidRDefault="00B44320" w:rsidP="007D1114">
            <w:pPr>
              <w:spacing w:line="276" w:lineRule="auto"/>
              <w:jc w:val="center"/>
              <w:rPr>
                <w:del w:id="842" w:author="GRUEBLER Arnulf" w:date="2018-02-19T14:18:00Z"/>
                <w:b/>
              </w:rPr>
            </w:pPr>
            <w:del w:id="843" w:author="GRUEBLER Arnulf" w:date="2018-02-19T14:18:00Z">
              <w:r w:rsidRPr="003C445D" w:rsidDel="00B32EE6">
                <w:rPr>
                  <w:b/>
                </w:rPr>
                <w:delText>2100</w:delText>
              </w:r>
            </w:del>
          </w:p>
        </w:tc>
      </w:tr>
      <w:tr w:rsidR="00B44320" w:rsidRPr="00E13734" w:rsidDel="00B32EE6" w14:paraId="1F853785" w14:textId="659144FE" w:rsidTr="007D1114">
        <w:trPr>
          <w:del w:id="844" w:author="GRUEBLER Arnulf" w:date="2018-02-19T14:18:00Z"/>
        </w:trPr>
        <w:tc>
          <w:tcPr>
            <w:tcW w:w="2405" w:type="dxa"/>
            <w:tcBorders>
              <w:top w:val="single" w:sz="4" w:space="0" w:color="auto"/>
              <w:left w:val="single" w:sz="4" w:space="0" w:color="auto"/>
              <w:bottom w:val="single" w:sz="4" w:space="0" w:color="auto"/>
              <w:right w:val="single" w:sz="4" w:space="0" w:color="auto"/>
            </w:tcBorders>
          </w:tcPr>
          <w:p w14:paraId="54B4F3EF" w14:textId="1F771A7D" w:rsidR="00B44320" w:rsidRPr="00D304E0" w:rsidDel="00B32EE6" w:rsidRDefault="00B44320" w:rsidP="007D1114">
            <w:pPr>
              <w:spacing w:line="276" w:lineRule="auto"/>
              <w:rPr>
                <w:del w:id="845" w:author="GRUEBLER Arnulf" w:date="2018-02-19T14:18:00Z"/>
              </w:rPr>
            </w:pPr>
          </w:p>
        </w:tc>
        <w:tc>
          <w:tcPr>
            <w:tcW w:w="810" w:type="dxa"/>
            <w:tcBorders>
              <w:top w:val="single" w:sz="4" w:space="0" w:color="auto"/>
              <w:left w:val="single" w:sz="4" w:space="0" w:color="auto"/>
              <w:bottom w:val="single" w:sz="4" w:space="0" w:color="auto"/>
              <w:right w:val="single" w:sz="4" w:space="0" w:color="auto"/>
            </w:tcBorders>
            <w:hideMark/>
          </w:tcPr>
          <w:p w14:paraId="3CFF0BAA" w14:textId="2D82BE03" w:rsidR="00B44320" w:rsidRPr="00D304E0" w:rsidDel="00B32EE6" w:rsidRDefault="00B44320" w:rsidP="007D1114">
            <w:pPr>
              <w:spacing w:line="276" w:lineRule="auto"/>
              <w:jc w:val="right"/>
              <w:rPr>
                <w:del w:id="846" w:author="GRUEBLER Arnulf" w:date="2018-02-19T14:18:00Z"/>
                <w:b/>
              </w:rPr>
            </w:pPr>
            <w:del w:id="847" w:author="GRUEBLER Arnulf" w:date="2018-02-19T14:18:00Z">
              <w:r w:rsidRPr="003C445D" w:rsidDel="00B32EE6">
                <w:rPr>
                  <w:b/>
                </w:rPr>
                <w:delText>Global North</w:delText>
              </w:r>
            </w:del>
          </w:p>
        </w:tc>
        <w:tc>
          <w:tcPr>
            <w:tcW w:w="851" w:type="dxa"/>
            <w:tcBorders>
              <w:top w:val="single" w:sz="4" w:space="0" w:color="auto"/>
              <w:left w:val="single" w:sz="4" w:space="0" w:color="auto"/>
              <w:bottom w:val="single" w:sz="4" w:space="0" w:color="auto"/>
              <w:right w:val="single" w:sz="4" w:space="0" w:color="auto"/>
            </w:tcBorders>
            <w:hideMark/>
          </w:tcPr>
          <w:p w14:paraId="1F6F4B8E" w14:textId="6896F008" w:rsidR="00B44320" w:rsidRPr="00D304E0" w:rsidDel="00B32EE6" w:rsidRDefault="00B44320" w:rsidP="007D1114">
            <w:pPr>
              <w:spacing w:line="276" w:lineRule="auto"/>
              <w:jc w:val="right"/>
              <w:rPr>
                <w:del w:id="848" w:author="GRUEBLER Arnulf" w:date="2018-02-19T14:18:00Z"/>
                <w:b/>
              </w:rPr>
            </w:pPr>
            <w:del w:id="849" w:author="GRUEBLER Arnulf" w:date="2018-02-19T14:18:00Z">
              <w:r w:rsidRPr="003C445D" w:rsidDel="00B32EE6">
                <w:rPr>
                  <w:b/>
                </w:rPr>
                <w:delText>Global South</w:delText>
              </w:r>
            </w:del>
          </w:p>
        </w:tc>
        <w:tc>
          <w:tcPr>
            <w:tcW w:w="1134" w:type="dxa"/>
            <w:tcBorders>
              <w:top w:val="single" w:sz="4" w:space="0" w:color="auto"/>
              <w:left w:val="single" w:sz="4" w:space="0" w:color="auto"/>
              <w:bottom w:val="single" w:sz="4" w:space="0" w:color="auto"/>
              <w:right w:val="single" w:sz="4" w:space="0" w:color="auto"/>
            </w:tcBorders>
            <w:hideMark/>
          </w:tcPr>
          <w:p w14:paraId="0BB2556A" w14:textId="274D488E" w:rsidR="00B44320" w:rsidRPr="00D304E0" w:rsidDel="00B32EE6" w:rsidRDefault="00B44320" w:rsidP="007D1114">
            <w:pPr>
              <w:spacing w:line="276" w:lineRule="auto"/>
              <w:jc w:val="right"/>
              <w:rPr>
                <w:del w:id="850" w:author="GRUEBLER Arnulf" w:date="2018-02-19T14:18:00Z"/>
                <w:b/>
              </w:rPr>
            </w:pPr>
            <w:del w:id="851" w:author="GRUEBLER Arnulf" w:date="2018-02-19T14:18:00Z">
              <w:r w:rsidRPr="003C445D" w:rsidDel="00B32EE6">
                <w:rPr>
                  <w:b/>
                </w:rPr>
                <w:delText>Global North</w:delText>
              </w:r>
            </w:del>
          </w:p>
        </w:tc>
        <w:tc>
          <w:tcPr>
            <w:tcW w:w="850" w:type="dxa"/>
            <w:tcBorders>
              <w:top w:val="single" w:sz="4" w:space="0" w:color="auto"/>
              <w:left w:val="single" w:sz="4" w:space="0" w:color="auto"/>
              <w:bottom w:val="single" w:sz="4" w:space="0" w:color="auto"/>
              <w:right w:val="single" w:sz="4" w:space="0" w:color="auto"/>
            </w:tcBorders>
            <w:hideMark/>
          </w:tcPr>
          <w:p w14:paraId="53837A48" w14:textId="25A6E128" w:rsidR="00B44320" w:rsidRPr="00D304E0" w:rsidDel="00B32EE6" w:rsidRDefault="00B44320" w:rsidP="007D1114">
            <w:pPr>
              <w:spacing w:line="276" w:lineRule="auto"/>
              <w:jc w:val="right"/>
              <w:rPr>
                <w:del w:id="852" w:author="GRUEBLER Arnulf" w:date="2018-02-19T14:18:00Z"/>
                <w:b/>
              </w:rPr>
            </w:pPr>
            <w:del w:id="853" w:author="GRUEBLER Arnulf" w:date="2018-02-19T14:18:00Z">
              <w:r w:rsidRPr="003C445D" w:rsidDel="00B32EE6">
                <w:rPr>
                  <w:b/>
                </w:rPr>
                <w:delText>Global South</w:delText>
              </w:r>
            </w:del>
          </w:p>
        </w:tc>
        <w:tc>
          <w:tcPr>
            <w:tcW w:w="850" w:type="dxa"/>
            <w:tcBorders>
              <w:top w:val="single" w:sz="4" w:space="0" w:color="auto"/>
              <w:left w:val="single" w:sz="4" w:space="0" w:color="auto"/>
              <w:bottom w:val="single" w:sz="4" w:space="0" w:color="auto"/>
              <w:right w:val="single" w:sz="4" w:space="0" w:color="auto"/>
            </w:tcBorders>
            <w:hideMark/>
          </w:tcPr>
          <w:p w14:paraId="75F6ED87" w14:textId="5EAEA020" w:rsidR="00B44320" w:rsidRPr="00D304E0" w:rsidDel="00B32EE6" w:rsidRDefault="00B44320" w:rsidP="007D1114">
            <w:pPr>
              <w:spacing w:line="276" w:lineRule="auto"/>
              <w:jc w:val="right"/>
              <w:rPr>
                <w:del w:id="854" w:author="GRUEBLER Arnulf" w:date="2018-02-19T14:18:00Z"/>
                <w:b/>
              </w:rPr>
            </w:pPr>
            <w:del w:id="855" w:author="GRUEBLER Arnulf" w:date="2018-02-19T14:18:00Z">
              <w:r w:rsidRPr="003C445D" w:rsidDel="00B32EE6">
                <w:rPr>
                  <w:b/>
                </w:rPr>
                <w:delText>Global North</w:delText>
              </w:r>
            </w:del>
          </w:p>
        </w:tc>
        <w:tc>
          <w:tcPr>
            <w:tcW w:w="850" w:type="dxa"/>
            <w:tcBorders>
              <w:top w:val="single" w:sz="4" w:space="0" w:color="auto"/>
              <w:left w:val="single" w:sz="4" w:space="0" w:color="auto"/>
              <w:bottom w:val="single" w:sz="4" w:space="0" w:color="auto"/>
              <w:right w:val="single" w:sz="4" w:space="0" w:color="auto"/>
            </w:tcBorders>
            <w:hideMark/>
          </w:tcPr>
          <w:p w14:paraId="1D0337ED" w14:textId="329A53E5" w:rsidR="00B44320" w:rsidRPr="00D304E0" w:rsidDel="00B32EE6" w:rsidRDefault="00B44320" w:rsidP="007D1114">
            <w:pPr>
              <w:spacing w:line="276" w:lineRule="auto"/>
              <w:jc w:val="right"/>
              <w:rPr>
                <w:del w:id="856" w:author="GRUEBLER Arnulf" w:date="2018-02-19T14:18:00Z"/>
                <w:b/>
              </w:rPr>
            </w:pPr>
            <w:del w:id="857" w:author="GRUEBLER Arnulf" w:date="2018-02-19T14:18:00Z">
              <w:r w:rsidRPr="003C445D" w:rsidDel="00B32EE6">
                <w:rPr>
                  <w:b/>
                </w:rPr>
                <w:delText>Global South</w:delText>
              </w:r>
            </w:del>
          </w:p>
        </w:tc>
      </w:tr>
      <w:tr w:rsidR="00B44320" w:rsidRPr="00E13734" w:rsidDel="00B32EE6" w14:paraId="5E17D88B" w14:textId="6D6AB833" w:rsidTr="007D1114">
        <w:trPr>
          <w:del w:id="858" w:author="GRUEBLER Arnulf" w:date="2018-02-19T14:18:00Z"/>
        </w:trPr>
        <w:tc>
          <w:tcPr>
            <w:tcW w:w="2405" w:type="dxa"/>
            <w:tcBorders>
              <w:top w:val="single" w:sz="4" w:space="0" w:color="auto"/>
              <w:left w:val="single" w:sz="4" w:space="0" w:color="auto"/>
              <w:bottom w:val="single" w:sz="4" w:space="0" w:color="auto"/>
              <w:right w:val="single" w:sz="4" w:space="0" w:color="auto"/>
            </w:tcBorders>
            <w:hideMark/>
          </w:tcPr>
          <w:p w14:paraId="54AFBA8A" w14:textId="4699E42E" w:rsidR="00B44320" w:rsidRPr="00D304E0" w:rsidDel="00B32EE6" w:rsidRDefault="00B44320" w:rsidP="007D1114">
            <w:pPr>
              <w:spacing w:line="276" w:lineRule="auto"/>
              <w:rPr>
                <w:del w:id="859" w:author="GRUEBLER Arnulf" w:date="2018-02-19T14:18:00Z"/>
                <w:b/>
              </w:rPr>
            </w:pPr>
            <w:del w:id="860" w:author="GRUEBLER Arnulf" w:date="2018-02-19T14:18:00Z">
              <w:r w:rsidRPr="00E13734" w:rsidDel="00B32EE6">
                <w:rPr>
                  <w:b/>
                </w:rPr>
                <w:delText>Total kCal/day/cap *</w:delText>
              </w:r>
            </w:del>
          </w:p>
        </w:tc>
        <w:tc>
          <w:tcPr>
            <w:tcW w:w="810" w:type="dxa"/>
            <w:tcBorders>
              <w:top w:val="single" w:sz="4" w:space="0" w:color="auto"/>
              <w:left w:val="single" w:sz="4" w:space="0" w:color="auto"/>
              <w:bottom w:val="single" w:sz="4" w:space="0" w:color="auto"/>
              <w:right w:val="single" w:sz="4" w:space="0" w:color="auto"/>
            </w:tcBorders>
            <w:hideMark/>
          </w:tcPr>
          <w:p w14:paraId="74941613" w14:textId="07A71D07" w:rsidR="00B44320" w:rsidRPr="00D304E0" w:rsidDel="00B32EE6" w:rsidRDefault="00B44320" w:rsidP="007D1114">
            <w:pPr>
              <w:spacing w:line="276" w:lineRule="auto"/>
              <w:jc w:val="right"/>
              <w:rPr>
                <w:del w:id="861" w:author="GRUEBLER Arnulf" w:date="2018-02-19T14:18:00Z"/>
              </w:rPr>
            </w:pPr>
            <w:del w:id="862" w:author="GRUEBLER Arnulf" w:date="2018-02-19T14:18:00Z">
              <w:r w:rsidRPr="003C445D" w:rsidDel="00B32EE6">
                <w:delText>3298</w:delText>
              </w:r>
            </w:del>
          </w:p>
        </w:tc>
        <w:tc>
          <w:tcPr>
            <w:tcW w:w="851" w:type="dxa"/>
            <w:tcBorders>
              <w:top w:val="single" w:sz="4" w:space="0" w:color="auto"/>
              <w:left w:val="single" w:sz="4" w:space="0" w:color="auto"/>
              <w:bottom w:val="single" w:sz="4" w:space="0" w:color="auto"/>
              <w:right w:val="single" w:sz="4" w:space="0" w:color="auto"/>
            </w:tcBorders>
            <w:hideMark/>
          </w:tcPr>
          <w:p w14:paraId="701FBDDA" w14:textId="7FB7F026" w:rsidR="00B44320" w:rsidRPr="00D304E0" w:rsidDel="00B32EE6" w:rsidRDefault="00B44320" w:rsidP="007D1114">
            <w:pPr>
              <w:spacing w:line="276" w:lineRule="auto"/>
              <w:jc w:val="right"/>
              <w:rPr>
                <w:del w:id="863" w:author="GRUEBLER Arnulf" w:date="2018-02-19T14:18:00Z"/>
              </w:rPr>
            </w:pPr>
            <w:del w:id="864" w:author="GRUEBLER Arnulf" w:date="2018-02-19T14:18:00Z">
              <w:r w:rsidRPr="003C445D" w:rsidDel="00B32EE6">
                <w:delText>2768</w:delText>
              </w:r>
            </w:del>
          </w:p>
        </w:tc>
        <w:tc>
          <w:tcPr>
            <w:tcW w:w="1134" w:type="dxa"/>
            <w:tcBorders>
              <w:top w:val="single" w:sz="4" w:space="0" w:color="auto"/>
              <w:left w:val="single" w:sz="4" w:space="0" w:color="auto"/>
              <w:bottom w:val="single" w:sz="4" w:space="0" w:color="auto"/>
              <w:right w:val="single" w:sz="4" w:space="0" w:color="auto"/>
            </w:tcBorders>
            <w:hideMark/>
          </w:tcPr>
          <w:p w14:paraId="0CC34437" w14:textId="5949EAC8" w:rsidR="00B44320" w:rsidRPr="00D304E0" w:rsidDel="00B32EE6" w:rsidRDefault="00B44320" w:rsidP="007D1114">
            <w:pPr>
              <w:spacing w:line="276" w:lineRule="auto"/>
              <w:jc w:val="right"/>
              <w:rPr>
                <w:del w:id="865" w:author="GRUEBLER Arnulf" w:date="2018-02-19T14:18:00Z"/>
              </w:rPr>
            </w:pPr>
            <w:del w:id="866" w:author="GRUEBLER Arnulf" w:date="2018-02-19T14:18:00Z">
              <w:r w:rsidRPr="003C445D" w:rsidDel="00B32EE6">
                <w:delText>3366</w:delText>
              </w:r>
            </w:del>
          </w:p>
        </w:tc>
        <w:tc>
          <w:tcPr>
            <w:tcW w:w="850" w:type="dxa"/>
            <w:tcBorders>
              <w:top w:val="single" w:sz="4" w:space="0" w:color="auto"/>
              <w:left w:val="single" w:sz="4" w:space="0" w:color="auto"/>
              <w:bottom w:val="single" w:sz="4" w:space="0" w:color="auto"/>
              <w:right w:val="single" w:sz="4" w:space="0" w:color="auto"/>
            </w:tcBorders>
            <w:hideMark/>
          </w:tcPr>
          <w:p w14:paraId="3A1CBABD" w14:textId="1A81DCD5" w:rsidR="00B44320" w:rsidRPr="00D304E0" w:rsidDel="00B32EE6" w:rsidRDefault="00B44320" w:rsidP="007D1114">
            <w:pPr>
              <w:spacing w:line="276" w:lineRule="auto"/>
              <w:jc w:val="right"/>
              <w:rPr>
                <w:del w:id="867" w:author="GRUEBLER Arnulf" w:date="2018-02-19T14:18:00Z"/>
              </w:rPr>
            </w:pPr>
            <w:del w:id="868" w:author="GRUEBLER Arnulf" w:date="2018-02-19T14:18:00Z">
              <w:r w:rsidRPr="003C445D" w:rsidDel="00B32EE6">
                <w:delText>3082</w:delText>
              </w:r>
            </w:del>
          </w:p>
        </w:tc>
        <w:tc>
          <w:tcPr>
            <w:tcW w:w="850" w:type="dxa"/>
            <w:tcBorders>
              <w:top w:val="single" w:sz="4" w:space="0" w:color="auto"/>
              <w:left w:val="single" w:sz="4" w:space="0" w:color="auto"/>
              <w:bottom w:val="single" w:sz="4" w:space="0" w:color="auto"/>
              <w:right w:val="single" w:sz="4" w:space="0" w:color="auto"/>
            </w:tcBorders>
            <w:hideMark/>
          </w:tcPr>
          <w:p w14:paraId="7B34A672" w14:textId="70A57DC9" w:rsidR="00B44320" w:rsidRPr="00D304E0" w:rsidDel="00B32EE6" w:rsidRDefault="00B44320" w:rsidP="007D1114">
            <w:pPr>
              <w:spacing w:line="276" w:lineRule="auto"/>
              <w:jc w:val="right"/>
              <w:rPr>
                <w:del w:id="869" w:author="GRUEBLER Arnulf" w:date="2018-02-19T14:18:00Z"/>
              </w:rPr>
            </w:pPr>
            <w:del w:id="870" w:author="GRUEBLER Arnulf" w:date="2018-02-19T14:18:00Z">
              <w:r w:rsidRPr="003C445D" w:rsidDel="00B32EE6">
                <w:delText>3483</w:delText>
              </w:r>
            </w:del>
          </w:p>
        </w:tc>
        <w:tc>
          <w:tcPr>
            <w:tcW w:w="850" w:type="dxa"/>
            <w:tcBorders>
              <w:top w:val="single" w:sz="4" w:space="0" w:color="auto"/>
              <w:left w:val="single" w:sz="4" w:space="0" w:color="auto"/>
              <w:bottom w:val="single" w:sz="4" w:space="0" w:color="auto"/>
              <w:right w:val="single" w:sz="4" w:space="0" w:color="auto"/>
            </w:tcBorders>
            <w:hideMark/>
          </w:tcPr>
          <w:p w14:paraId="2DE24FB0" w14:textId="3E1CAECD" w:rsidR="00B44320" w:rsidRPr="00D304E0" w:rsidDel="00B32EE6" w:rsidRDefault="00B44320" w:rsidP="007D1114">
            <w:pPr>
              <w:spacing w:line="276" w:lineRule="auto"/>
              <w:jc w:val="right"/>
              <w:rPr>
                <w:del w:id="871" w:author="GRUEBLER Arnulf" w:date="2018-02-19T14:18:00Z"/>
              </w:rPr>
            </w:pPr>
            <w:del w:id="872" w:author="GRUEBLER Arnulf" w:date="2018-02-19T14:18:00Z">
              <w:r w:rsidRPr="003C445D" w:rsidDel="00B32EE6">
                <w:delText>3400</w:delText>
              </w:r>
            </w:del>
          </w:p>
        </w:tc>
      </w:tr>
      <w:tr w:rsidR="00B44320" w:rsidRPr="00E13734" w:rsidDel="00B32EE6" w14:paraId="0313382B" w14:textId="5414203B" w:rsidTr="007D1114">
        <w:trPr>
          <w:del w:id="873" w:author="GRUEBLER Arnulf" w:date="2018-02-19T14:18:00Z"/>
        </w:trPr>
        <w:tc>
          <w:tcPr>
            <w:tcW w:w="2405" w:type="dxa"/>
            <w:tcBorders>
              <w:top w:val="single" w:sz="4" w:space="0" w:color="auto"/>
              <w:left w:val="single" w:sz="4" w:space="0" w:color="auto"/>
              <w:bottom w:val="single" w:sz="4" w:space="0" w:color="auto"/>
              <w:right w:val="single" w:sz="4" w:space="0" w:color="auto"/>
            </w:tcBorders>
            <w:hideMark/>
          </w:tcPr>
          <w:p w14:paraId="53DB42E2" w14:textId="7B1BF544" w:rsidR="00B44320" w:rsidRPr="00D304E0" w:rsidDel="00B32EE6" w:rsidRDefault="00B44320" w:rsidP="007D1114">
            <w:pPr>
              <w:spacing w:line="276" w:lineRule="auto"/>
              <w:rPr>
                <w:del w:id="874" w:author="GRUEBLER Arnulf" w:date="2018-02-19T14:18:00Z"/>
                <w:b/>
              </w:rPr>
            </w:pPr>
            <w:del w:id="875" w:author="GRUEBLER Arnulf" w:date="2018-02-19T14:18:00Z">
              <w:r w:rsidRPr="00E13734" w:rsidDel="00B32EE6">
                <w:rPr>
                  <w:b/>
                </w:rPr>
                <w:delText>Total meat g/day</w:delText>
              </w:r>
            </w:del>
          </w:p>
        </w:tc>
        <w:tc>
          <w:tcPr>
            <w:tcW w:w="810" w:type="dxa"/>
            <w:tcBorders>
              <w:top w:val="single" w:sz="4" w:space="0" w:color="auto"/>
              <w:left w:val="single" w:sz="4" w:space="0" w:color="auto"/>
              <w:bottom w:val="single" w:sz="4" w:space="0" w:color="auto"/>
              <w:right w:val="single" w:sz="4" w:space="0" w:color="auto"/>
            </w:tcBorders>
            <w:hideMark/>
          </w:tcPr>
          <w:p w14:paraId="1DA1B1A5" w14:textId="7A4B91B7" w:rsidR="00B44320" w:rsidRPr="00D304E0" w:rsidDel="00B32EE6" w:rsidRDefault="00B44320" w:rsidP="007D1114">
            <w:pPr>
              <w:spacing w:line="276" w:lineRule="auto"/>
              <w:jc w:val="right"/>
              <w:rPr>
                <w:del w:id="876" w:author="GRUEBLER Arnulf" w:date="2018-02-19T14:18:00Z"/>
              </w:rPr>
            </w:pPr>
            <w:del w:id="877" w:author="GRUEBLER Arnulf" w:date="2018-02-19T14:18:00Z">
              <w:r w:rsidRPr="003C445D" w:rsidDel="00B32EE6">
                <w:delText>335</w:delText>
              </w:r>
            </w:del>
          </w:p>
        </w:tc>
        <w:tc>
          <w:tcPr>
            <w:tcW w:w="851" w:type="dxa"/>
            <w:tcBorders>
              <w:top w:val="single" w:sz="4" w:space="0" w:color="auto"/>
              <w:left w:val="single" w:sz="4" w:space="0" w:color="auto"/>
              <w:bottom w:val="single" w:sz="4" w:space="0" w:color="auto"/>
              <w:right w:val="single" w:sz="4" w:space="0" w:color="auto"/>
            </w:tcBorders>
            <w:hideMark/>
          </w:tcPr>
          <w:p w14:paraId="5F28BCBD" w14:textId="7454C1F1" w:rsidR="00B44320" w:rsidRPr="00D304E0" w:rsidDel="00B32EE6" w:rsidRDefault="00B44320" w:rsidP="007D1114">
            <w:pPr>
              <w:spacing w:line="276" w:lineRule="auto"/>
              <w:jc w:val="right"/>
              <w:rPr>
                <w:del w:id="878" w:author="GRUEBLER Arnulf" w:date="2018-02-19T14:18:00Z"/>
              </w:rPr>
            </w:pPr>
            <w:del w:id="879" w:author="GRUEBLER Arnulf" w:date="2018-02-19T14:18:00Z">
              <w:r w:rsidRPr="003C445D" w:rsidDel="00B32EE6">
                <w:delText>167</w:delText>
              </w:r>
            </w:del>
          </w:p>
        </w:tc>
        <w:tc>
          <w:tcPr>
            <w:tcW w:w="1134" w:type="dxa"/>
            <w:tcBorders>
              <w:top w:val="single" w:sz="4" w:space="0" w:color="auto"/>
              <w:left w:val="single" w:sz="4" w:space="0" w:color="auto"/>
              <w:bottom w:val="single" w:sz="4" w:space="0" w:color="auto"/>
              <w:right w:val="single" w:sz="4" w:space="0" w:color="auto"/>
            </w:tcBorders>
            <w:hideMark/>
          </w:tcPr>
          <w:p w14:paraId="38DD8889" w14:textId="2EEA6957" w:rsidR="00B44320" w:rsidRPr="00D304E0" w:rsidDel="00B32EE6" w:rsidRDefault="00B44320" w:rsidP="007D1114">
            <w:pPr>
              <w:spacing w:line="276" w:lineRule="auto"/>
              <w:jc w:val="right"/>
              <w:rPr>
                <w:del w:id="880" w:author="GRUEBLER Arnulf" w:date="2018-02-19T14:18:00Z"/>
              </w:rPr>
            </w:pPr>
            <w:del w:id="881" w:author="GRUEBLER Arnulf" w:date="2018-02-19T14:18:00Z">
              <w:r w:rsidRPr="003C445D" w:rsidDel="00B32EE6">
                <w:delText>349</w:delText>
              </w:r>
            </w:del>
          </w:p>
        </w:tc>
        <w:tc>
          <w:tcPr>
            <w:tcW w:w="850" w:type="dxa"/>
            <w:tcBorders>
              <w:top w:val="single" w:sz="4" w:space="0" w:color="auto"/>
              <w:left w:val="single" w:sz="4" w:space="0" w:color="auto"/>
              <w:bottom w:val="single" w:sz="4" w:space="0" w:color="auto"/>
              <w:right w:val="single" w:sz="4" w:space="0" w:color="auto"/>
            </w:tcBorders>
            <w:hideMark/>
          </w:tcPr>
          <w:p w14:paraId="25CBBC7F" w14:textId="0710D75E" w:rsidR="00B44320" w:rsidRPr="00D304E0" w:rsidDel="00B32EE6" w:rsidRDefault="00B44320" w:rsidP="007D1114">
            <w:pPr>
              <w:spacing w:line="276" w:lineRule="auto"/>
              <w:jc w:val="right"/>
              <w:rPr>
                <w:del w:id="882" w:author="GRUEBLER Arnulf" w:date="2018-02-19T14:18:00Z"/>
              </w:rPr>
            </w:pPr>
            <w:del w:id="883" w:author="GRUEBLER Arnulf" w:date="2018-02-19T14:18:00Z">
              <w:r w:rsidRPr="003C445D" w:rsidDel="00B32EE6">
                <w:delText>227</w:delText>
              </w:r>
            </w:del>
          </w:p>
        </w:tc>
        <w:tc>
          <w:tcPr>
            <w:tcW w:w="850" w:type="dxa"/>
            <w:tcBorders>
              <w:top w:val="single" w:sz="4" w:space="0" w:color="auto"/>
              <w:left w:val="single" w:sz="4" w:space="0" w:color="auto"/>
              <w:bottom w:val="single" w:sz="4" w:space="0" w:color="auto"/>
              <w:right w:val="single" w:sz="4" w:space="0" w:color="auto"/>
            </w:tcBorders>
            <w:hideMark/>
          </w:tcPr>
          <w:p w14:paraId="140B2DFB" w14:textId="50E62897" w:rsidR="00B44320" w:rsidRPr="00D304E0" w:rsidDel="00B32EE6" w:rsidRDefault="00B44320" w:rsidP="007D1114">
            <w:pPr>
              <w:spacing w:line="276" w:lineRule="auto"/>
              <w:jc w:val="right"/>
              <w:rPr>
                <w:del w:id="884" w:author="GRUEBLER Arnulf" w:date="2018-02-19T14:18:00Z"/>
              </w:rPr>
            </w:pPr>
            <w:del w:id="885" w:author="GRUEBLER Arnulf" w:date="2018-02-19T14:18:00Z">
              <w:r w:rsidRPr="003C445D" w:rsidDel="00B32EE6">
                <w:delText>367</w:delText>
              </w:r>
            </w:del>
          </w:p>
        </w:tc>
        <w:tc>
          <w:tcPr>
            <w:tcW w:w="850" w:type="dxa"/>
            <w:tcBorders>
              <w:top w:val="single" w:sz="4" w:space="0" w:color="auto"/>
              <w:left w:val="single" w:sz="4" w:space="0" w:color="auto"/>
              <w:bottom w:val="single" w:sz="4" w:space="0" w:color="auto"/>
              <w:right w:val="single" w:sz="4" w:space="0" w:color="auto"/>
            </w:tcBorders>
            <w:hideMark/>
          </w:tcPr>
          <w:p w14:paraId="0BEFA17F" w14:textId="051364F1" w:rsidR="00B44320" w:rsidRPr="00D304E0" w:rsidDel="00B32EE6" w:rsidRDefault="00B44320" w:rsidP="007D1114">
            <w:pPr>
              <w:spacing w:line="276" w:lineRule="auto"/>
              <w:jc w:val="right"/>
              <w:rPr>
                <w:del w:id="886" w:author="GRUEBLER Arnulf" w:date="2018-02-19T14:18:00Z"/>
              </w:rPr>
            </w:pPr>
            <w:del w:id="887" w:author="GRUEBLER Arnulf" w:date="2018-02-19T14:18:00Z">
              <w:r w:rsidRPr="003C445D" w:rsidDel="00B32EE6">
                <w:delText>315</w:delText>
              </w:r>
            </w:del>
          </w:p>
        </w:tc>
      </w:tr>
      <w:tr w:rsidR="00B44320" w:rsidRPr="00E13734" w:rsidDel="00B32EE6" w14:paraId="06EFB0A8" w14:textId="1EECF95D" w:rsidTr="007D1114">
        <w:trPr>
          <w:del w:id="888" w:author="GRUEBLER Arnulf" w:date="2018-02-19T14:18:00Z"/>
        </w:trPr>
        <w:tc>
          <w:tcPr>
            <w:tcW w:w="2405" w:type="dxa"/>
            <w:tcBorders>
              <w:top w:val="single" w:sz="4" w:space="0" w:color="auto"/>
              <w:left w:val="single" w:sz="4" w:space="0" w:color="auto"/>
              <w:bottom w:val="single" w:sz="4" w:space="0" w:color="auto"/>
              <w:right w:val="single" w:sz="4" w:space="0" w:color="auto"/>
            </w:tcBorders>
            <w:hideMark/>
          </w:tcPr>
          <w:p w14:paraId="135E717C" w14:textId="6A9A515D" w:rsidR="00B44320" w:rsidRPr="00D304E0" w:rsidDel="00B32EE6" w:rsidRDefault="00B44320" w:rsidP="007D1114">
            <w:pPr>
              <w:spacing w:line="276" w:lineRule="auto"/>
              <w:rPr>
                <w:del w:id="889" w:author="GRUEBLER Arnulf" w:date="2018-02-19T14:18:00Z"/>
                <w:b/>
              </w:rPr>
            </w:pPr>
            <w:del w:id="890" w:author="GRUEBLER Arnulf" w:date="2018-02-19T14:18:00Z">
              <w:r w:rsidRPr="00E13734" w:rsidDel="00B32EE6">
                <w:rPr>
                  <w:b/>
                </w:rPr>
                <w:delText>Ruminant meat g/day</w:delText>
              </w:r>
            </w:del>
          </w:p>
        </w:tc>
        <w:tc>
          <w:tcPr>
            <w:tcW w:w="810" w:type="dxa"/>
            <w:tcBorders>
              <w:top w:val="single" w:sz="4" w:space="0" w:color="auto"/>
              <w:left w:val="single" w:sz="4" w:space="0" w:color="auto"/>
              <w:bottom w:val="single" w:sz="4" w:space="0" w:color="auto"/>
              <w:right w:val="single" w:sz="4" w:space="0" w:color="auto"/>
            </w:tcBorders>
            <w:hideMark/>
          </w:tcPr>
          <w:p w14:paraId="29346DCE" w14:textId="03D682CD" w:rsidR="00B44320" w:rsidRPr="00D304E0" w:rsidDel="00B32EE6" w:rsidRDefault="00B44320" w:rsidP="007D1114">
            <w:pPr>
              <w:spacing w:line="276" w:lineRule="auto"/>
              <w:jc w:val="right"/>
              <w:rPr>
                <w:del w:id="891" w:author="GRUEBLER Arnulf" w:date="2018-02-19T14:18:00Z"/>
              </w:rPr>
            </w:pPr>
            <w:del w:id="892" w:author="GRUEBLER Arnulf" w:date="2018-02-19T14:18:00Z">
              <w:r w:rsidRPr="003C445D" w:rsidDel="00B32EE6">
                <w:delText>89</w:delText>
              </w:r>
            </w:del>
          </w:p>
        </w:tc>
        <w:tc>
          <w:tcPr>
            <w:tcW w:w="851" w:type="dxa"/>
            <w:tcBorders>
              <w:top w:val="single" w:sz="4" w:space="0" w:color="auto"/>
              <w:left w:val="single" w:sz="4" w:space="0" w:color="auto"/>
              <w:bottom w:val="single" w:sz="4" w:space="0" w:color="auto"/>
              <w:right w:val="single" w:sz="4" w:space="0" w:color="auto"/>
            </w:tcBorders>
            <w:hideMark/>
          </w:tcPr>
          <w:p w14:paraId="5B653474" w14:textId="4B534C0B" w:rsidR="00B44320" w:rsidRPr="00D304E0" w:rsidDel="00B32EE6" w:rsidRDefault="00B44320" w:rsidP="007D1114">
            <w:pPr>
              <w:spacing w:line="276" w:lineRule="auto"/>
              <w:jc w:val="right"/>
              <w:rPr>
                <w:del w:id="893" w:author="GRUEBLER Arnulf" w:date="2018-02-19T14:18:00Z"/>
              </w:rPr>
            </w:pPr>
            <w:del w:id="894" w:author="GRUEBLER Arnulf" w:date="2018-02-19T14:18:00Z">
              <w:r w:rsidRPr="003C445D" w:rsidDel="00B32EE6">
                <w:delText>43</w:delText>
              </w:r>
            </w:del>
          </w:p>
        </w:tc>
        <w:tc>
          <w:tcPr>
            <w:tcW w:w="1134" w:type="dxa"/>
            <w:tcBorders>
              <w:top w:val="single" w:sz="4" w:space="0" w:color="auto"/>
              <w:left w:val="single" w:sz="4" w:space="0" w:color="auto"/>
              <w:bottom w:val="single" w:sz="4" w:space="0" w:color="auto"/>
              <w:right w:val="single" w:sz="4" w:space="0" w:color="auto"/>
            </w:tcBorders>
            <w:hideMark/>
          </w:tcPr>
          <w:p w14:paraId="549A1DF5" w14:textId="6F2982C3" w:rsidR="00B44320" w:rsidRPr="00D304E0" w:rsidDel="00B32EE6" w:rsidRDefault="00B44320" w:rsidP="007D1114">
            <w:pPr>
              <w:spacing w:line="276" w:lineRule="auto"/>
              <w:jc w:val="right"/>
              <w:rPr>
                <w:del w:id="895" w:author="GRUEBLER Arnulf" w:date="2018-02-19T14:18:00Z"/>
              </w:rPr>
            </w:pPr>
            <w:del w:id="896" w:author="GRUEBLER Arnulf" w:date="2018-02-19T14:18:00Z">
              <w:r w:rsidRPr="003C445D" w:rsidDel="00B32EE6">
                <w:delText>83</w:delText>
              </w:r>
            </w:del>
          </w:p>
        </w:tc>
        <w:tc>
          <w:tcPr>
            <w:tcW w:w="850" w:type="dxa"/>
            <w:tcBorders>
              <w:top w:val="single" w:sz="4" w:space="0" w:color="auto"/>
              <w:left w:val="single" w:sz="4" w:space="0" w:color="auto"/>
              <w:bottom w:val="single" w:sz="4" w:space="0" w:color="auto"/>
              <w:right w:val="single" w:sz="4" w:space="0" w:color="auto"/>
            </w:tcBorders>
            <w:hideMark/>
          </w:tcPr>
          <w:p w14:paraId="377C1559" w14:textId="285DDF77" w:rsidR="00B44320" w:rsidRPr="00D304E0" w:rsidDel="00B32EE6" w:rsidRDefault="00B44320" w:rsidP="007D1114">
            <w:pPr>
              <w:spacing w:line="276" w:lineRule="auto"/>
              <w:jc w:val="right"/>
              <w:rPr>
                <w:del w:id="897" w:author="GRUEBLER Arnulf" w:date="2018-02-19T14:18:00Z"/>
              </w:rPr>
            </w:pPr>
            <w:del w:id="898" w:author="GRUEBLER Arnulf" w:date="2018-02-19T14:18:00Z">
              <w:r w:rsidRPr="003C445D" w:rsidDel="00B32EE6">
                <w:delText>41</w:delText>
              </w:r>
            </w:del>
          </w:p>
        </w:tc>
        <w:tc>
          <w:tcPr>
            <w:tcW w:w="850" w:type="dxa"/>
            <w:tcBorders>
              <w:top w:val="single" w:sz="4" w:space="0" w:color="auto"/>
              <w:left w:val="single" w:sz="4" w:space="0" w:color="auto"/>
              <w:bottom w:val="single" w:sz="4" w:space="0" w:color="auto"/>
              <w:right w:val="single" w:sz="4" w:space="0" w:color="auto"/>
            </w:tcBorders>
            <w:hideMark/>
          </w:tcPr>
          <w:p w14:paraId="2E4BCCE7" w14:textId="62E25595" w:rsidR="00B44320" w:rsidRPr="00D304E0" w:rsidDel="00B32EE6" w:rsidRDefault="00B44320" w:rsidP="007D1114">
            <w:pPr>
              <w:spacing w:line="276" w:lineRule="auto"/>
              <w:jc w:val="right"/>
              <w:rPr>
                <w:del w:id="899" w:author="GRUEBLER Arnulf" w:date="2018-02-19T14:18:00Z"/>
              </w:rPr>
            </w:pPr>
            <w:del w:id="900" w:author="GRUEBLER Arnulf" w:date="2018-02-19T14:18:00Z">
              <w:r w:rsidRPr="003C445D" w:rsidDel="00B32EE6">
                <w:delText>75</w:delText>
              </w:r>
            </w:del>
          </w:p>
        </w:tc>
        <w:tc>
          <w:tcPr>
            <w:tcW w:w="850" w:type="dxa"/>
            <w:tcBorders>
              <w:top w:val="single" w:sz="4" w:space="0" w:color="auto"/>
              <w:left w:val="single" w:sz="4" w:space="0" w:color="auto"/>
              <w:bottom w:val="single" w:sz="4" w:space="0" w:color="auto"/>
              <w:right w:val="single" w:sz="4" w:space="0" w:color="auto"/>
            </w:tcBorders>
            <w:hideMark/>
          </w:tcPr>
          <w:p w14:paraId="2D007E07" w14:textId="57C0EA65" w:rsidR="00B44320" w:rsidRPr="00D304E0" w:rsidDel="00B32EE6" w:rsidRDefault="00B44320" w:rsidP="007D1114">
            <w:pPr>
              <w:spacing w:line="276" w:lineRule="auto"/>
              <w:jc w:val="right"/>
              <w:rPr>
                <w:del w:id="901" w:author="GRUEBLER Arnulf" w:date="2018-02-19T14:18:00Z"/>
              </w:rPr>
            </w:pPr>
            <w:del w:id="902" w:author="GRUEBLER Arnulf" w:date="2018-02-19T14:18:00Z">
              <w:r w:rsidRPr="003C445D" w:rsidDel="00B32EE6">
                <w:delText>46</w:delText>
              </w:r>
            </w:del>
          </w:p>
        </w:tc>
      </w:tr>
    </w:tbl>
    <w:p w14:paraId="3458D5E7" w14:textId="04272201" w:rsidR="00B44320" w:rsidRPr="00E13734" w:rsidDel="00B32EE6" w:rsidRDefault="00B44320" w:rsidP="007D1114">
      <w:pPr>
        <w:spacing w:line="276" w:lineRule="auto"/>
        <w:rPr>
          <w:del w:id="903" w:author="GRUEBLER Arnulf" w:date="2018-02-19T14:18:00Z"/>
        </w:rPr>
      </w:pPr>
      <w:del w:id="904" w:author="GRUEBLER Arnulf" w:date="2018-02-19T14:18:00Z">
        <w:r w:rsidRPr="00E13734" w:rsidDel="00B32EE6">
          <w:delText>* assuming 1400 kCal/kg of meat</w:delText>
        </w:r>
      </w:del>
    </w:p>
    <w:p w14:paraId="4F12D396" w14:textId="6C504332" w:rsidR="00B44320" w:rsidDel="00B32EE6" w:rsidRDefault="00B44320" w:rsidP="007D1114">
      <w:pPr>
        <w:spacing w:line="276" w:lineRule="auto"/>
        <w:rPr>
          <w:del w:id="905" w:author="GRUEBLER Arnulf" w:date="2018-02-19T14:18:00Z"/>
        </w:rPr>
      </w:pPr>
    </w:p>
    <w:p w14:paraId="204C0513" w14:textId="59FFBB12" w:rsidR="00B44320" w:rsidDel="00B32EE6" w:rsidRDefault="00B44320" w:rsidP="007D1114">
      <w:pPr>
        <w:spacing w:line="276" w:lineRule="auto"/>
        <w:rPr>
          <w:del w:id="906" w:author="GRUEBLER Arnulf" w:date="2018-02-19T14:18:00Z"/>
        </w:rPr>
      </w:pPr>
      <w:del w:id="907" w:author="GRUEBLER Arnulf" w:date="2018-02-19T14:18:00Z">
        <w:r w:rsidRPr="00E13734" w:rsidDel="00B32EE6">
          <w:delText xml:space="preserve">The land use model, GLOBIOM, is used to analyse how to meet this demand assuming considerable intensification of agriculture, particularly livestock. As a result, total cropland only marginally increases to 1621 mil hectares (3% from 2020 to 2100), while pasture land decreases to 2765 mil hectares (by 20 percent from 2020 to 2100) (Table </w:delText>
        </w:r>
        <w:r w:rsidDel="00B32EE6">
          <w:delText>SI-6-3</w:delText>
        </w:r>
        <w:r w:rsidRPr="00E13734" w:rsidDel="00B32EE6">
          <w:delText xml:space="preserve">). </w:delText>
        </w:r>
      </w:del>
    </w:p>
    <w:p w14:paraId="1F6B6CBE" w14:textId="42B87F46" w:rsidR="00B44320" w:rsidDel="00B32EE6" w:rsidRDefault="00B44320" w:rsidP="007D1114">
      <w:pPr>
        <w:spacing w:line="276" w:lineRule="auto"/>
        <w:rPr>
          <w:del w:id="908" w:author="GRUEBLER Arnulf" w:date="2018-02-19T14:18:00Z"/>
        </w:rPr>
      </w:pPr>
    </w:p>
    <w:p w14:paraId="77376965" w14:textId="66710CF0" w:rsidR="00B44320" w:rsidDel="00B32EE6" w:rsidRDefault="00B44320" w:rsidP="007D1114">
      <w:pPr>
        <w:spacing w:line="276" w:lineRule="auto"/>
        <w:rPr>
          <w:del w:id="909" w:author="GRUEBLER Arnulf" w:date="2018-02-19T14:18:00Z"/>
        </w:rPr>
      </w:pPr>
      <w:del w:id="910" w:author="GRUEBLER Arnulf" w:date="2018-02-19T14:18:00Z">
        <w:r w:rsidRPr="00E13734" w:rsidDel="00B32EE6">
          <w:delText>Afforestation to absorb excess CO</w:delText>
        </w:r>
        <w:r w:rsidRPr="00E13734" w:rsidDel="00B32EE6">
          <w:rPr>
            <w:vertAlign w:val="subscript"/>
          </w:rPr>
          <w:delText>2</w:delText>
        </w:r>
        <w:r w:rsidRPr="00E13734" w:rsidDel="00B32EE6">
          <w:delText xml:space="preserve"> emissions results in forest land cover increasing to 4,600 million hectares (by about 15 percent from 2020 by 2100).  As a result, negative emissions from afforestation increase from 500 million tonnes of CO</w:delText>
        </w:r>
        <w:r w:rsidRPr="00E13734" w:rsidDel="00B32EE6">
          <w:rPr>
            <w:vertAlign w:val="subscript"/>
          </w:rPr>
          <w:delText>2</w:delText>
        </w:r>
        <w:r w:rsidRPr="00E13734" w:rsidDel="00B32EE6">
          <w:delText>eq/yr in 2020 to almost 4,500 million tonnes CO</w:delText>
        </w:r>
        <w:r w:rsidRPr="00E13734" w:rsidDel="00B32EE6">
          <w:rPr>
            <w:vertAlign w:val="subscript"/>
          </w:rPr>
          <w:delText>2</w:delText>
        </w:r>
        <w:r w:rsidRPr="00E13734" w:rsidDel="00B32EE6">
          <w:delText>eq in 2100.</w:delText>
        </w:r>
      </w:del>
    </w:p>
    <w:p w14:paraId="23D3469F" w14:textId="1A0A4FE0" w:rsidR="00B44320" w:rsidRPr="00E13734" w:rsidDel="00B32EE6" w:rsidRDefault="00B44320" w:rsidP="007D1114">
      <w:pPr>
        <w:spacing w:line="276" w:lineRule="auto"/>
        <w:rPr>
          <w:del w:id="911" w:author="GRUEBLER Arnulf" w:date="2018-02-19T14:18:00Z"/>
        </w:rPr>
      </w:pPr>
    </w:p>
    <w:p w14:paraId="7B491035" w14:textId="78613F74" w:rsidR="00B44320" w:rsidRPr="00E13734" w:rsidDel="00B32EE6" w:rsidRDefault="00B44320" w:rsidP="007D1114">
      <w:pPr>
        <w:spacing w:line="276" w:lineRule="auto"/>
        <w:rPr>
          <w:del w:id="912" w:author="GRUEBLER Arnulf" w:date="2018-02-19T14:18:00Z"/>
          <w:b/>
          <w:i/>
        </w:rPr>
      </w:pPr>
      <w:del w:id="913" w:author="GRUEBLER Arnulf" w:date="2018-02-19T14:18:00Z">
        <w:r w:rsidRPr="00E13734" w:rsidDel="00B32EE6">
          <w:rPr>
            <w:b/>
            <w:i/>
          </w:rPr>
          <w:delText xml:space="preserve">Table </w:delText>
        </w:r>
        <w:r w:rsidDel="00B32EE6">
          <w:rPr>
            <w:b/>
            <w:i/>
          </w:rPr>
          <w:delText>SI-6-3</w:delText>
        </w:r>
        <w:r w:rsidRPr="00E13734" w:rsidDel="00B32EE6">
          <w:rPr>
            <w:b/>
            <w:i/>
          </w:rPr>
          <w:delText>. Global land use (million hectares) in the LED scenario, based on GLOBIOM.</w:delText>
        </w:r>
      </w:del>
    </w:p>
    <w:tbl>
      <w:tblPr>
        <w:tblStyle w:val="TableGrid"/>
        <w:tblW w:w="0" w:type="auto"/>
        <w:tblLook w:val="04A0" w:firstRow="1" w:lastRow="0" w:firstColumn="1" w:lastColumn="0" w:noHBand="0" w:noVBand="1"/>
      </w:tblPr>
      <w:tblGrid>
        <w:gridCol w:w="2270"/>
        <w:gridCol w:w="2249"/>
        <w:gridCol w:w="2250"/>
        <w:gridCol w:w="2250"/>
      </w:tblGrid>
      <w:tr w:rsidR="00B44320" w:rsidRPr="00E13734" w:rsidDel="00B32EE6" w14:paraId="16DC8134" w14:textId="12832B6E" w:rsidTr="007D1114">
        <w:trPr>
          <w:del w:id="914" w:author="GRUEBLER Arnulf" w:date="2018-02-19T14:18:00Z"/>
        </w:trPr>
        <w:tc>
          <w:tcPr>
            <w:tcW w:w="2337" w:type="dxa"/>
            <w:tcBorders>
              <w:top w:val="single" w:sz="4" w:space="0" w:color="auto"/>
              <w:left w:val="single" w:sz="4" w:space="0" w:color="auto"/>
              <w:bottom w:val="single" w:sz="4" w:space="0" w:color="auto"/>
              <w:right w:val="single" w:sz="4" w:space="0" w:color="auto"/>
            </w:tcBorders>
            <w:hideMark/>
          </w:tcPr>
          <w:p w14:paraId="3CFFC846" w14:textId="483C9656" w:rsidR="00B44320" w:rsidRPr="00D304E0" w:rsidDel="00B32EE6" w:rsidRDefault="00B44320" w:rsidP="007D1114">
            <w:pPr>
              <w:spacing w:line="276" w:lineRule="auto"/>
              <w:jc w:val="right"/>
              <w:rPr>
                <w:del w:id="915" w:author="GRUEBLER Arnulf" w:date="2018-02-19T14:18:00Z"/>
              </w:rPr>
            </w:pPr>
            <w:del w:id="916" w:author="GRUEBLER Arnulf" w:date="2018-02-19T14:18:00Z">
              <w:r w:rsidRPr="00E13734" w:rsidDel="00B32EE6">
                <w:delText>Million hectares</w:delText>
              </w:r>
            </w:del>
          </w:p>
        </w:tc>
        <w:tc>
          <w:tcPr>
            <w:tcW w:w="2337" w:type="dxa"/>
            <w:tcBorders>
              <w:top w:val="single" w:sz="4" w:space="0" w:color="auto"/>
              <w:left w:val="single" w:sz="4" w:space="0" w:color="auto"/>
              <w:bottom w:val="single" w:sz="4" w:space="0" w:color="auto"/>
              <w:right w:val="single" w:sz="4" w:space="0" w:color="auto"/>
            </w:tcBorders>
            <w:hideMark/>
          </w:tcPr>
          <w:p w14:paraId="3BB30B8F" w14:textId="22CCFA89" w:rsidR="00B44320" w:rsidRPr="00D304E0" w:rsidDel="00B32EE6" w:rsidRDefault="00B44320" w:rsidP="007D1114">
            <w:pPr>
              <w:spacing w:line="276" w:lineRule="auto"/>
              <w:jc w:val="right"/>
              <w:rPr>
                <w:del w:id="917" w:author="GRUEBLER Arnulf" w:date="2018-02-19T14:18:00Z"/>
                <w:b/>
              </w:rPr>
            </w:pPr>
            <w:del w:id="918" w:author="GRUEBLER Arnulf" w:date="2018-02-19T14:18:00Z">
              <w:r w:rsidRPr="003C445D" w:rsidDel="00B32EE6">
                <w:rPr>
                  <w:b/>
                </w:rPr>
                <w:delText>2020</w:delText>
              </w:r>
            </w:del>
          </w:p>
        </w:tc>
        <w:tc>
          <w:tcPr>
            <w:tcW w:w="2338" w:type="dxa"/>
            <w:tcBorders>
              <w:top w:val="single" w:sz="4" w:space="0" w:color="auto"/>
              <w:left w:val="single" w:sz="4" w:space="0" w:color="auto"/>
              <w:bottom w:val="single" w:sz="4" w:space="0" w:color="auto"/>
              <w:right w:val="single" w:sz="4" w:space="0" w:color="auto"/>
            </w:tcBorders>
            <w:hideMark/>
          </w:tcPr>
          <w:p w14:paraId="5ECF3687" w14:textId="13A64D77" w:rsidR="00B44320" w:rsidRPr="00D304E0" w:rsidDel="00B32EE6" w:rsidRDefault="00B44320" w:rsidP="007D1114">
            <w:pPr>
              <w:spacing w:line="276" w:lineRule="auto"/>
              <w:jc w:val="right"/>
              <w:rPr>
                <w:del w:id="919" w:author="GRUEBLER Arnulf" w:date="2018-02-19T14:18:00Z"/>
                <w:b/>
              </w:rPr>
            </w:pPr>
            <w:del w:id="920" w:author="GRUEBLER Arnulf" w:date="2018-02-19T14:18:00Z">
              <w:r w:rsidRPr="003C445D" w:rsidDel="00B32EE6">
                <w:rPr>
                  <w:b/>
                </w:rPr>
                <w:delText>2050</w:delText>
              </w:r>
            </w:del>
          </w:p>
        </w:tc>
        <w:tc>
          <w:tcPr>
            <w:tcW w:w="2338" w:type="dxa"/>
            <w:tcBorders>
              <w:top w:val="single" w:sz="4" w:space="0" w:color="auto"/>
              <w:left w:val="single" w:sz="4" w:space="0" w:color="auto"/>
              <w:bottom w:val="single" w:sz="4" w:space="0" w:color="auto"/>
              <w:right w:val="single" w:sz="4" w:space="0" w:color="auto"/>
            </w:tcBorders>
            <w:hideMark/>
          </w:tcPr>
          <w:p w14:paraId="4E6BC11E" w14:textId="2675DBEF" w:rsidR="00B44320" w:rsidRPr="00D304E0" w:rsidDel="00B32EE6" w:rsidRDefault="00B44320" w:rsidP="007D1114">
            <w:pPr>
              <w:spacing w:line="276" w:lineRule="auto"/>
              <w:jc w:val="right"/>
              <w:rPr>
                <w:del w:id="921" w:author="GRUEBLER Arnulf" w:date="2018-02-19T14:18:00Z"/>
                <w:b/>
              </w:rPr>
            </w:pPr>
            <w:del w:id="922" w:author="GRUEBLER Arnulf" w:date="2018-02-19T14:18:00Z">
              <w:r w:rsidRPr="003C445D" w:rsidDel="00B32EE6">
                <w:rPr>
                  <w:b/>
                </w:rPr>
                <w:delText>2100</w:delText>
              </w:r>
            </w:del>
          </w:p>
        </w:tc>
      </w:tr>
      <w:tr w:rsidR="00B44320" w:rsidRPr="00E13734" w:rsidDel="00B32EE6" w14:paraId="36829D89" w14:textId="07611440" w:rsidTr="007D1114">
        <w:trPr>
          <w:del w:id="923" w:author="GRUEBLER Arnulf" w:date="2018-02-19T14:18:00Z"/>
        </w:trPr>
        <w:tc>
          <w:tcPr>
            <w:tcW w:w="2337" w:type="dxa"/>
            <w:tcBorders>
              <w:top w:val="single" w:sz="4" w:space="0" w:color="auto"/>
              <w:left w:val="single" w:sz="4" w:space="0" w:color="auto"/>
              <w:bottom w:val="single" w:sz="4" w:space="0" w:color="auto"/>
              <w:right w:val="single" w:sz="4" w:space="0" w:color="auto"/>
            </w:tcBorders>
            <w:hideMark/>
          </w:tcPr>
          <w:p w14:paraId="2455718C" w14:textId="4002BE20" w:rsidR="00B44320" w:rsidRPr="00D304E0" w:rsidDel="00B32EE6" w:rsidRDefault="00B44320" w:rsidP="007D1114">
            <w:pPr>
              <w:spacing w:line="276" w:lineRule="auto"/>
              <w:jc w:val="right"/>
              <w:rPr>
                <w:del w:id="924" w:author="GRUEBLER Arnulf" w:date="2018-02-19T14:18:00Z"/>
                <w:b/>
              </w:rPr>
            </w:pPr>
            <w:del w:id="925" w:author="GRUEBLER Arnulf" w:date="2018-02-19T14:18:00Z">
              <w:r w:rsidRPr="00E13734" w:rsidDel="00B32EE6">
                <w:rPr>
                  <w:b/>
                </w:rPr>
                <w:delText>Cropland</w:delText>
              </w:r>
            </w:del>
          </w:p>
        </w:tc>
        <w:tc>
          <w:tcPr>
            <w:tcW w:w="2337" w:type="dxa"/>
            <w:tcBorders>
              <w:top w:val="single" w:sz="4" w:space="0" w:color="auto"/>
              <w:left w:val="single" w:sz="4" w:space="0" w:color="auto"/>
              <w:bottom w:val="single" w:sz="4" w:space="0" w:color="auto"/>
              <w:right w:val="single" w:sz="4" w:space="0" w:color="auto"/>
            </w:tcBorders>
            <w:hideMark/>
          </w:tcPr>
          <w:p w14:paraId="7CF1D089" w14:textId="1889F061" w:rsidR="00B44320" w:rsidRPr="00D304E0" w:rsidDel="00B32EE6" w:rsidRDefault="00B44320" w:rsidP="007D1114">
            <w:pPr>
              <w:spacing w:line="276" w:lineRule="auto"/>
              <w:jc w:val="right"/>
              <w:rPr>
                <w:del w:id="926" w:author="GRUEBLER Arnulf" w:date="2018-02-19T14:18:00Z"/>
              </w:rPr>
            </w:pPr>
            <w:del w:id="927" w:author="GRUEBLER Arnulf" w:date="2018-02-19T14:18:00Z">
              <w:r w:rsidRPr="003C445D" w:rsidDel="00B32EE6">
                <w:delText>1569</w:delText>
              </w:r>
            </w:del>
          </w:p>
        </w:tc>
        <w:tc>
          <w:tcPr>
            <w:tcW w:w="2338" w:type="dxa"/>
            <w:tcBorders>
              <w:top w:val="single" w:sz="4" w:space="0" w:color="auto"/>
              <w:left w:val="single" w:sz="4" w:space="0" w:color="auto"/>
              <w:bottom w:val="single" w:sz="4" w:space="0" w:color="auto"/>
              <w:right w:val="single" w:sz="4" w:space="0" w:color="auto"/>
            </w:tcBorders>
            <w:hideMark/>
          </w:tcPr>
          <w:p w14:paraId="63DA1F50" w14:textId="2D692C80" w:rsidR="00B44320" w:rsidRPr="00D304E0" w:rsidDel="00B32EE6" w:rsidRDefault="00B44320" w:rsidP="007D1114">
            <w:pPr>
              <w:spacing w:line="276" w:lineRule="auto"/>
              <w:jc w:val="right"/>
              <w:rPr>
                <w:del w:id="928" w:author="GRUEBLER Arnulf" w:date="2018-02-19T14:18:00Z"/>
              </w:rPr>
            </w:pPr>
            <w:del w:id="929" w:author="GRUEBLER Arnulf" w:date="2018-02-19T14:18:00Z">
              <w:r w:rsidRPr="003C445D" w:rsidDel="00B32EE6">
                <w:delText>1601</w:delText>
              </w:r>
            </w:del>
          </w:p>
        </w:tc>
        <w:tc>
          <w:tcPr>
            <w:tcW w:w="2338" w:type="dxa"/>
            <w:tcBorders>
              <w:top w:val="single" w:sz="4" w:space="0" w:color="auto"/>
              <w:left w:val="single" w:sz="4" w:space="0" w:color="auto"/>
              <w:bottom w:val="single" w:sz="4" w:space="0" w:color="auto"/>
              <w:right w:val="single" w:sz="4" w:space="0" w:color="auto"/>
            </w:tcBorders>
            <w:hideMark/>
          </w:tcPr>
          <w:p w14:paraId="41F03088" w14:textId="5863CA9F" w:rsidR="00B44320" w:rsidRPr="00D304E0" w:rsidDel="00B32EE6" w:rsidRDefault="00B44320" w:rsidP="007D1114">
            <w:pPr>
              <w:spacing w:line="276" w:lineRule="auto"/>
              <w:jc w:val="right"/>
              <w:rPr>
                <w:del w:id="930" w:author="GRUEBLER Arnulf" w:date="2018-02-19T14:18:00Z"/>
              </w:rPr>
            </w:pPr>
            <w:del w:id="931" w:author="GRUEBLER Arnulf" w:date="2018-02-19T14:18:00Z">
              <w:r w:rsidRPr="003C445D" w:rsidDel="00B32EE6">
                <w:delText>1621</w:delText>
              </w:r>
            </w:del>
          </w:p>
        </w:tc>
      </w:tr>
      <w:tr w:rsidR="00B44320" w:rsidRPr="00E13734" w:rsidDel="00B32EE6" w14:paraId="6CCEEE73" w14:textId="421FE859" w:rsidTr="007D1114">
        <w:trPr>
          <w:del w:id="932" w:author="GRUEBLER Arnulf" w:date="2018-02-19T14:18:00Z"/>
        </w:trPr>
        <w:tc>
          <w:tcPr>
            <w:tcW w:w="2337" w:type="dxa"/>
            <w:tcBorders>
              <w:top w:val="single" w:sz="4" w:space="0" w:color="auto"/>
              <w:left w:val="single" w:sz="4" w:space="0" w:color="auto"/>
              <w:bottom w:val="single" w:sz="4" w:space="0" w:color="auto"/>
              <w:right w:val="single" w:sz="4" w:space="0" w:color="auto"/>
            </w:tcBorders>
            <w:hideMark/>
          </w:tcPr>
          <w:p w14:paraId="4BE2593A" w14:textId="24822403" w:rsidR="00B44320" w:rsidRPr="00D304E0" w:rsidDel="00B32EE6" w:rsidRDefault="00B44320" w:rsidP="007D1114">
            <w:pPr>
              <w:spacing w:line="276" w:lineRule="auto"/>
              <w:jc w:val="right"/>
              <w:rPr>
                <w:del w:id="933" w:author="GRUEBLER Arnulf" w:date="2018-02-19T14:18:00Z"/>
                <w:b/>
              </w:rPr>
            </w:pPr>
            <w:del w:id="934" w:author="GRUEBLER Arnulf" w:date="2018-02-19T14:18:00Z">
              <w:r w:rsidRPr="00E13734" w:rsidDel="00B32EE6">
                <w:rPr>
                  <w:b/>
                </w:rPr>
                <w:delText>Pasture</w:delText>
              </w:r>
            </w:del>
          </w:p>
        </w:tc>
        <w:tc>
          <w:tcPr>
            <w:tcW w:w="2337" w:type="dxa"/>
            <w:tcBorders>
              <w:top w:val="single" w:sz="4" w:space="0" w:color="auto"/>
              <w:left w:val="single" w:sz="4" w:space="0" w:color="auto"/>
              <w:bottom w:val="single" w:sz="4" w:space="0" w:color="auto"/>
              <w:right w:val="single" w:sz="4" w:space="0" w:color="auto"/>
            </w:tcBorders>
            <w:hideMark/>
          </w:tcPr>
          <w:p w14:paraId="4585D259" w14:textId="7F0D2A4C" w:rsidR="00B44320" w:rsidRPr="00D304E0" w:rsidDel="00B32EE6" w:rsidRDefault="00B44320" w:rsidP="007D1114">
            <w:pPr>
              <w:spacing w:line="276" w:lineRule="auto"/>
              <w:jc w:val="right"/>
              <w:rPr>
                <w:del w:id="935" w:author="GRUEBLER Arnulf" w:date="2018-02-19T14:18:00Z"/>
              </w:rPr>
            </w:pPr>
            <w:del w:id="936" w:author="GRUEBLER Arnulf" w:date="2018-02-19T14:18:00Z">
              <w:r w:rsidRPr="003C445D" w:rsidDel="00B32EE6">
                <w:delText>3462</w:delText>
              </w:r>
            </w:del>
          </w:p>
        </w:tc>
        <w:tc>
          <w:tcPr>
            <w:tcW w:w="2338" w:type="dxa"/>
            <w:tcBorders>
              <w:top w:val="single" w:sz="4" w:space="0" w:color="auto"/>
              <w:left w:val="single" w:sz="4" w:space="0" w:color="auto"/>
              <w:bottom w:val="single" w:sz="4" w:space="0" w:color="auto"/>
              <w:right w:val="single" w:sz="4" w:space="0" w:color="auto"/>
            </w:tcBorders>
            <w:hideMark/>
          </w:tcPr>
          <w:p w14:paraId="39E376BA" w14:textId="630337DC" w:rsidR="00B44320" w:rsidRPr="00D304E0" w:rsidDel="00B32EE6" w:rsidRDefault="00B44320" w:rsidP="007D1114">
            <w:pPr>
              <w:spacing w:line="276" w:lineRule="auto"/>
              <w:jc w:val="right"/>
              <w:rPr>
                <w:del w:id="937" w:author="GRUEBLER Arnulf" w:date="2018-02-19T14:18:00Z"/>
              </w:rPr>
            </w:pPr>
            <w:del w:id="938" w:author="GRUEBLER Arnulf" w:date="2018-02-19T14:18:00Z">
              <w:r w:rsidRPr="003C445D" w:rsidDel="00B32EE6">
                <w:delText>3085</w:delText>
              </w:r>
            </w:del>
          </w:p>
        </w:tc>
        <w:tc>
          <w:tcPr>
            <w:tcW w:w="2338" w:type="dxa"/>
            <w:tcBorders>
              <w:top w:val="single" w:sz="4" w:space="0" w:color="auto"/>
              <w:left w:val="single" w:sz="4" w:space="0" w:color="auto"/>
              <w:bottom w:val="single" w:sz="4" w:space="0" w:color="auto"/>
              <w:right w:val="single" w:sz="4" w:space="0" w:color="auto"/>
            </w:tcBorders>
            <w:hideMark/>
          </w:tcPr>
          <w:p w14:paraId="664E819A" w14:textId="70492BBD" w:rsidR="00B44320" w:rsidRPr="00D304E0" w:rsidDel="00B32EE6" w:rsidRDefault="00B44320" w:rsidP="007D1114">
            <w:pPr>
              <w:spacing w:line="276" w:lineRule="auto"/>
              <w:jc w:val="right"/>
              <w:rPr>
                <w:del w:id="939" w:author="GRUEBLER Arnulf" w:date="2018-02-19T14:18:00Z"/>
              </w:rPr>
            </w:pPr>
            <w:del w:id="940" w:author="GRUEBLER Arnulf" w:date="2018-02-19T14:18:00Z">
              <w:r w:rsidRPr="003C445D" w:rsidDel="00B32EE6">
                <w:delText>2765</w:delText>
              </w:r>
            </w:del>
          </w:p>
        </w:tc>
      </w:tr>
      <w:tr w:rsidR="00B44320" w:rsidRPr="00E13734" w:rsidDel="00B32EE6" w14:paraId="781454F4" w14:textId="24873536" w:rsidTr="007D1114">
        <w:trPr>
          <w:del w:id="941" w:author="GRUEBLER Arnulf" w:date="2018-02-19T14:18:00Z"/>
        </w:trPr>
        <w:tc>
          <w:tcPr>
            <w:tcW w:w="2337" w:type="dxa"/>
            <w:tcBorders>
              <w:top w:val="single" w:sz="4" w:space="0" w:color="auto"/>
              <w:left w:val="single" w:sz="4" w:space="0" w:color="auto"/>
              <w:bottom w:val="single" w:sz="4" w:space="0" w:color="auto"/>
              <w:right w:val="single" w:sz="4" w:space="0" w:color="auto"/>
            </w:tcBorders>
            <w:hideMark/>
          </w:tcPr>
          <w:p w14:paraId="599E9522" w14:textId="666E1447" w:rsidR="00B44320" w:rsidRPr="00D304E0" w:rsidDel="00B32EE6" w:rsidRDefault="00B44320" w:rsidP="007D1114">
            <w:pPr>
              <w:spacing w:line="276" w:lineRule="auto"/>
              <w:jc w:val="right"/>
              <w:rPr>
                <w:del w:id="942" w:author="GRUEBLER Arnulf" w:date="2018-02-19T14:18:00Z"/>
                <w:b/>
              </w:rPr>
            </w:pPr>
            <w:del w:id="943" w:author="GRUEBLER Arnulf" w:date="2018-02-19T14:18:00Z">
              <w:r w:rsidRPr="00E13734" w:rsidDel="00B32EE6">
                <w:rPr>
                  <w:b/>
                </w:rPr>
                <w:delText>Forests</w:delText>
              </w:r>
            </w:del>
          </w:p>
        </w:tc>
        <w:tc>
          <w:tcPr>
            <w:tcW w:w="2337" w:type="dxa"/>
            <w:tcBorders>
              <w:top w:val="single" w:sz="4" w:space="0" w:color="auto"/>
              <w:left w:val="single" w:sz="4" w:space="0" w:color="auto"/>
              <w:bottom w:val="single" w:sz="4" w:space="0" w:color="auto"/>
              <w:right w:val="single" w:sz="4" w:space="0" w:color="auto"/>
            </w:tcBorders>
            <w:hideMark/>
          </w:tcPr>
          <w:p w14:paraId="33CC0DCC" w14:textId="0F0DD744" w:rsidR="00B44320" w:rsidRPr="00D304E0" w:rsidDel="00B32EE6" w:rsidRDefault="00B44320" w:rsidP="007D1114">
            <w:pPr>
              <w:spacing w:line="276" w:lineRule="auto"/>
              <w:jc w:val="right"/>
              <w:rPr>
                <w:del w:id="944" w:author="GRUEBLER Arnulf" w:date="2018-02-19T14:18:00Z"/>
              </w:rPr>
            </w:pPr>
            <w:del w:id="945" w:author="GRUEBLER Arnulf" w:date="2018-02-19T14:18:00Z">
              <w:r w:rsidRPr="003C445D" w:rsidDel="00B32EE6">
                <w:delText>3978</w:delText>
              </w:r>
            </w:del>
          </w:p>
        </w:tc>
        <w:tc>
          <w:tcPr>
            <w:tcW w:w="2338" w:type="dxa"/>
            <w:tcBorders>
              <w:top w:val="single" w:sz="4" w:space="0" w:color="auto"/>
              <w:left w:val="single" w:sz="4" w:space="0" w:color="auto"/>
              <w:bottom w:val="single" w:sz="4" w:space="0" w:color="auto"/>
              <w:right w:val="single" w:sz="4" w:space="0" w:color="auto"/>
            </w:tcBorders>
            <w:hideMark/>
          </w:tcPr>
          <w:p w14:paraId="363A19C9" w14:textId="49FAE336" w:rsidR="00B44320" w:rsidRPr="00D304E0" w:rsidDel="00B32EE6" w:rsidRDefault="00B44320" w:rsidP="007D1114">
            <w:pPr>
              <w:spacing w:line="276" w:lineRule="auto"/>
              <w:jc w:val="right"/>
              <w:rPr>
                <w:del w:id="946" w:author="GRUEBLER Arnulf" w:date="2018-02-19T14:18:00Z"/>
              </w:rPr>
            </w:pPr>
            <w:del w:id="947" w:author="GRUEBLER Arnulf" w:date="2018-02-19T14:18:00Z">
              <w:r w:rsidRPr="003C445D" w:rsidDel="00B32EE6">
                <w:delText>4261</w:delText>
              </w:r>
            </w:del>
          </w:p>
        </w:tc>
        <w:tc>
          <w:tcPr>
            <w:tcW w:w="2338" w:type="dxa"/>
            <w:tcBorders>
              <w:top w:val="single" w:sz="4" w:space="0" w:color="auto"/>
              <w:left w:val="single" w:sz="4" w:space="0" w:color="auto"/>
              <w:bottom w:val="single" w:sz="4" w:space="0" w:color="auto"/>
              <w:right w:val="single" w:sz="4" w:space="0" w:color="auto"/>
            </w:tcBorders>
            <w:hideMark/>
          </w:tcPr>
          <w:p w14:paraId="6DFC0337" w14:textId="3AF35817" w:rsidR="00B44320" w:rsidRPr="00D304E0" w:rsidDel="00B32EE6" w:rsidRDefault="00B44320" w:rsidP="007D1114">
            <w:pPr>
              <w:spacing w:line="276" w:lineRule="auto"/>
              <w:jc w:val="right"/>
              <w:rPr>
                <w:del w:id="948" w:author="GRUEBLER Arnulf" w:date="2018-02-19T14:18:00Z"/>
              </w:rPr>
            </w:pPr>
            <w:del w:id="949" w:author="GRUEBLER Arnulf" w:date="2018-02-19T14:18:00Z">
              <w:r w:rsidRPr="003C445D" w:rsidDel="00B32EE6">
                <w:delText>4624</w:delText>
              </w:r>
            </w:del>
          </w:p>
        </w:tc>
      </w:tr>
    </w:tbl>
    <w:p w14:paraId="3F0C1E22" w14:textId="72111DB3" w:rsidR="00B44320" w:rsidRPr="003C445D" w:rsidDel="00B32EE6" w:rsidRDefault="00B44320" w:rsidP="007D1114">
      <w:pPr>
        <w:spacing w:line="276" w:lineRule="auto"/>
        <w:rPr>
          <w:del w:id="950" w:author="GRUEBLER Arnulf" w:date="2018-02-19T14:18:00Z"/>
          <w:b/>
        </w:rPr>
      </w:pPr>
    </w:p>
    <w:p w14:paraId="4EECE42E" w14:textId="15AD4800" w:rsidR="00B44320" w:rsidRPr="003C445D" w:rsidRDefault="00B44320" w:rsidP="007D1114">
      <w:pPr>
        <w:spacing w:line="276" w:lineRule="auto"/>
      </w:pPr>
      <w:del w:id="951" w:author="GRUEBLER Arnulf" w:date="2018-02-19T14:18:00Z">
        <w:r w:rsidRPr="003C445D" w:rsidDel="00B32EE6">
          <w:br w:type="page"/>
        </w:r>
      </w:del>
    </w:p>
    <w:p w14:paraId="70FA8CC7" w14:textId="77777777" w:rsidR="00B44320" w:rsidRPr="003C445D" w:rsidRDefault="00B44320" w:rsidP="007D1114">
      <w:pPr>
        <w:pStyle w:val="ListParagraph"/>
        <w:ind w:left="0"/>
        <w:rPr>
          <w:b/>
          <w:sz w:val="24"/>
          <w:szCs w:val="24"/>
          <w:lang w:val="en-GB"/>
        </w:rPr>
      </w:pPr>
      <w:r w:rsidRPr="00C429C8">
        <w:rPr>
          <w:b/>
          <w:sz w:val="24"/>
          <w:szCs w:val="24"/>
          <w:lang w:val="en-GB"/>
        </w:rPr>
        <w:t>Supplementary Information 7 (SI-7). Implications of the LED Scenario for Sustainable Development Goals.</w:t>
      </w:r>
    </w:p>
    <w:p w14:paraId="56F7A6DA" w14:textId="77777777" w:rsidR="00B44320" w:rsidRDefault="00B44320" w:rsidP="007D1114">
      <w:pPr>
        <w:spacing w:line="276" w:lineRule="auto"/>
      </w:pPr>
      <w:r w:rsidRPr="009F46CE">
        <w:t xml:space="preserve">The main </w:t>
      </w:r>
      <w:r w:rsidRPr="000F0F4D">
        <w:t xml:space="preserve">text </w:t>
      </w:r>
      <w:r w:rsidRPr="00D304E0">
        <w:t>(Figure 7)</w:t>
      </w:r>
      <w:r w:rsidRPr="009F46CE">
        <w:t xml:space="preserve"> summarises how LED scenario outcomes support SDGs on poverty, hunger, health, energy, climate and oceans, and land. Here we provide additional information for </w:t>
      </w:r>
      <w:r>
        <w:t>LED outcomes for SDG, first in summarizing all main SDGs, and then providing additional detail on SDG1, and SDG13 and SDG14.</w:t>
      </w:r>
    </w:p>
    <w:p w14:paraId="75C8DD12" w14:textId="77777777" w:rsidR="00B44320" w:rsidRDefault="00B44320" w:rsidP="007D1114">
      <w:pPr>
        <w:spacing w:line="276" w:lineRule="auto"/>
      </w:pPr>
    </w:p>
    <w:p w14:paraId="35D6009D" w14:textId="77777777" w:rsidR="00B44320" w:rsidRPr="009F46CE" w:rsidRDefault="00B44320" w:rsidP="007D1114">
      <w:pPr>
        <w:pStyle w:val="ListParagraph"/>
        <w:numPr>
          <w:ilvl w:val="0"/>
          <w:numId w:val="6"/>
        </w:numPr>
      </w:pPr>
      <w:r>
        <w:t>Further discussion of Figure 7 in Main text.</w:t>
      </w:r>
    </w:p>
    <w:p w14:paraId="6DE25149" w14:textId="77777777" w:rsidR="00B44320" w:rsidRPr="009F46CE" w:rsidRDefault="00B44320" w:rsidP="007D1114">
      <w:pPr>
        <w:pStyle w:val="ListParagraph"/>
        <w:numPr>
          <w:ilvl w:val="0"/>
          <w:numId w:val="2"/>
        </w:numPr>
        <w:spacing w:after="160"/>
        <w:rPr>
          <w:sz w:val="24"/>
          <w:szCs w:val="24"/>
          <w:lang w:val="en-GB"/>
        </w:rPr>
      </w:pPr>
      <w:r w:rsidRPr="009F46CE">
        <w:rPr>
          <w:sz w:val="24"/>
          <w:szCs w:val="24"/>
          <w:lang w:val="en-GB"/>
        </w:rPr>
        <w:t>SDG1: Discussion on poverty alleviation and achieving decent living standards in the LED scenario</w:t>
      </w:r>
    </w:p>
    <w:p w14:paraId="1E555DF3" w14:textId="77777777" w:rsidR="00B44320" w:rsidRPr="003C445D" w:rsidRDefault="00B44320" w:rsidP="007D1114">
      <w:pPr>
        <w:pStyle w:val="ListParagraph"/>
        <w:numPr>
          <w:ilvl w:val="0"/>
          <w:numId w:val="2"/>
        </w:numPr>
        <w:spacing w:after="160"/>
        <w:rPr>
          <w:sz w:val="24"/>
          <w:szCs w:val="24"/>
          <w:lang w:val="en-GB"/>
        </w:rPr>
      </w:pPr>
    </w:p>
    <w:p w14:paraId="4C01F3A4" w14:textId="77777777" w:rsidR="00B44320" w:rsidRPr="002E52BD" w:rsidRDefault="00B44320" w:rsidP="007D1114">
      <w:pPr>
        <w:pStyle w:val="ListParagraph"/>
        <w:numPr>
          <w:ilvl w:val="0"/>
          <w:numId w:val="2"/>
        </w:numPr>
        <w:spacing w:after="160"/>
        <w:rPr>
          <w:sz w:val="24"/>
          <w:szCs w:val="24"/>
          <w:lang w:val="en-GB"/>
        </w:rPr>
      </w:pPr>
      <w:r w:rsidRPr="003C445D">
        <w:rPr>
          <w:sz w:val="24"/>
          <w:szCs w:val="24"/>
          <w:lang w:val="en-GB"/>
        </w:rPr>
        <w:t>SDG1</w:t>
      </w:r>
      <w:r w:rsidRPr="009F46CE">
        <w:rPr>
          <w:sz w:val="24"/>
          <w:szCs w:val="24"/>
          <w:lang w:val="en-GB"/>
        </w:rPr>
        <w:t>3 (Climate) and SDG14 (Ocean)</w:t>
      </w:r>
      <w:r w:rsidRPr="009F46CE">
        <w:rPr>
          <w:sz w:val="24"/>
          <w:szCs w:val="24"/>
          <w:lang w:val="en-GB"/>
        </w:rPr>
        <w:br/>
        <w:t xml:space="preserve">Discussion of Climate impacts of LED and of atmospheric </w:t>
      </w:r>
      <w:r w:rsidRPr="009F46CE">
        <w:rPr>
          <w:sz w:val="24"/>
          <w:szCs w:val="24"/>
        </w:rPr>
        <w:t>CO</w:t>
      </w:r>
      <w:r w:rsidRPr="009F46CE">
        <w:rPr>
          <w:sz w:val="24"/>
          <w:szCs w:val="24"/>
          <w:vertAlign w:val="subscript"/>
        </w:rPr>
        <w:t>2</w:t>
      </w:r>
      <w:r w:rsidRPr="009F46CE">
        <w:rPr>
          <w:sz w:val="24"/>
          <w:szCs w:val="24"/>
          <w:lang w:val="en-GB"/>
        </w:rPr>
        <w:t xml:space="preserve"> </w:t>
      </w:r>
      <w:r w:rsidRPr="002E52BD">
        <w:rPr>
          <w:sz w:val="24"/>
          <w:szCs w:val="24"/>
          <w:lang w:val="en-GB"/>
        </w:rPr>
        <w:t>concentrations that impact ocean acidification.</w:t>
      </w:r>
    </w:p>
    <w:p w14:paraId="01ECB58C" w14:textId="77777777" w:rsidR="00B44320" w:rsidRPr="00670A69" w:rsidRDefault="00B44320" w:rsidP="007D1114">
      <w:pPr>
        <w:pStyle w:val="ListParagraph"/>
        <w:ind w:left="0"/>
        <w:rPr>
          <w:b/>
          <w:sz w:val="24"/>
          <w:szCs w:val="24"/>
          <w:lang w:val="en-GB"/>
        </w:rPr>
      </w:pPr>
    </w:p>
    <w:p w14:paraId="70FD5C9A" w14:textId="77777777" w:rsidR="00B44320" w:rsidRPr="003E6F14" w:rsidRDefault="00B44320" w:rsidP="007D1114">
      <w:pPr>
        <w:spacing w:line="276" w:lineRule="auto"/>
        <w:rPr>
          <w:b/>
        </w:rPr>
      </w:pPr>
      <w:r w:rsidRPr="003E6F14">
        <w:rPr>
          <w:b/>
        </w:rPr>
        <w:br w:type="page"/>
      </w:r>
    </w:p>
    <w:p w14:paraId="42D6683F" w14:textId="77777777" w:rsidR="00B44320" w:rsidRDefault="00B44320" w:rsidP="007D1114">
      <w:pPr>
        <w:spacing w:line="276" w:lineRule="auto"/>
        <w:rPr>
          <w:b/>
        </w:rPr>
      </w:pPr>
      <w:r>
        <w:rPr>
          <w:b/>
        </w:rPr>
        <w:t>LED outcomes for SDGs: Further discussion to Figure 7 (Main text).</w:t>
      </w:r>
    </w:p>
    <w:p w14:paraId="366A23CF" w14:textId="77777777" w:rsidR="00B44320" w:rsidRPr="00DC38FF" w:rsidRDefault="00B44320" w:rsidP="007D1114">
      <w:pPr>
        <w:spacing w:line="276" w:lineRule="auto"/>
      </w:pPr>
      <w:r w:rsidRPr="00DC38FF">
        <w:t>The LED scenario outcomes translate into important benefits for the 17 UN Sustainable Development Goals (SDGs) especially when compared to other scenarios (</w:t>
      </w:r>
      <w:r>
        <w:t xml:space="preserve">see </w:t>
      </w:r>
      <w:r w:rsidRPr="00DC38FF">
        <w:t>Figure 7</w:t>
      </w:r>
      <w:r>
        <w:t xml:space="preserve"> in Main text</w:t>
      </w:r>
      <w:r w:rsidRPr="00DC38FF">
        <w:t>). We consider a range of SDGs including poverty, hunger, health, energy, production and consumption, and climate and oceans.</w:t>
      </w:r>
    </w:p>
    <w:p w14:paraId="20EC9DC2" w14:textId="77777777" w:rsidR="00B44320" w:rsidRDefault="00B44320" w:rsidP="007D1114">
      <w:pPr>
        <w:spacing w:line="276" w:lineRule="auto"/>
        <w:rPr>
          <w:b/>
        </w:rPr>
      </w:pPr>
    </w:p>
    <w:p w14:paraId="306CE1FC" w14:textId="77777777" w:rsidR="00B44320" w:rsidRDefault="00B44320" w:rsidP="007D1114">
      <w:pPr>
        <w:spacing w:line="276" w:lineRule="auto"/>
      </w:pPr>
      <w:r w:rsidRPr="00DC38FF">
        <w:rPr>
          <w:b/>
        </w:rPr>
        <w:t>SDG 1: Poverty and SDG2: Hunger</w:t>
      </w:r>
      <w:r w:rsidRPr="00DC38FF">
        <w:br/>
        <w:t xml:space="preserve">Both poverty and hunger are multi-dimensional, involving important distributional aspects which could not be addressed in LED. </w:t>
      </w:r>
      <w:proofErr w:type="gramStart"/>
      <w:r w:rsidRPr="00DC38FF">
        <w:t>However</w:t>
      </w:r>
      <w:proofErr w:type="gramEnd"/>
      <w:r w:rsidRPr="00DC38FF">
        <w:t xml:space="preserve"> LEDs quantitative scenario outcomes provide positive contributions to both SDGs. Quantitative estimates of minimum per capita requirements for 'decent living standards' in the Global South provide a robustness check of poverty-alleviation and hunger outcomes. The LED scenario meets or significantly exceeds minimum thresholds for all major activity variables including residential floorspace, appliances, mobility, food and mate</w:t>
      </w:r>
      <w:r>
        <w:t>rial goods (see discussion below in separate Section on SDG1</w:t>
      </w:r>
      <w:r w:rsidRPr="00DC38FF">
        <w:t>). Resulting energy demand in the Global South is around 150 EJ in 2050, equivalent to 21 GJ/capita. This is in line with the estimated range of energy required to ensure decent living standards of 12 - 26 GJ/capita</w:t>
      </w:r>
      <w:r w:rsidRPr="00442A79">
        <w:rPr>
          <w:noProof/>
          <w:vertAlign w:val="superscript"/>
        </w:rPr>
        <w:t>6</w:t>
      </w:r>
      <w:r w:rsidRPr="00DC38FF">
        <w:t>. However, the amount of energy services this level of final energy can provide would be significantly higher in the LED scenario as energy-service efficiencies are strongly improved (relative to the current technologies and practices on which the decent living standards are calculated). LED also assures ample 3130 kcal/day/capita food provision which is much more favourable than in comparable stringent climate mitigation scenarios (</w:t>
      </w:r>
      <w:r>
        <w:t xml:space="preserve">see </w:t>
      </w:r>
      <w:r w:rsidRPr="00DC38FF">
        <w:t xml:space="preserve">Figure 7 panel </w:t>
      </w:r>
      <w:proofErr w:type="spellStart"/>
      <w:r w:rsidRPr="00DC38FF">
        <w:rPr>
          <w:b/>
        </w:rPr>
        <w:t>a</w:t>
      </w:r>
      <w:proofErr w:type="spellEnd"/>
      <w:r>
        <w:rPr>
          <w:b/>
        </w:rPr>
        <w:t xml:space="preserve"> </w:t>
      </w:r>
      <w:r w:rsidRPr="00D304E0">
        <w:t>in Main text</w:t>
      </w:r>
      <w:r w:rsidRPr="00DC38FF">
        <w:t xml:space="preserve">). LEDs low energy demand, coupled with structural changes in energy end-use and supply, mitigate against large-scale land-use conflict between food and bioenergy and negative emission technologies that characterize more supply-side oriented mitigation scenarios. The strong evidence of poverty and hunger alleviation in the LED scenario does not </w:t>
      </w:r>
      <w:proofErr w:type="gramStart"/>
      <w:r w:rsidRPr="00DC38FF">
        <w:t>take into account</w:t>
      </w:r>
      <w:proofErr w:type="gramEnd"/>
      <w:r w:rsidRPr="00DC38FF">
        <w:t xml:space="preserve"> potential within-country distributional inequality.</w:t>
      </w:r>
    </w:p>
    <w:p w14:paraId="5C265776" w14:textId="77777777" w:rsidR="00B44320" w:rsidRPr="00DC38FF" w:rsidRDefault="00B44320" w:rsidP="007D1114">
      <w:pPr>
        <w:spacing w:line="276" w:lineRule="auto"/>
      </w:pPr>
    </w:p>
    <w:p w14:paraId="45F63EAE" w14:textId="71F9D544" w:rsidR="00B44320" w:rsidRDefault="00B44320" w:rsidP="007D1114">
      <w:pPr>
        <w:spacing w:line="276" w:lineRule="auto"/>
        <w:rPr>
          <w:ins w:id="952" w:author="GRUEBLER Arnulf" w:date="2018-02-19T11:10:00Z"/>
        </w:rPr>
      </w:pPr>
      <w:r w:rsidRPr="00DC38FF">
        <w:rPr>
          <w:b/>
        </w:rPr>
        <w:t xml:space="preserve">SDG 3: </w:t>
      </w:r>
      <w:commentRangeStart w:id="953"/>
      <w:r w:rsidRPr="00DC38FF">
        <w:rPr>
          <w:b/>
        </w:rPr>
        <w:t>Health</w:t>
      </w:r>
      <w:commentRangeEnd w:id="953"/>
      <w:r w:rsidR="000E2A58">
        <w:rPr>
          <w:rStyle w:val="CommentReference"/>
          <w:lang w:val="en-US"/>
        </w:rPr>
        <w:commentReference w:id="953"/>
      </w:r>
      <w:r w:rsidRPr="00DC38FF">
        <w:rPr>
          <w:b/>
        </w:rPr>
        <w:br/>
      </w:r>
      <w:r w:rsidRPr="00DC38FF">
        <w:t>The major implications of the LED scenario for human health is a three-fold reduction in air pollutants, which is the major energy-related cause of mortality</w:t>
      </w:r>
      <w:r w:rsidRPr="004D130F">
        <w:rPr>
          <w:noProof/>
          <w:vertAlign w:val="superscript"/>
        </w:rPr>
        <w:t>75</w:t>
      </w:r>
      <w:r w:rsidRPr="00DC38FF">
        <w:t>.</w:t>
      </w:r>
      <w:r w:rsidRPr="00DC38FF">
        <w:rPr>
          <w:b/>
          <w:i/>
        </w:rPr>
        <w:t xml:space="preserve"> </w:t>
      </w:r>
      <w:r w:rsidRPr="00DC38FF">
        <w:t xml:space="preserve">Local air pollutants from indoor combustion of traditional biomass fuels are eliminated as these are completely phased out in LED by 2030. </w:t>
      </w:r>
      <w:r w:rsidRPr="00DC38FF">
        <w:rPr>
          <w:highlight w:val="yellow"/>
        </w:rPr>
        <w:fldChar w:fldCharType="begin"/>
      </w:r>
      <w:r w:rsidRPr="00DC38FF">
        <w:rPr>
          <w:highlight w:val="yellow"/>
        </w:rPr>
        <w:instrText>ADDIN EN.CITE</w:instrText>
      </w:r>
      <w:r w:rsidRPr="00DC38FF">
        <w:rPr>
          <w:highlight w:val="yellow"/>
        </w:rPr>
        <w:fldChar w:fldCharType="end"/>
      </w:r>
      <w:r w:rsidRPr="00DC38FF">
        <w:t>Air pollutants like black carbon or sulphates which are co-emitted during combustion processes and lead to respiratory diseases</w:t>
      </w:r>
      <w:r w:rsidRPr="004D130F">
        <w:rPr>
          <w:noProof/>
          <w:vertAlign w:val="superscript"/>
        </w:rPr>
        <w:t>76</w:t>
      </w:r>
      <w:r w:rsidRPr="00DC38FF">
        <w:t xml:space="preserve"> are also reduced substantially with the rapid phase out of fossil fuels (</w:t>
      </w:r>
      <w:r>
        <w:t xml:space="preserve">see </w:t>
      </w:r>
      <w:r w:rsidRPr="00DC38FF">
        <w:t xml:space="preserve">Figure 7 panels </w:t>
      </w:r>
      <w:r w:rsidRPr="00DC38FF">
        <w:rPr>
          <w:b/>
        </w:rPr>
        <w:t>b</w:t>
      </w:r>
      <w:r w:rsidRPr="00DC38FF">
        <w:t xml:space="preserve"> and </w:t>
      </w:r>
      <w:r w:rsidRPr="00DC38FF">
        <w:rPr>
          <w:b/>
        </w:rPr>
        <w:t>c</w:t>
      </w:r>
      <w:r>
        <w:rPr>
          <w:b/>
        </w:rPr>
        <w:t xml:space="preserve"> </w:t>
      </w:r>
      <w:r>
        <w:t>in Main text</w:t>
      </w:r>
      <w:r w:rsidRPr="00DC38FF">
        <w:t xml:space="preserve">).  </w:t>
      </w:r>
    </w:p>
    <w:p w14:paraId="726BC320" w14:textId="2385B665" w:rsidR="00D10AD4" w:rsidRDefault="00D10AD4" w:rsidP="00D10AD4">
      <w:pPr>
        <w:rPr>
          <w:ins w:id="954" w:author="GRUEBLER Arnulf" w:date="2018-02-19T11:10:00Z"/>
        </w:rPr>
      </w:pPr>
      <w:ins w:id="955" w:author="GRUEBLER Arnulf" w:date="2018-02-19T11:10:00Z">
        <w:r>
          <w:t xml:space="preserve">Air quality and health impacts of LED were quantified by linking MESSAGE-GLOBIOM with the </w:t>
        </w:r>
        <w:r w:rsidRPr="0079482E">
          <w:t>Greenhouse Gas and Air Pollution Interactions and Synergies (GAINS) model</w:t>
        </w:r>
        <w:r>
          <w:t xml:space="preserve">. GAINS projects emissions of air pollutants while considering air pollution policies and standards, computes the ambient concentrations of fine particles and associated premature mortality rates (Amann et al., </w:t>
        </w:r>
        <w:commentRangeStart w:id="956"/>
        <w:r>
          <w:t>2011</w:t>
        </w:r>
      </w:ins>
      <w:commentRangeEnd w:id="956"/>
      <w:ins w:id="957" w:author="GRUEBLER Arnulf" w:date="2018-02-19T11:11:00Z">
        <w:r>
          <w:rPr>
            <w:rStyle w:val="CommentReference"/>
            <w:lang w:val="en-US"/>
          </w:rPr>
          <w:commentReference w:id="956"/>
        </w:r>
      </w:ins>
      <w:ins w:id="958" w:author="GRUEBLER Arnulf" w:date="2018-02-19T11:10:00Z">
        <w:r>
          <w:t xml:space="preserve">). </w:t>
        </w:r>
        <w:r w:rsidRPr="00C746F3">
          <w:t>While emissions are calculated globally, ambient concentration calculations in GAINS focus on certain geographical areas</w:t>
        </w:r>
        <w:r>
          <w:rPr>
            <w:rStyle w:val="FootnoteReference"/>
          </w:rPr>
          <w:footnoteReference w:id="9"/>
        </w:r>
        <w:r w:rsidRPr="00C746F3">
          <w:t xml:space="preserve">. Covered </w:t>
        </w:r>
      </w:ins>
      <w:ins w:id="961" w:author="GRUEBLER Arnulf" w:date="2018-02-19T11:11:00Z">
        <w:r>
          <w:t xml:space="preserve">GAINS </w:t>
        </w:r>
      </w:ins>
      <w:ins w:id="962" w:author="GRUEBLER Arnulf" w:date="2018-02-19T11:10:00Z">
        <w:r w:rsidRPr="00C746F3">
          <w:t xml:space="preserve">regions </w:t>
        </w:r>
      </w:ins>
      <w:ins w:id="963" w:author="GRUEBLER Arnulf" w:date="2018-02-19T11:11:00Z">
        <w:r>
          <w:t>represent a</w:t>
        </w:r>
      </w:ins>
      <w:ins w:id="964" w:author="GRUEBLER Arnulf" w:date="2018-02-19T11:10:00Z">
        <w:r w:rsidRPr="00C746F3">
          <w:t xml:space="preserve"> population of about 4.8 billion in 2015 or about </w:t>
        </w:r>
        <w:r>
          <w:t>two-thirds</w:t>
        </w:r>
        <w:r w:rsidRPr="00C746F3">
          <w:t xml:space="preserve"> of the world population.</w:t>
        </w:r>
        <w:r>
          <w:t xml:space="preserve"> </w:t>
        </w:r>
      </w:ins>
    </w:p>
    <w:p w14:paraId="1A40BE5E" w14:textId="77777777" w:rsidR="00D10AD4" w:rsidRDefault="00D10AD4" w:rsidP="00D10AD4">
      <w:pPr>
        <w:rPr>
          <w:ins w:id="965" w:author="GRUEBLER Arnulf" w:date="2018-02-19T11:12:00Z"/>
        </w:rPr>
      </w:pPr>
      <w:ins w:id="966" w:author="GRUEBLER Arnulf" w:date="2018-02-19T11:10:00Z">
        <w:r>
          <w:t xml:space="preserve"> </w:t>
        </w:r>
      </w:ins>
      <w:ins w:id="967" w:author="GRUEBLER Arnulf" w:date="2018-02-19T11:12:00Z">
        <w:r>
          <w:t>The significant energy demand decrease in the LED scenario in 2050 is associated with health co-benefits, in line with earlier studies</w:t>
        </w:r>
        <w:r>
          <w:fldChar w:fldCharType="begin"/>
        </w:r>
        <w:r>
          <w:instrText xml:space="preserve"> ADDIN ZOTERO_ITEM CSL_CITATION {"citationID":"ai2b2qfuor","properties":{"formattedCitation":"{\\rtf \\super 1,2\\nosupersub{}}","plainCitation":"1,2"},"citationItems":[{"id":10281,"uris":["http://zotero.org/groups/14748/items/U58JGQT8"],"uri":["http://zotero.org/groups/14748/items/U58JGQT8"],"itemData":{"id":10281,"type":"article-journal","title":"Climate policies can help resolve energy security and air pollution challenges","container-title":"Climatic Change","page":"479-494","volume":"119","issue":"2","source":"link.springer.com","abstract":"This paper assesses three key energy sustainability objectives: energy security improvement, climate change mitigation, and the reduction of air pollution and its human health impacts. We explain how the common practice of narrowly focusing on singular issues ignores potentially enormous synergies, highlighting the need for a paradigm shift toward more holistic policy approaches. Our analysis of a large ensemble of alternate energy-climate futures, developed using MESSAGE, an integrated assessment model, shows that stringent climate change policy offers a strategic entry point along the path to energy sustainability in several dimensions. Concerted decarbonization efforts can lead to improved air quality, thereby reducing energy-related health impacts worldwide: upwards of 2–32 million fewer disability-adjusted life years in 2030, depending on the aggressiveness of the air pollution policies foreseen in the baseline. At the same time, low-carbon technologies and energy-efficiency improvements can help to further the energy security goals of individual countries and regions by promoting a more dependable, resilient, and diversified energy portfolio. The cost savings of these climate policy synergies are potentially enormous: $100–600 billion annually by 2030 in reduced pollution control and energy security expenditures (0.1–0.7 % of GDP). Novel aspects of this paper include an explicit quantification of the health-related co-benefits of present and future air pollution control policies; an analysis of how future constraints on regional trade could influence energy security; a detailed assessment of energy expenditures showing where financing needs to flow in order to achieve the multiple energy sustainability objectives; and a quantification of the relationships between different fulfillment levels for energy security and air pollution goals and the probability of reaching the 2 °C climate target.","DOI":"10.1007/s10584-013-0710-y","ISSN":"0165-0009, 1573-1480","journalAbbreviation":"Climatic Change","language":"en","author":[{"family":"McCollum","given":"David L."},{"family":"Krey","given":"Volker"},{"family":"Riahi","given":"Keywan"},{"family":"Kolp","given":"Peter"},{"family":"Grubler","given":"Arnulf"},{"family":"Makowski","given":"Marek"},{"family":"Nakicenovic","given":"Nebojsa"}],"issued":{"date-parts":[["2013",7,1]]}}},{"id":3469,"uris":["http://zotero.org/groups/14748/items/MGBTFWSS"],"uri":["http://zotero.org/groups/14748/items/MGBTFWSS"],"itemData":{"id":3469,"type":"article-journal","title":"Co-benefits of post-2012 global climate mitigation policies","container-title":"Mitigation and Adaptation Strategies for Global Change","page":"801-824","volume":"18","issue":"6","source":"link.springer.com","abstract":"This paper provides an analysis of co-benefits for traditional air pollutants made possible through global climate policies using the Greenhouse Gas and Air Pollution Interactions and Synergies (GAINS) model in the time horizon up to 2050. The impact analysis is based on projections of energy consumption provided by the Prospective Outlook for the Long term Energy System (POLES) model for a scenario without any global greenhouse gas mitigation efforts, and for a 2°C climate policy scenario which assumes internationally coordinated action to mitigate climate change. Outcomes of the analysis are reported globally and for key world regions: the European Union (EU), China, India and the United States. The assessment takes into account current air pollution control legislation in each country. Expenditures on air pollution control under the global climate mitigation regime are reduced in 2050 by 250 billion € when compared to the case without climate measures. Around one third of financial co-benefits estimated world-wide in this study by 2050 occur in China, while an annual cost saving of 35 billion (Euros) € is estimated for the EU if the current air pollution legislation and climate policies are adopted in parallel. Health impacts of air pollution are quantified in terms of loss of life expectancy related to the exposure from anthropogenic emissions of fine particles, as well as in terms of premature mortality due to ground-level ozone. For example in China, current ambient concentrations of particulate matter are responsible for about 40 months-losses in the average life expectancy. In 2050, the climate strategies reduce this indicator by 50 %. Decrease of ozone concentrations estimated for the climate scenario might save nearly 20,000 cases of premature death per year. Similarly significant are reductions of impacts on ecosystems due to acidification and eutrophication.","DOI":"10.1007/s11027-012-9390-6","ISSN":"1381-2386, 1573-1596","journalAbbreviation":"Mitig Adapt Strateg Glob Change","language":"en","author":[{"family":"Rafaj","given":"Peter"},{"family":"Schöpp","given":"Wolfgang"},{"family":"Russ","given":"Peter"},{"family":"Heyes","given":"Chris"},{"family":"Amann","given":"Markus"}],"issued":{"date-parts":[["2013",8,1]]}}}],"schema":"https://github.com/citation-style-language/schema/raw/master/csl-citation.json"} </w:instrText>
        </w:r>
        <w:r>
          <w:fldChar w:fldCharType="separate"/>
        </w:r>
        <w:r w:rsidRPr="00CB1634">
          <w:rPr>
            <w:rFonts w:ascii="Calibri" w:hAnsi="Calibri" w:cs="Times New Roman"/>
            <w:vertAlign w:val="superscript"/>
          </w:rPr>
          <w:t>1,2</w:t>
        </w:r>
        <w:r>
          <w:fldChar w:fldCharType="end"/>
        </w:r>
        <w:r>
          <w:t>. The major implication is that emissions of key air pollutants – fine particles (PM</w:t>
        </w:r>
        <w:r w:rsidRPr="00B756CE">
          <w:rPr>
            <w:vertAlign w:val="subscript"/>
          </w:rPr>
          <w:t>2.5</w:t>
        </w:r>
        <w:r>
          <w:t xml:space="preserve">) and its precursors, e.g., black carbon (BC), </w:t>
        </w:r>
        <w:proofErr w:type="spellStart"/>
        <w:r>
          <w:t>sulfur</w:t>
        </w:r>
        <w:proofErr w:type="spellEnd"/>
        <w:r>
          <w:t xml:space="preserve"> dioxide (SO</w:t>
        </w:r>
        <w:r w:rsidRPr="00B756CE">
          <w:rPr>
            <w:vertAlign w:val="subscript"/>
          </w:rPr>
          <w:t>2</w:t>
        </w:r>
        <w:r>
          <w:t>), nitrogen oxides (NO</w:t>
        </w:r>
        <w:r w:rsidRPr="00B756CE">
          <w:rPr>
            <w:vertAlign w:val="subscript"/>
          </w:rPr>
          <w:t>x</w:t>
        </w:r>
        <w:r>
          <w:t>) - are reduced substantially due to the phase-out of combustion processes on the demand- and supply-side of the energy system (</w:t>
        </w:r>
        <w:r w:rsidRPr="00CB1634">
          <w:t xml:space="preserve">see Figure 7 panels </w:t>
        </w:r>
        <w:r>
          <w:t>b and c in Main text). Emissions of PM</w:t>
        </w:r>
        <w:r w:rsidRPr="00B756CE">
          <w:rPr>
            <w:vertAlign w:val="subscript"/>
          </w:rPr>
          <w:t>2.5</w:t>
        </w:r>
        <w:r>
          <w:t>, the major energy-related cause of mortality</w:t>
        </w:r>
        <w:r>
          <w:fldChar w:fldCharType="begin"/>
        </w:r>
        <w:r>
          <w:instrText xml:space="preserve"> ADDIN ZOTERO_ITEM CSL_CITATION {"citationID":"a1p84httn4b","properties":{"formattedCitation":"{\\rtf \\super 3\\nosupersub{}}","plainCitation":"3"},"citationItems":[{"id":4352,"uris":["http://zotero.org/groups/14748/items/89BKTA9F"],"uri":["http://zotero.org/groups/14748/items/89BKTA9F"],"itemData":{"id":4352,"type":"article-journal","title":"Global anthropogenic emissions of particulate matter including black carbon","container-title":"Atmospheric Chemistry and Physics","page":"8681–8723","volume":"17","issue":"14","DOI":"10.5194/acp-17-8681-2017","author":[{"family":"Klimont","given":"Z."},{"family":"Kupiainen","given":"K."},{"family":"Heyes","given":"C."},{"family":"Purohit","given":"P."},{"family":"Cofala","given":"J."},{"family":"Rafaj","given":"P."},{"family":"Borken-Kleefeld","given":"J."},{"family":"Schöpp","given":"W."}],"issued":{"date-parts":[["2017"]]}}}],"schema":"https://github.com/citation-style-language/schema/raw/master/csl-citation.json"} </w:instrText>
        </w:r>
        <w:r>
          <w:fldChar w:fldCharType="separate"/>
        </w:r>
        <w:r w:rsidRPr="00CB1634">
          <w:rPr>
            <w:rFonts w:ascii="Calibri" w:hAnsi="Calibri" w:cs="Times New Roman"/>
            <w:vertAlign w:val="superscript"/>
          </w:rPr>
          <w:t>3</w:t>
        </w:r>
        <w:r>
          <w:fldChar w:fldCharType="end"/>
        </w:r>
        <w:r>
          <w:t>, are more than halved globally between 2015 and 2050 in the LED scenario, and reduced to about one-third in case of SO</w:t>
        </w:r>
        <w:r w:rsidRPr="00B756CE">
          <w:rPr>
            <w:vertAlign w:val="subscript"/>
          </w:rPr>
          <w:t>2</w:t>
        </w:r>
        <w:r>
          <w:t xml:space="preserve"> and NO</w:t>
        </w:r>
        <w:r w:rsidRPr="00B756CE">
          <w:rPr>
            <w:vertAlign w:val="subscript"/>
          </w:rPr>
          <w:t>x</w:t>
        </w:r>
        <w:r>
          <w:t>. Indoor air pollution is practically eliminated as the combustion of traditional solid fuels is completely phased out in LED by 2030.</w:t>
        </w:r>
      </w:ins>
    </w:p>
    <w:p w14:paraId="40D3E6ED" w14:textId="547D8C02" w:rsidR="00D10AD4" w:rsidRDefault="00D10AD4" w:rsidP="00D10AD4">
      <w:pPr>
        <w:rPr>
          <w:ins w:id="968" w:author="GRUEBLER Arnulf" w:date="2018-02-19T11:12:00Z"/>
        </w:rPr>
      </w:pPr>
      <w:ins w:id="969" w:author="GRUEBLER Arnulf" w:date="2018-02-19T11:12:00Z">
        <w:r>
          <w:t xml:space="preserve">As shown in Figure SI-7-1, </w:t>
        </w:r>
      </w:ins>
      <w:ins w:id="970" w:author="GRUEBLER Arnulf" w:date="2018-02-19T11:13:00Z">
        <w:r>
          <w:t xml:space="preserve">the </w:t>
        </w:r>
      </w:ins>
      <w:ins w:id="971" w:author="GRUEBLER Arnulf" w:date="2018-02-19T11:12:00Z">
        <w:r>
          <w:t>low-demand strateg</w:t>
        </w:r>
      </w:ins>
      <w:ins w:id="972" w:author="GRUEBLER Arnulf" w:date="2018-02-19T11:13:00Z">
        <w:r>
          <w:t>y described by</w:t>
        </w:r>
      </w:ins>
      <w:ins w:id="973" w:author="GRUEBLER Arnulf" w:date="2018-02-19T11:12:00Z">
        <w:r>
          <w:t xml:space="preserve"> LED are more </w:t>
        </w:r>
      </w:ins>
      <w:ins w:id="974" w:author="GRUEBLER Arnulf" w:date="2018-02-19T11:13:00Z">
        <w:r>
          <w:t>effective</w:t>
        </w:r>
      </w:ins>
      <w:ins w:id="975" w:author="GRUEBLER Arnulf" w:date="2018-02-19T11:12:00Z">
        <w:r>
          <w:t xml:space="preserve"> in avoiding air pollutants than </w:t>
        </w:r>
      </w:ins>
      <w:ins w:id="976" w:author="GRUEBLER Arnulf" w:date="2018-02-19T11:14:00Z">
        <w:r>
          <w:t xml:space="preserve">a </w:t>
        </w:r>
      </w:ins>
      <w:ins w:id="977" w:author="GRUEBLER Arnulf" w:date="2018-02-19T11:12:00Z">
        <w:r>
          <w:t xml:space="preserve">scenario attaining the same </w:t>
        </w:r>
        <w:r w:rsidRPr="00746065">
          <w:t xml:space="preserve">1.5°C </w:t>
        </w:r>
        <w:r>
          <w:t xml:space="preserve">climate stabilization target </w:t>
        </w:r>
      </w:ins>
      <w:ins w:id="978" w:author="GRUEBLER Arnulf" w:date="2018-02-19T11:14:00Z">
        <w:r>
          <w:t xml:space="preserve">that </w:t>
        </w:r>
      </w:ins>
      <w:ins w:id="979" w:author="GRUEBLER Arnulf" w:date="2018-02-19T11:12:00Z">
        <w:r>
          <w:t>focus</w:t>
        </w:r>
      </w:ins>
      <w:ins w:id="980" w:author="GRUEBLER Arnulf" w:date="2018-02-19T11:14:00Z">
        <w:r>
          <w:t>es</w:t>
        </w:r>
      </w:ins>
      <w:ins w:id="981" w:author="GRUEBLER Arnulf" w:date="2018-02-19T11:12:00Z">
        <w:r>
          <w:t xml:space="preserve"> on supply-side solutions. </w:t>
        </w:r>
      </w:ins>
      <w:ins w:id="982" w:author="GRUEBLER Arnulf" w:date="2018-02-19T11:14:00Z">
        <w:r>
          <w:t xml:space="preserve">There, </w:t>
        </w:r>
      </w:ins>
      <w:ins w:id="983" w:author="GRUEBLER Arnulf" w:date="2018-02-19T11:12:00Z">
        <w:r>
          <w:t>global emissions of SO</w:t>
        </w:r>
        <w:r w:rsidRPr="00B756CE">
          <w:rPr>
            <w:vertAlign w:val="subscript"/>
          </w:rPr>
          <w:t>2</w:t>
        </w:r>
        <w:r>
          <w:t>, PM</w:t>
        </w:r>
        <w:r w:rsidRPr="00B756CE">
          <w:rPr>
            <w:vertAlign w:val="subscript"/>
          </w:rPr>
          <w:t>2.5</w:t>
        </w:r>
        <w:r>
          <w:t xml:space="preserve"> and NO</w:t>
        </w:r>
        <w:r w:rsidRPr="00B756CE">
          <w:rPr>
            <w:vertAlign w:val="subscript"/>
          </w:rPr>
          <w:t>x</w:t>
        </w:r>
        <w:r>
          <w:t xml:space="preserve"> </w:t>
        </w:r>
      </w:ins>
      <w:ins w:id="984" w:author="GRUEBLER Arnulf" w:date="2018-02-19T11:15:00Z">
        <w:r>
          <w:t xml:space="preserve">in 2050 </w:t>
        </w:r>
      </w:ins>
      <w:ins w:id="985" w:author="GRUEBLER Arnulf" w:date="2018-02-19T11:12:00Z">
        <w:r>
          <w:t xml:space="preserve">are 1.5 to 2 times higher than in LED. If the low-demand transformations of the energy system are combined with an adoption of policies to achieve a maximum feasible reduction (MFR) of emissions, air pollutants </w:t>
        </w:r>
      </w:ins>
      <w:ins w:id="986" w:author="GRUEBLER Arnulf" w:date="2018-02-19T11:15:00Z">
        <w:r>
          <w:t xml:space="preserve">can </w:t>
        </w:r>
      </w:ins>
      <w:ins w:id="987" w:author="GRUEBLER Arnulf" w:date="2018-02-19T11:12:00Z">
        <w:r>
          <w:t>are further reduced by 40-50%.</w:t>
        </w:r>
      </w:ins>
    </w:p>
    <w:p w14:paraId="1C4EF694" w14:textId="77777777" w:rsidR="00D10AD4" w:rsidRDefault="00D10AD4" w:rsidP="00D10AD4">
      <w:pPr>
        <w:rPr>
          <w:ins w:id="988" w:author="GRUEBLER Arnulf" w:date="2018-02-19T11:12:00Z"/>
        </w:rPr>
      </w:pPr>
    </w:p>
    <w:p w14:paraId="1C56557F" w14:textId="77777777" w:rsidR="00D10AD4" w:rsidRDefault="00D10AD4" w:rsidP="00D10AD4">
      <w:pPr>
        <w:jc w:val="center"/>
        <w:rPr>
          <w:ins w:id="989" w:author="GRUEBLER Arnulf" w:date="2018-02-19T11:12:00Z"/>
        </w:rPr>
      </w:pPr>
      <w:ins w:id="990" w:author="GRUEBLER Arnulf" w:date="2018-02-19T11:12:00Z">
        <w:r w:rsidRPr="00D7112E">
          <w:rPr>
            <w:noProof/>
          </w:rPr>
          <w:drawing>
            <wp:inline distT="0" distB="0" distL="0" distR="0" wp14:anchorId="28847328" wp14:editId="7C4297E0">
              <wp:extent cx="4320412" cy="306705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8414" cy="3072731"/>
                      </a:xfrm>
                      <a:prstGeom prst="rect">
                        <a:avLst/>
                      </a:prstGeom>
                      <a:noFill/>
                      <a:ln>
                        <a:noFill/>
                      </a:ln>
                    </pic:spPr>
                  </pic:pic>
                </a:graphicData>
              </a:graphic>
            </wp:inline>
          </w:drawing>
        </w:r>
      </w:ins>
    </w:p>
    <w:p w14:paraId="371AB8C9" w14:textId="0187EDD1" w:rsidR="00D10AD4" w:rsidRDefault="00D10AD4" w:rsidP="00D10AD4">
      <w:pPr>
        <w:rPr>
          <w:ins w:id="991" w:author="GRUEBLER Arnulf" w:date="2018-02-19T11:12:00Z"/>
        </w:rPr>
      </w:pPr>
      <w:ins w:id="992" w:author="GRUEBLER Arnulf" w:date="2018-02-19T11:12:00Z">
        <w:r>
          <w:t xml:space="preserve">Figure SI-7-1. Global air pollutant emissions in 2015 and in </w:t>
        </w:r>
      </w:ins>
      <w:ins w:id="993" w:author="GRUEBLER Arnulf" w:date="2018-02-19T11:15:00Z">
        <w:r>
          <w:t xml:space="preserve">2050 for </w:t>
        </w:r>
      </w:ins>
      <w:ins w:id="994" w:author="GRUEBLER Arnulf" w:date="2018-02-19T11:12:00Z">
        <w:r>
          <w:t xml:space="preserve">selected scenarios.  </w:t>
        </w:r>
      </w:ins>
    </w:p>
    <w:p w14:paraId="172FD415" w14:textId="77777777" w:rsidR="00D10AD4" w:rsidRDefault="00D10AD4" w:rsidP="00D10AD4">
      <w:pPr>
        <w:rPr>
          <w:ins w:id="995" w:author="GRUEBLER Arnulf" w:date="2018-02-19T11:12:00Z"/>
        </w:rPr>
      </w:pPr>
    </w:p>
    <w:p w14:paraId="20E7F409" w14:textId="77777777" w:rsidR="00D10AD4" w:rsidRPr="00175DD9" w:rsidRDefault="00D10AD4" w:rsidP="00D10AD4">
      <w:pPr>
        <w:rPr>
          <w:ins w:id="996" w:author="GRUEBLER Arnulf" w:date="2018-02-19T11:12:00Z"/>
          <w:i/>
        </w:rPr>
      </w:pPr>
      <w:ins w:id="997" w:author="GRUEBLER Arnulf" w:date="2018-02-19T11:12:00Z">
        <w:r w:rsidRPr="00175DD9">
          <w:rPr>
            <w:i/>
          </w:rPr>
          <w:t>Methodology for health impacts calculation</w:t>
        </w:r>
      </w:ins>
    </w:p>
    <w:p w14:paraId="7D89BEE7" w14:textId="77777777" w:rsidR="00D10AD4" w:rsidRDefault="00D10AD4" w:rsidP="00D10AD4">
      <w:pPr>
        <w:rPr>
          <w:ins w:id="998" w:author="GRUEBLER Arnulf" w:date="2018-02-19T11:12:00Z"/>
        </w:rPr>
      </w:pPr>
    </w:p>
    <w:p w14:paraId="286DA89E" w14:textId="77777777" w:rsidR="00D10AD4" w:rsidRDefault="00D10AD4" w:rsidP="00D10AD4">
      <w:pPr>
        <w:rPr>
          <w:ins w:id="999" w:author="GRUEBLER Arnulf" w:date="2018-02-19T11:12:00Z"/>
        </w:rPr>
      </w:pPr>
      <w:ins w:id="1000" w:author="GRUEBLER Arnulf" w:date="2018-02-19T11:12:00Z">
        <w:r>
          <w:t>GAINS estimates ambient concentration levels of PM</w:t>
        </w:r>
        <w:r w:rsidRPr="00B756CE">
          <w:rPr>
            <w:vertAlign w:val="subscript"/>
          </w:rPr>
          <w:t>2.5</w:t>
        </w:r>
        <w:r>
          <w:t xml:space="preserve"> from the emissions of PM</w:t>
        </w:r>
        <w:r w:rsidRPr="00B756CE">
          <w:rPr>
            <w:vertAlign w:val="subscript"/>
          </w:rPr>
          <w:t>2.5</w:t>
        </w:r>
        <w:r>
          <w:t xml:space="preserve"> and its precursor pollutants using reduced form atmospheric transfer coefficients which have been developed as a linear approximation to full atmospheric chemistry transport model simulations</w:t>
        </w:r>
        <w:r>
          <w:fldChar w:fldCharType="begin"/>
        </w:r>
        <w:r>
          <w:instrText xml:space="preserve"> ADDIN ZOTERO_ITEM CSL_CITATION {"citationID":"a2ao45r99kf","properties":{"formattedCitation":"{\\rtf \\super 4,5\\nosupersub{}}","plainCitation":"4,5"},"citationItems":[{"id":199,"uris":["http://zotero.org/groups/14748/items/IXA37ZUS"],"uri":["http://zotero.org/groups/14748/items/IXA37ZUS"],"itemData":{"id":199,"type":"article-journal","title":"Cost-effective control of air quality and greenhouse gases in Europe: Modeling and policy applications","container-title":"Environmental Modelling &amp; Software","page":"1489-1501","volume":"26","issue":"12","source":"ScienceDirect","abstract":"Environmental policies in Europe have successfully eliminated the most visible and immediate harmful effects of air pollution in the last decades. However, there is ample and robust scientific evidence that even at present rates Europe’s emissions to the atmosphere pose a significant threat to human health, ecosystems and the global climate, though in a less visible and immediate way. As many of the ‘low hanging fruits’ have been harvested by now, further action will place higher demands on economic resources, especially at a time when resources are strained by an economic crisis. In addition, interactions and interdependencies of the various measures could even lead to counter-productive outcomes of strategies if they are ignored.\n\nIntegrated assessment models, such as the GAINS (Greenhouse gas – Air pollution Interactions and Synergies) model, have been developed to identify portfolios of measures that improve air quality and reduce greenhouse gas emissions at least cost. Such models bring together scientific knowledge and quality-controlled data on future socio-economic driving forces of emissions, on the technical and economic features of the available emission control options, on the chemical transformation and dispersion of pollutants in the atmosphere, and the resulting impacts on human health and the environment. The GAINS model and its predecessor have been used to inform the key negotiations on air pollution control agreements in Europe during the last two decades.\n\nThis paper describes the methodological approach of the GAINS model and its components. It presents a recent policy analysis that explores the likely future development of emissions and air quality in Europe in the absence of further policy measures, and assesses the potential and costs for further environmental improvements. To inform the forthcoming negotiations on the revision of the Gothenburg Protocol of the Convention on Long-range Transboundary Air Pollution, the paper discusses the implications of alternative formulations of environmental policy targets on a cost-effective allocation of further mitigation measures.","DOI":"10.1016/j.envsoft.2011.07.012","ISSN":"1364-8152","shortTitle":"Cost-effective control of air quality and greenhouse gases in Europe","author":[{"family":"Amann","given":"Markus"},{"family":"Bertok","given":"Imrich"},{"family":"Borken-Kleefeld","given":"Jens"},{"family":"Cofala","given":"Janusz"},{"family":"Heyes","given":"Chris"},{"family":"Höglund-Isaksson","given":"Lena"},{"family":"Klimont","given":"Zbigniew"},{"family":"Nguyen","given":"Binh"},{"family":"Posch","given":"Maximilian"},{"family":"Rafaj","given":"Peter"},{"family":"Sandler","given":"Robert"},{"family":"Schöpp","given":"Wolfgang"},{"family":"Wagner","given":"Fabian"},{"family":"Winiwarter","given":"Wilfried"}],"issued":{"date-parts":[["2011"]],"season":"Dezember"}}},{"id":3164,"uris":["http://zotero.org/groups/14748/items/T92ZEJ2T"],"uri":["http://zotero.org/groups/14748/items/T92ZEJ2T"],"itemData":{"id":3164,"type":"article-journal","title":"Modelling PM2.5 impact indicators in Europe: Health effects and legal compliance","container-title":"Environmental Modelling &amp; Software","page":"201-211","volume":"74","source":"CrossRef","DOI":"10.1016/j.envsoft.2015.02.022","ISSN":"13648152","shortTitle":"Modelling PM2.5 impact indicators in Europe","language":"en","author":[{"family":"Kiesewetter","given":"Gregor"},{"family":"Schoepp","given":"Wolfgang"},{"family":"Heyes","given":"Chris"},{"family":"Amann","given":"Markus"}],"issued":{"date-parts":[["2015",12]]}}}],"schema":"https://github.com/citation-style-language/schema/raw/master/csl-citation.json"} </w:instrText>
        </w:r>
        <w:r>
          <w:fldChar w:fldCharType="separate"/>
        </w:r>
        <w:r w:rsidRPr="00CB1634">
          <w:rPr>
            <w:rFonts w:ascii="Calibri" w:hAnsi="Calibri" w:cs="Times New Roman"/>
            <w:vertAlign w:val="superscript"/>
          </w:rPr>
          <w:t>4,5</w:t>
        </w:r>
        <w:r>
          <w:fldChar w:fldCharType="end"/>
        </w:r>
        <w:r>
          <w:t xml:space="preserve">. Concentrations are calculated at a resolution of 0.125° longitude × 0.0625° latitude (roughly 7×7km) for Europe, and at a resolution of 0.5° × 0.5° outside Europe. However, to reflect local concentration gradients in cities (“urban increments”), concentrations in cities &gt;100,000 inhabitants are calculated explicitly beyond grid resolution, using a downscaling methodology which </w:t>
        </w:r>
        <w:proofErr w:type="gramStart"/>
        <w:r>
          <w:t>takes into account</w:t>
        </w:r>
        <w:proofErr w:type="gramEnd"/>
        <w:r>
          <w:t xml:space="preserve"> local variations of PM emissions from low-level sources such as road transport, cooking and heating.</w:t>
        </w:r>
      </w:ins>
    </w:p>
    <w:p w14:paraId="11EA8341" w14:textId="77777777" w:rsidR="00D10AD4" w:rsidRDefault="00D10AD4" w:rsidP="00D10AD4">
      <w:pPr>
        <w:rPr>
          <w:ins w:id="1001" w:author="GRUEBLER Arnulf" w:date="2018-02-19T11:12:00Z"/>
        </w:rPr>
      </w:pPr>
      <w:ins w:id="1002" w:author="GRUEBLER Arnulf" w:date="2018-02-19T11:12:00Z">
        <w:r>
          <w:t>Calculated concentration levels are combined with high-resolution gridded population data to calculate population exposure and associated health impacts. Premature deaths resulting from exposure to ambient PM</w:t>
        </w:r>
        <w:r w:rsidRPr="00B756CE">
          <w:rPr>
            <w:vertAlign w:val="subscript"/>
          </w:rPr>
          <w:t>2.5</w:t>
        </w:r>
        <w:r>
          <w:t xml:space="preserve"> concentrations are estimated following the methodology of the World Health Organization (WHO) for assessment of ambient air pollution for regions outside Europe</w:t>
        </w:r>
        <w:r>
          <w:fldChar w:fldCharType="begin"/>
        </w:r>
        <w:r>
          <w:instrText xml:space="preserve"> ADDIN ZOTERO_ITEM CSL_CITATION {"citationID":"a3c70rmu7n","properties":{"formattedCitation":"{\\rtf \\super 6\\nosupersub{}}","plainCitation":"6"},"citationItems":[{"id":9382,"uris":["http://zotero.org/users/792632/items/C97YPJ4P"],"uri":["http://zotero.org/users/792632/items/C97YPJ4P"],"itemData":{"id":9382,"type":"report","title":"Ambient air pollution: A global assessment of exposure and burden of disease","publisher":"World Health Organization (WHO)","publisher-place":"Geneva, Switzerland","event-place":"Geneva, Switzerland","author":[{"family":"WHO","given":""}],"issued":{"date-parts":[["2016"]]}}}],"schema":"https://github.com/citation-style-language/schema/raw/master/csl-citation.json"} </w:instrText>
        </w:r>
        <w:r>
          <w:fldChar w:fldCharType="separate"/>
        </w:r>
        <w:r w:rsidRPr="00D63560">
          <w:rPr>
            <w:rFonts w:ascii="Calibri" w:hAnsi="Calibri" w:cs="Times New Roman"/>
            <w:vertAlign w:val="superscript"/>
          </w:rPr>
          <w:t>6</w:t>
        </w:r>
        <w:r>
          <w:fldChar w:fldCharType="end"/>
        </w:r>
        <w:r>
          <w:t>, and the methodology recommended by WHO-Europe for Europe</w:t>
        </w:r>
        <w:r>
          <w:fldChar w:fldCharType="begin"/>
        </w:r>
        <w:r>
          <w:instrText xml:space="preserve"> ADDIN ZOTERO_ITEM CSL_CITATION {"citationID":"a178q5a93jm","properties":{"formattedCitation":"{\\rtf \\super 7,8\\nosupersub{}}","plainCitation":"7,8"},"citationItems":[{"id":2967,"uris":["http://zotero.org/groups/14748/items/NDSA7PPU"],"uri":["http://zotero.org/groups/14748/items/NDSA7PPU"],"itemData":{"id":2967,"type":"report","title":"Health risks of air pollution in Europe – HRAPIE project","publisher":"World Healh Organiziation, Regional Office for Europe","publisher-place":"Bonn, Germany","event-place":"Bonn, Germany","author":[{"family":"WHO Regional Office for Europe","given":""}],"issued":{"date-parts":[["2013"]]}}},{"id":301,"uris":["http://zotero.org/groups/14748/items/ASEZQTJI"],"uri":["http://zotero.org/groups/14748/items/ASEZQTJI"],"itemData":{"id":301,"type":"report","title":"Review of evidence on health aspects of air pollution – REVIHAAP Project","publisher":"WHO Regional Office for Europe","publisher-place":"Bonn, Germany","genre":"Technical report","source":"Google Scholar","event-place":"Bonn, Germany","URL":"http://www.euro.who.int/__data/assets/pdf_file/0004/193108/REVIHAAP-Final-technical-rep","author":[{"family":"WHO","given":""}],"issued":{"date-parts":[["2013"]]},"accessed":{"date-parts":[["2013",12,2]]}}}],"schema":"https://github.com/citation-style-language/schema/raw/master/csl-citation.json"} </w:instrText>
        </w:r>
        <w:r>
          <w:fldChar w:fldCharType="separate"/>
        </w:r>
        <w:r w:rsidRPr="00D63560">
          <w:rPr>
            <w:rFonts w:ascii="Calibri" w:hAnsi="Calibri" w:cs="Times New Roman"/>
            <w:vertAlign w:val="superscript"/>
          </w:rPr>
          <w:t>7,8</w:t>
        </w:r>
        <w:r>
          <w:fldChar w:fldCharType="end"/>
        </w:r>
        <w:r>
          <w:t>.</w:t>
        </w:r>
      </w:ins>
    </w:p>
    <w:p w14:paraId="6CB9FD86" w14:textId="77777777" w:rsidR="00D10AD4" w:rsidRDefault="00D10AD4" w:rsidP="00D10AD4">
      <w:pPr>
        <w:rPr>
          <w:ins w:id="1003" w:author="GRUEBLER Arnulf" w:date="2018-02-19T11:12:00Z"/>
        </w:rPr>
      </w:pPr>
    </w:p>
    <w:p w14:paraId="363FDE43" w14:textId="77777777" w:rsidR="00D10AD4" w:rsidRDefault="00D10AD4" w:rsidP="00D10AD4">
      <w:pPr>
        <w:rPr>
          <w:ins w:id="1004" w:author="GRUEBLER Arnulf" w:date="2018-02-19T11:12:00Z"/>
        </w:rPr>
      </w:pPr>
      <w:ins w:id="1005" w:author="GRUEBLER Arnulf" w:date="2018-02-19T11:12:00Z">
        <w:r>
          <w:t xml:space="preserve">Premature deaths </w:t>
        </w:r>
        <w:proofErr w:type="spellStart"/>
        <w:r w:rsidRPr="00175DD9">
          <w:rPr>
            <w:i/>
          </w:rPr>
          <w:t>d</w:t>
        </w:r>
        <w:r w:rsidRPr="00063F13">
          <w:rPr>
            <w:i/>
            <w:vertAlign w:val="subscript"/>
          </w:rPr>
          <w:t>j</w:t>
        </w:r>
        <w:proofErr w:type="spellEnd"/>
        <w:r>
          <w:t xml:space="preserve"> in region </w:t>
        </w:r>
        <w:r w:rsidRPr="00175DD9">
          <w:rPr>
            <w:i/>
          </w:rPr>
          <w:t>j</w:t>
        </w:r>
        <w:r>
          <w:t xml:space="preserve"> are estimated as</w:t>
        </w:r>
      </w:ins>
    </w:p>
    <w:p w14:paraId="4B3E8F6C" w14:textId="77777777" w:rsidR="00D10AD4" w:rsidRDefault="00D10AD4" w:rsidP="00D10AD4">
      <w:pPr>
        <w:rPr>
          <w:ins w:id="1006" w:author="GRUEBLER Arnulf" w:date="2018-02-19T11:12:00Z"/>
        </w:rPr>
      </w:pPr>
    </w:p>
    <w:p w14:paraId="3A110F55" w14:textId="77777777" w:rsidR="00D10AD4" w:rsidRDefault="00D10AD4" w:rsidP="00D10AD4">
      <w:pPr>
        <w:rPr>
          <w:ins w:id="1007" w:author="GRUEBLER Arnulf" w:date="2018-02-19T11:12:00Z"/>
        </w:rPr>
      </w:pPr>
      <m:oMathPara>
        <m:oMath>
          <m:sSub>
            <m:sSubPr>
              <m:ctrlPr>
                <w:ins w:id="1008" w:author="GRUEBLER Arnulf" w:date="2018-02-19T11:12:00Z">
                  <w:rPr>
                    <w:rFonts w:ascii="Cambria Math" w:hAnsi="Cambria Math" w:cs="Arial"/>
                    <w:i/>
                  </w:rPr>
                </w:ins>
              </m:ctrlPr>
            </m:sSubPr>
            <m:e>
              <m:r>
                <w:ins w:id="1009" w:author="GRUEBLER Arnulf" w:date="2018-02-19T11:12:00Z">
                  <w:rPr>
                    <w:rFonts w:ascii="Cambria Math" w:hAnsi="Cambria Math" w:cs="Arial"/>
                  </w:rPr>
                  <m:t>d</m:t>
                </w:ins>
              </m:r>
            </m:e>
            <m:sub>
              <m:r>
                <w:ins w:id="1010" w:author="GRUEBLER Arnulf" w:date="2018-02-19T11:12:00Z">
                  <w:rPr>
                    <w:rFonts w:ascii="Cambria Math" w:hAnsi="Cambria Math" w:cs="Arial"/>
                  </w:rPr>
                  <m:t>j</m:t>
                </w:ins>
              </m:r>
            </m:sub>
          </m:sSub>
          <m:r>
            <w:ins w:id="1011" w:author="GRUEBLER Arnulf" w:date="2018-02-19T11:12:00Z">
              <w:rPr>
                <w:rFonts w:ascii="Cambria Math" w:hAnsi="Cambria Math" w:cs="Arial"/>
              </w:rPr>
              <m:t xml:space="preserve">= </m:t>
            </w:ins>
          </m:r>
          <m:f>
            <m:fPr>
              <m:ctrlPr>
                <w:ins w:id="1012" w:author="GRUEBLER Arnulf" w:date="2018-02-19T11:12:00Z">
                  <w:rPr>
                    <w:rFonts w:ascii="Cambria Math" w:hAnsi="Cambria Math" w:cs="Arial"/>
                    <w:i/>
                  </w:rPr>
                </w:ins>
              </m:ctrlPr>
            </m:fPr>
            <m:num>
              <m:nary>
                <m:naryPr>
                  <m:chr m:val="∑"/>
                  <m:limLoc m:val="undOvr"/>
                  <m:supHide m:val="1"/>
                  <m:ctrlPr>
                    <w:ins w:id="1013" w:author="GRUEBLER Arnulf" w:date="2018-02-19T11:12:00Z">
                      <w:rPr>
                        <w:rFonts w:ascii="Cambria Math" w:hAnsi="Cambria Math" w:cs="Arial"/>
                        <w:i/>
                      </w:rPr>
                    </w:ins>
                  </m:ctrlPr>
                </m:naryPr>
                <m:sub>
                  <m:r>
                    <w:ins w:id="1014" w:author="GRUEBLER Arnulf" w:date="2018-02-19T11:12:00Z">
                      <w:rPr>
                        <w:rFonts w:ascii="Cambria Math" w:hAnsi="Cambria Math" w:cs="Arial"/>
                      </w:rPr>
                      <m:t>i</m:t>
                    </w:ins>
                  </m:r>
                </m:sub>
                <m:sup/>
                <m:e>
                  <m:sSub>
                    <m:sSubPr>
                      <m:ctrlPr>
                        <w:ins w:id="1015" w:author="GRUEBLER Arnulf" w:date="2018-02-19T11:12:00Z">
                          <w:rPr>
                            <w:rFonts w:ascii="Cambria Math" w:hAnsi="Cambria Math" w:cs="Arial"/>
                            <w:i/>
                          </w:rPr>
                        </w:ins>
                      </m:ctrlPr>
                    </m:sSubPr>
                    <m:e>
                      <m:r>
                        <w:ins w:id="1016" w:author="GRUEBLER Arnulf" w:date="2018-02-19T11:12:00Z">
                          <w:rPr>
                            <w:rFonts w:ascii="Cambria Math" w:hAnsi="Cambria Math" w:cs="Arial"/>
                          </w:rPr>
                          <m:t>p</m:t>
                        </w:ins>
                      </m:r>
                    </m:e>
                    <m:sub>
                      <m:r>
                        <w:ins w:id="1017" w:author="GRUEBLER Arnulf" w:date="2018-02-19T11:12:00Z">
                          <w:rPr>
                            <w:rFonts w:ascii="Cambria Math" w:hAnsi="Cambria Math" w:cs="Arial"/>
                          </w:rPr>
                          <m:t>ji</m:t>
                        </w:ins>
                      </m:r>
                    </m:sub>
                  </m:sSub>
                  <m:r>
                    <w:ins w:id="1018" w:author="GRUEBLER Arnulf" w:date="2018-02-19T11:12:00Z">
                      <w:rPr>
                        <w:rFonts w:ascii="Cambria Math" w:hAnsi="Cambria Math" w:cs="Arial"/>
                      </w:rPr>
                      <m:t xml:space="preserve"> (R</m:t>
                    </w:ins>
                  </m:r>
                  <m:sSub>
                    <m:sSubPr>
                      <m:ctrlPr>
                        <w:ins w:id="1019" w:author="GRUEBLER Arnulf" w:date="2018-02-19T11:12:00Z">
                          <w:rPr>
                            <w:rFonts w:ascii="Cambria Math" w:hAnsi="Cambria Math" w:cs="Arial"/>
                            <w:i/>
                          </w:rPr>
                        </w:ins>
                      </m:ctrlPr>
                    </m:sSubPr>
                    <m:e>
                      <m:r>
                        <w:ins w:id="1020" w:author="GRUEBLER Arnulf" w:date="2018-02-19T11:12:00Z">
                          <w:rPr>
                            <w:rFonts w:ascii="Cambria Math" w:hAnsi="Cambria Math" w:cs="Arial"/>
                          </w:rPr>
                          <m:t>R</m:t>
                        </w:ins>
                      </m:r>
                    </m:e>
                    <m:sub>
                      <m:r>
                        <w:ins w:id="1021" w:author="GRUEBLER Arnulf" w:date="2018-02-19T11:12:00Z">
                          <w:rPr>
                            <w:rFonts w:ascii="Cambria Math" w:hAnsi="Cambria Math" w:cs="Arial"/>
                          </w:rPr>
                          <m:t>i</m:t>
                        </w:ins>
                      </m:r>
                    </m:sub>
                  </m:sSub>
                  <m:r>
                    <w:ins w:id="1022" w:author="GRUEBLER Arnulf" w:date="2018-02-19T11:12:00Z">
                      <w:rPr>
                        <w:rFonts w:ascii="Cambria Math" w:hAnsi="Cambria Math" w:cs="Arial"/>
                      </w:rPr>
                      <m:t>-1)</m:t>
                    </w:ins>
                  </m:r>
                </m:e>
              </m:nary>
            </m:num>
            <m:den>
              <m:r>
                <w:ins w:id="1023" w:author="GRUEBLER Arnulf" w:date="2018-02-19T11:12:00Z">
                  <w:rPr>
                    <w:rFonts w:ascii="Cambria Math" w:hAnsi="Cambria Math" w:cs="Arial"/>
                  </w:rPr>
                  <m:t>1+</m:t>
                </w:ins>
              </m:r>
              <m:nary>
                <m:naryPr>
                  <m:chr m:val="∑"/>
                  <m:limLoc m:val="undOvr"/>
                  <m:supHide m:val="1"/>
                  <m:ctrlPr>
                    <w:ins w:id="1024" w:author="GRUEBLER Arnulf" w:date="2018-02-19T11:12:00Z">
                      <w:rPr>
                        <w:rFonts w:ascii="Cambria Math" w:hAnsi="Cambria Math" w:cs="Arial"/>
                        <w:i/>
                      </w:rPr>
                    </w:ins>
                  </m:ctrlPr>
                </m:naryPr>
                <m:sub>
                  <m:r>
                    <w:ins w:id="1025" w:author="GRUEBLER Arnulf" w:date="2018-02-19T11:12:00Z">
                      <w:rPr>
                        <w:rFonts w:ascii="Cambria Math" w:hAnsi="Cambria Math" w:cs="Arial"/>
                      </w:rPr>
                      <m:t>i</m:t>
                    </w:ins>
                  </m:r>
                </m:sub>
                <m:sup/>
                <m:e>
                  <m:sSub>
                    <m:sSubPr>
                      <m:ctrlPr>
                        <w:ins w:id="1026" w:author="GRUEBLER Arnulf" w:date="2018-02-19T11:12:00Z">
                          <w:rPr>
                            <w:rFonts w:ascii="Cambria Math" w:hAnsi="Cambria Math" w:cs="Arial"/>
                            <w:i/>
                          </w:rPr>
                        </w:ins>
                      </m:ctrlPr>
                    </m:sSubPr>
                    <m:e>
                      <m:r>
                        <w:ins w:id="1027" w:author="GRUEBLER Arnulf" w:date="2018-02-19T11:12:00Z">
                          <w:rPr>
                            <w:rFonts w:ascii="Cambria Math" w:hAnsi="Cambria Math" w:cs="Arial"/>
                          </w:rPr>
                          <m:t>p</m:t>
                        </w:ins>
                      </m:r>
                    </m:e>
                    <m:sub>
                      <m:r>
                        <w:ins w:id="1028" w:author="GRUEBLER Arnulf" w:date="2018-02-19T11:12:00Z">
                          <w:rPr>
                            <w:rFonts w:ascii="Cambria Math" w:hAnsi="Cambria Math" w:cs="Arial"/>
                          </w:rPr>
                          <m:t>ji</m:t>
                        </w:ins>
                      </m:r>
                    </m:sub>
                  </m:sSub>
                  <m:r>
                    <w:ins w:id="1029" w:author="GRUEBLER Arnulf" w:date="2018-02-19T11:12:00Z">
                      <w:rPr>
                        <w:rFonts w:ascii="Cambria Math" w:hAnsi="Cambria Math" w:cs="Arial"/>
                      </w:rPr>
                      <m:t xml:space="preserve"> (R</m:t>
                    </w:ins>
                  </m:r>
                  <m:sSub>
                    <m:sSubPr>
                      <m:ctrlPr>
                        <w:ins w:id="1030" w:author="GRUEBLER Arnulf" w:date="2018-02-19T11:12:00Z">
                          <w:rPr>
                            <w:rFonts w:ascii="Cambria Math" w:hAnsi="Cambria Math" w:cs="Arial"/>
                            <w:i/>
                          </w:rPr>
                        </w:ins>
                      </m:ctrlPr>
                    </m:sSubPr>
                    <m:e>
                      <m:r>
                        <w:ins w:id="1031" w:author="GRUEBLER Arnulf" w:date="2018-02-19T11:12:00Z">
                          <w:rPr>
                            <w:rFonts w:ascii="Cambria Math" w:hAnsi="Cambria Math" w:cs="Arial"/>
                          </w:rPr>
                          <m:t>R</m:t>
                        </w:ins>
                      </m:r>
                    </m:e>
                    <m:sub>
                      <m:r>
                        <w:ins w:id="1032" w:author="GRUEBLER Arnulf" w:date="2018-02-19T11:12:00Z">
                          <w:rPr>
                            <w:rFonts w:ascii="Cambria Math" w:hAnsi="Cambria Math" w:cs="Arial"/>
                          </w:rPr>
                          <m:t>i</m:t>
                        </w:ins>
                      </m:r>
                    </m:sub>
                  </m:sSub>
                  <m:r>
                    <w:ins w:id="1033" w:author="GRUEBLER Arnulf" w:date="2018-02-19T11:12:00Z">
                      <w:rPr>
                        <w:rFonts w:ascii="Cambria Math" w:hAnsi="Cambria Math" w:cs="Arial"/>
                      </w:rPr>
                      <m:t>-1)</m:t>
                    </w:ins>
                  </m:r>
                </m:e>
              </m:nary>
            </m:den>
          </m:f>
        </m:oMath>
      </m:oMathPara>
    </w:p>
    <w:p w14:paraId="3B85F557" w14:textId="77777777" w:rsidR="00D10AD4" w:rsidRDefault="00D10AD4" w:rsidP="00D10AD4">
      <w:pPr>
        <w:rPr>
          <w:ins w:id="1034" w:author="GRUEBLER Arnulf" w:date="2018-02-19T11:12:00Z"/>
        </w:rPr>
      </w:pPr>
    </w:p>
    <w:p w14:paraId="1D21CCB2" w14:textId="77777777" w:rsidR="00D10AD4" w:rsidRDefault="00D10AD4" w:rsidP="00D10AD4">
      <w:pPr>
        <w:rPr>
          <w:ins w:id="1035" w:author="GRUEBLER Arnulf" w:date="2018-02-19T11:12:00Z"/>
        </w:rPr>
      </w:pPr>
      <w:ins w:id="1036" w:author="GRUEBLER Arnulf" w:date="2018-02-19T11:12:00Z">
        <w:r>
          <w:t xml:space="preserve">With </w:t>
        </w:r>
        <w:proofErr w:type="spellStart"/>
        <w:r w:rsidRPr="00063F13">
          <w:rPr>
            <w:i/>
          </w:rPr>
          <w:t>RR</w:t>
        </w:r>
        <w:r w:rsidRPr="00063F13">
          <w:rPr>
            <w:i/>
            <w:vertAlign w:val="subscript"/>
          </w:rPr>
          <w:t>i</w:t>
        </w:r>
        <w:proofErr w:type="spellEnd"/>
        <w:r>
          <w:t xml:space="preserve"> the relative risk due to PM</w:t>
        </w:r>
        <w:r w:rsidRPr="00B756CE">
          <w:rPr>
            <w:vertAlign w:val="subscript"/>
          </w:rPr>
          <w:t>2.5</w:t>
        </w:r>
        <w:r>
          <w:t xml:space="preserve"> in grid cell </w:t>
        </w:r>
        <w:proofErr w:type="spellStart"/>
        <w:r w:rsidRPr="00063F13">
          <w:rPr>
            <w:i/>
          </w:rPr>
          <w:t>i</w:t>
        </w:r>
        <w:proofErr w:type="spellEnd"/>
        <w:r>
          <w:t xml:space="preserve"> and </w:t>
        </w:r>
        <w:proofErr w:type="spellStart"/>
        <w:r w:rsidRPr="00063F13">
          <w:rPr>
            <w:i/>
          </w:rPr>
          <w:t>p</w:t>
        </w:r>
        <w:r w:rsidRPr="00063F13">
          <w:rPr>
            <w:i/>
            <w:vertAlign w:val="subscript"/>
          </w:rPr>
          <w:t>ji</w:t>
        </w:r>
        <w:proofErr w:type="spellEnd"/>
        <w:r>
          <w:t xml:space="preserve"> the fraction of population of region </w:t>
        </w:r>
        <w:r w:rsidRPr="00063F13">
          <w:rPr>
            <w:i/>
          </w:rPr>
          <w:t>j</w:t>
        </w:r>
        <w:r>
          <w:t xml:space="preserve"> living in grid cell </w:t>
        </w:r>
        <w:proofErr w:type="spellStart"/>
        <w:r w:rsidRPr="00063F13">
          <w:rPr>
            <w:i/>
          </w:rPr>
          <w:t>i</w:t>
        </w:r>
        <w:proofErr w:type="spellEnd"/>
        <w:r>
          <w:t>. The most significant difference between the methodologies used for Europe and non-European regions are the exposure-response relationships used to derive relative risk. While WHO-Europe recommends a linear dose-response function relating ambient PM</w:t>
        </w:r>
        <w:r w:rsidRPr="00B756CE">
          <w:rPr>
            <w:vertAlign w:val="subscript"/>
          </w:rPr>
          <w:t>2.5</w:t>
        </w:r>
        <w:r>
          <w:t xml:space="preserve"> concentrations to all-cause mortality based on a large number of epidemiological evidence under European conditions, the integrated exposure-response functions (IERs) used for non-European regions (developed in the context of the Global Burden of Disease 2013 (GBD) study</w:t>
        </w:r>
        <w:r>
          <w:fldChar w:fldCharType="begin"/>
        </w:r>
        <w:r>
          <w:instrText xml:space="preserve"> ADDIN ZOTERO_ITEM CSL_CITATION {"citationID":"a1plqoo2ooe","properties":{"formattedCitation":"{\\rtf \\super 9\\nosupersub{}}","plainCitation":"9"},"citationItems":[{"id":4052,"uris":["http://zotero.org/groups/14748/items/FWXD4DV9"],"uri":["http://zotero.org/groups/14748/items/FWXD4DV9"],"itemData":{"id":4052,"type":"article-journal","title":"Global, regional, and national comparative risk assessment of 79 behavioural, environmental and occupational, and metabolic risks or clusters of risks in 188 countries, 1990–2013: a systematic analysis for the Global Burden of Disease Study 2013","container-title":"The Lancet","page":"2287-2323","volume":"386","issue":"10010","journalAbbreviation":"The Lancet","author":[{"family":"Forouzanfar M. et al.","given":""}],"issued":{"date-parts":[["2015",12,5]]}}}],"schema":"https://github.com/citation-style-language/schema/raw/master/csl-citation.json"} </w:instrText>
        </w:r>
        <w:r>
          <w:fldChar w:fldCharType="separate"/>
        </w:r>
        <w:r w:rsidRPr="00114A77">
          <w:rPr>
            <w:rFonts w:ascii="Calibri" w:hAnsi="Calibri" w:cs="Times New Roman"/>
            <w:vertAlign w:val="superscript"/>
          </w:rPr>
          <w:t>9</w:t>
        </w:r>
        <w:r>
          <w:fldChar w:fldCharType="end"/>
        </w:r>
        <w:r>
          <w:t>), are disease and partly age-specific and have a non-linear shape, reflecting evidence from active and passive smoking suggesting that the relative risk flattens off at higher PM</w:t>
        </w:r>
        <w:r w:rsidRPr="00B756CE">
          <w:rPr>
            <w:vertAlign w:val="subscript"/>
          </w:rPr>
          <w:t>2.5</w:t>
        </w:r>
        <w:r>
          <w:t xml:space="preserve"> exposure levels</w:t>
        </w:r>
        <w:r>
          <w:fldChar w:fldCharType="begin"/>
        </w:r>
        <w:r>
          <w:instrText xml:space="preserve"> ADDIN ZOTERO_ITEM CSL_CITATION {"citationID":"a1kjknb5e77","properties":{"formattedCitation":"{\\rtf \\super 10\\nosupersub{}}","plainCitation":"10"},"citationItems":[{"id":4603,"uris":["http://zotero.org/groups/14748/items/FHXEPHV5"],"uri":["http://zotero.org/groups/14748/items/FHXEPHV5"],"itemData":{"id":4603,"type":"article-journal","title":"An Integrated Risk Function for Estimating the Global Burden of Disease Attributable to Ambient Fine Particulate Matter Exposure","container-title":"Environmental Health Perspectives","source":"CrossRef","URL":"http://ehp.niehs.nih.gov/1307049/","DOI":"10.1289/ehp.1307049","ISSN":"0091-6765","language":"en","author":[{"family":"Burnett","given":"Richard T."},{"family":"Pope","given":"C. Arden","suffix":"III"},{"family":"Ezzati","given":"Majid"},{"family":"Olives","given":"Casey"},{"family":"Lim","given":"Stephen S."},{"family":"Mehta","given":"Sumi"},{"family":"Shin","given":"Hwashin H."},{"family":"Singh","given":"Gitanjali"},{"family":"Hubbell","given":"Bryan"},{"family":"Brauer","given":"Michael"},{"family":"Anderson","given":"H Ross"},{"family":"Smith","given":"Kirk R."},{"family":"Balmes","given":"John R."},{"family":"Bruce","given":"Nigel G."},{"family":"Kan","given":"Haidong"},{"family":"Laden","given":"Francine"},{"family":"Prüss-Ustün","given":"Annette"},{"family":"Turner","given":"Michelle C."},{"family":"Gapstur","given":"Susan M."},{"family":"Diver","given":"W. Ryan"},{"family":"Cohen","given":"Aaron"}],"issued":{"date-parts":[["2014",2,11]]},"accessed":{"date-parts":[["2014",9,23]]}}}],"schema":"https://github.com/citation-style-language/schema/raw/master/csl-citation.json"} </w:instrText>
        </w:r>
        <w:r>
          <w:fldChar w:fldCharType="separate"/>
        </w:r>
        <w:r w:rsidRPr="00114A77">
          <w:rPr>
            <w:rFonts w:ascii="Calibri" w:hAnsi="Calibri" w:cs="Times New Roman"/>
            <w:vertAlign w:val="superscript"/>
          </w:rPr>
          <w:t>10</w:t>
        </w:r>
        <w:r>
          <w:fldChar w:fldCharType="end"/>
        </w:r>
        <w:r>
          <w:t xml:space="preserve">. The IERs quantify relative risk from five respiratory and cardiovascular diseases (ischemic heart disease, chronic obstructive pulmonary disease, acute lower respiratory infections, lung cancer, and stroke). </w:t>
        </w:r>
      </w:ins>
    </w:p>
    <w:p w14:paraId="34B68415" w14:textId="77777777" w:rsidR="00D10AD4" w:rsidRDefault="00D10AD4" w:rsidP="00D10AD4">
      <w:pPr>
        <w:rPr>
          <w:ins w:id="1037" w:author="GRUEBLER Arnulf" w:date="2018-02-19T11:12:00Z"/>
        </w:rPr>
      </w:pPr>
    </w:p>
    <w:p w14:paraId="58F5F50A" w14:textId="77777777" w:rsidR="00D10AD4" w:rsidRDefault="00D10AD4" w:rsidP="00D10AD4">
      <w:pPr>
        <w:rPr>
          <w:ins w:id="1038" w:author="GRUEBLER Arnulf" w:date="2018-02-19T11:12:00Z"/>
        </w:rPr>
      </w:pPr>
      <w:ins w:id="1039" w:author="GRUEBLER Arnulf" w:date="2018-02-19T11:12:00Z">
        <w:r>
          <w:t>As the GBD methodology makes use of disease and age specific baseline mortality rates, our results are sensitive to demographic changes, particularly population aging. For the projection, age specific projected deaths are taken from the medium growth scenario of the UN World Population Prospects 2010</w:t>
        </w:r>
        <w:r>
          <w:fldChar w:fldCharType="begin"/>
        </w:r>
        <w:r>
          <w:instrText xml:space="preserve"> ADDIN ZOTERO_ITEM CSL_CITATION {"citationID":"a2kb65q77ek","properties":{"formattedCitation":"{\\rtf \\super 11\\nosupersub{}}","plainCitation":"11"},"citationItems":[{"id":10269,"uris":["http://zotero.org/groups/14748/items/48QBZUR2"],"uri":["http://zotero.org/groups/14748/items/48QBZUR2"],"itemData":{"id":10269,"type":"report","title":"World Population Prospects: the 2010 Revision. CD-ROM Edition.","publisher":"United Nations, Department of economic and social affairs, Population Division,","publisher-place":"New York, U.S.","event-place":"New York, U.S.","author":[{"family":"UNDESA","given":""}],"issued":{"date-parts":[["2011"]]}}}],"schema":"https://github.com/citation-style-language/schema/raw/master/csl-citation.json"} </w:instrText>
        </w:r>
        <w:r>
          <w:fldChar w:fldCharType="separate"/>
        </w:r>
        <w:r w:rsidRPr="00D24907">
          <w:rPr>
            <w:rFonts w:ascii="Calibri" w:hAnsi="Calibri" w:cs="Times New Roman"/>
            <w:vertAlign w:val="superscript"/>
          </w:rPr>
          <w:t>11</w:t>
        </w:r>
        <w:r>
          <w:fldChar w:fldCharType="end"/>
        </w:r>
        <w:r>
          <w:t>. Cause and age specific deaths for the year 2010 were obtained from the estimates of the GBD 2013</w:t>
        </w:r>
        <w:r>
          <w:fldChar w:fldCharType="begin"/>
        </w:r>
        <w:r>
          <w:instrText xml:space="preserve"> ADDIN ZOTERO_ITEM CSL_CITATION {"citationID":"aijovholp8","properties":{"formattedCitation":"{\\rtf \\super 9\\nosupersub{}}","plainCitation":"9"},"citationItems":[{"id":4052,"uris":["http://zotero.org/groups/14748/items/FWXD4DV9"],"uri":["http://zotero.org/groups/14748/items/FWXD4DV9"],"itemData":{"id":4052,"type":"article-journal","title":"Global, regional, and national comparative risk assessment of 79 behavioural, environmental and occupational, and metabolic risks or clusters of risks in 188 countries, 1990–2013: a systematic analysis for the Global Burden of Disease Study 2013","container-title":"The Lancet","page":"2287-2323","volume":"386","issue":"10010","journalAbbreviation":"The Lancet","author":[{"family":"Forouzanfar M. et al.","given":""}],"issued":{"date-parts":[["2015",12,5]]}}}],"schema":"https://github.com/citation-style-language/schema/raw/master/csl-citation.json"} </w:instrText>
        </w:r>
        <w:r>
          <w:fldChar w:fldCharType="separate"/>
        </w:r>
        <w:r w:rsidRPr="00D24907">
          <w:rPr>
            <w:rFonts w:ascii="Calibri" w:hAnsi="Calibri" w:cs="Times New Roman"/>
            <w:vertAlign w:val="superscript"/>
          </w:rPr>
          <w:t>9</w:t>
        </w:r>
        <w:r>
          <w:fldChar w:fldCharType="end"/>
        </w:r>
        <w:r>
          <w:t>. In the absence of better information, we use the assumption that the relative shares of individual causes of death within total deaths of a given age group remain unchanged in the future.</w:t>
        </w:r>
      </w:ins>
    </w:p>
    <w:p w14:paraId="6EC6718C" w14:textId="77777777" w:rsidR="00D10AD4" w:rsidRDefault="00D10AD4" w:rsidP="00D10AD4">
      <w:pPr>
        <w:rPr>
          <w:ins w:id="1040" w:author="GRUEBLER Arnulf" w:date="2018-02-19T11:12:00Z"/>
        </w:rPr>
      </w:pPr>
    </w:p>
    <w:p w14:paraId="4DFEFDCC" w14:textId="77777777" w:rsidR="00D10AD4" w:rsidRPr="00372BDE" w:rsidRDefault="00D10AD4" w:rsidP="00D10AD4">
      <w:pPr>
        <w:rPr>
          <w:ins w:id="1041" w:author="GRUEBLER Arnulf" w:date="2018-02-19T11:12:00Z"/>
          <w:i/>
        </w:rPr>
      </w:pPr>
      <w:ins w:id="1042" w:author="GRUEBLER Arnulf" w:date="2018-02-19T11:12:00Z">
        <w:r w:rsidRPr="00372BDE">
          <w:rPr>
            <w:i/>
          </w:rPr>
          <w:t>Estimates of health impacts</w:t>
        </w:r>
      </w:ins>
    </w:p>
    <w:p w14:paraId="4A5B515A" w14:textId="77777777" w:rsidR="00D10AD4" w:rsidRDefault="00D10AD4" w:rsidP="00D10AD4">
      <w:pPr>
        <w:rPr>
          <w:ins w:id="1043" w:author="GRUEBLER Arnulf" w:date="2018-02-19T11:12:00Z"/>
        </w:rPr>
      </w:pPr>
    </w:p>
    <w:p w14:paraId="2C4CC629" w14:textId="77777777" w:rsidR="00D10AD4" w:rsidRDefault="00D10AD4" w:rsidP="00D10AD4">
      <w:pPr>
        <w:rPr>
          <w:ins w:id="1044" w:author="GRUEBLER Arnulf" w:date="2018-02-19T11:12:00Z"/>
        </w:rPr>
      </w:pPr>
      <w:ins w:id="1045" w:author="GRUEBLER Arnulf" w:date="2018-02-19T11:12:00Z">
        <w:r>
          <w:t>Due to the strong aging foreseen in population projections by 2050, the total number of annual deaths increases in the future, and so do the projected premature deaths due to air pollution, even under stabilized or decreased ambient air pollution levels in the policy scenarios (Figure SI-7-1). In relative terms, however, reductions in air pollution imply significantly lower share of people dying because of insufficient air quality. To separate the effects of demographic changes from effects of emission changes, we construct a hypothetical case with fixed 2015 PM</w:t>
        </w:r>
        <w:r w:rsidRPr="00B756CE">
          <w:rPr>
            <w:vertAlign w:val="subscript"/>
          </w:rPr>
          <w:t>2.5</w:t>
        </w:r>
        <w:r>
          <w:t xml:space="preserve"> levels and 2050 population structure, to which the LED scenario is compared (see Figure SI-7-2). </w:t>
        </w:r>
      </w:ins>
    </w:p>
    <w:p w14:paraId="185ACBEB" w14:textId="592D7D8A" w:rsidR="00D10AD4" w:rsidRDefault="00D10AD4" w:rsidP="00D10AD4">
      <w:pPr>
        <w:rPr>
          <w:ins w:id="1046" w:author="GRUEBLER Arnulf" w:date="2018-02-19T11:12:00Z"/>
        </w:rPr>
      </w:pPr>
      <w:ins w:id="1047" w:author="GRUEBLER Arnulf" w:date="2018-02-19T11:12:00Z">
        <w:r>
          <w:t xml:space="preserve">Compared to this counterfactual case for </w:t>
        </w:r>
      </w:ins>
      <w:ins w:id="1048" w:author="GRUEBLER Arnulf" w:date="2018-02-19T13:59:00Z">
        <w:r w:rsidR="00403DBC">
          <w:t xml:space="preserve">constant </w:t>
        </w:r>
      </w:ins>
      <w:ins w:id="1049" w:author="GRUEBLER Arnulf" w:date="2018-02-19T11:12:00Z">
        <w:r>
          <w:t>2015</w:t>
        </w:r>
      </w:ins>
      <w:ins w:id="1050" w:author="GRUEBLER Arnulf" w:date="2018-02-19T13:59:00Z">
        <w:r w:rsidR="00403DBC">
          <w:t xml:space="preserve"> </w:t>
        </w:r>
      </w:ins>
      <w:ins w:id="1051" w:author="GRUEBLER Arnulf" w:date="2018-02-19T11:18:00Z">
        <w:r w:rsidR="009A1646">
          <w:t>emission</w:t>
        </w:r>
      </w:ins>
      <w:ins w:id="1052" w:author="GRUEBLER Arnulf" w:date="2018-02-19T13:59:00Z">
        <w:r w:rsidR="00403DBC">
          <w:t>s</w:t>
        </w:r>
      </w:ins>
      <w:ins w:id="1053" w:author="GRUEBLER Arnulf" w:date="2018-02-19T11:18:00Z">
        <w:r w:rsidR="009A1646">
          <w:t xml:space="preserve"> with 2050 population</w:t>
        </w:r>
      </w:ins>
      <w:ins w:id="1054" w:author="GRUEBLER Arnulf" w:date="2018-02-19T11:12:00Z">
        <w:r>
          <w:t xml:space="preserve">, the emission reductions by 2050 in the LED scenario lead to a reduction of premature deaths by 1.4 million cases per year, or roughly 30%. The reduction in premature mortality is disproportionally smaller than the reduction in emissions due to the non-linearity of the IERs, which show strong responses to concentration changes only at </w:t>
        </w:r>
      </w:ins>
      <w:ins w:id="1055" w:author="GRUEBLER Arnulf" w:date="2018-02-19T11:18:00Z">
        <w:r w:rsidR="009A1646">
          <w:t xml:space="preserve">very </w:t>
        </w:r>
      </w:ins>
      <w:ins w:id="1056" w:author="GRUEBLER Arnulf" w:date="2018-02-19T11:12:00Z">
        <w:r>
          <w:t>low ambient PM levels. Further reductions of emissions by applying end-of-pipe control technologies to the MFR extent would further reduce the burden from ambient air pollution by more than 0.45 million premature deaths per year, or 40% of the total. Considering that PM</w:t>
        </w:r>
        <w:r w:rsidRPr="00B756CE">
          <w:rPr>
            <w:vertAlign w:val="subscript"/>
          </w:rPr>
          <w:t>2.5</w:t>
        </w:r>
        <w:r>
          <w:t xml:space="preserve"> concentrations from natural sources are estimated to contribute more than 500,000 cases per year, the reductions in the LED scenario combined with the MFR emission controls correspond to about 50% of the total potential for health benefits associated with </w:t>
        </w:r>
      </w:ins>
      <w:ins w:id="1057" w:author="GRUEBLER Arnulf" w:date="2018-02-19T11:18:00Z">
        <w:r w:rsidR="009A1646">
          <w:t xml:space="preserve">reductions in </w:t>
        </w:r>
      </w:ins>
      <w:ins w:id="1058" w:author="GRUEBLER Arnulf" w:date="2018-02-19T11:12:00Z">
        <w:r>
          <w:t xml:space="preserve">anthropogenic emissions. It is </w:t>
        </w:r>
      </w:ins>
      <w:ins w:id="1059" w:author="GRUEBLER Arnulf" w:date="2018-02-19T11:20:00Z">
        <w:r w:rsidR="009A1646">
          <w:t>also</w:t>
        </w:r>
      </w:ins>
      <w:ins w:id="1060" w:author="GRUEBLER Arnulf" w:date="2018-02-19T11:12:00Z">
        <w:r>
          <w:t xml:space="preserve"> noted that the health benefits </w:t>
        </w:r>
      </w:ins>
      <w:ins w:id="1061" w:author="GRUEBLER Arnulf" w:date="2018-02-19T11:19:00Z">
        <w:r w:rsidR="009A1646">
          <w:t>of LED</w:t>
        </w:r>
      </w:ins>
      <w:ins w:id="1062" w:author="GRUEBLER Arnulf" w:date="2018-02-19T11:12:00Z">
        <w:r>
          <w:t xml:space="preserve"> are 15% larger in 2050 </w:t>
        </w:r>
      </w:ins>
      <w:ins w:id="1063" w:author="GRUEBLER Arnulf" w:date="2018-02-19T11:19:00Z">
        <w:r w:rsidR="009A1646">
          <w:t xml:space="preserve">compared to a </w:t>
        </w:r>
      </w:ins>
      <w:ins w:id="1064" w:author="GRUEBLER Arnulf" w:date="2018-02-19T14:00:00Z">
        <w:r w:rsidR="009F0519">
          <w:t xml:space="preserve">more </w:t>
        </w:r>
      </w:ins>
      <w:ins w:id="1065" w:author="GRUEBLER Arnulf" w:date="2018-02-19T11:19:00Z">
        <w:r w:rsidR="009A1646">
          <w:t xml:space="preserve">supply-side </w:t>
        </w:r>
      </w:ins>
      <w:ins w:id="1066" w:author="GRUEBLER Arnulf" w:date="2018-02-19T11:12:00Z">
        <w:r>
          <w:t>climate mitigation scenario</w:t>
        </w:r>
      </w:ins>
      <w:ins w:id="1067" w:author="GRUEBLER Arnulf" w:date="2018-02-19T14:00:00Z">
        <w:r w:rsidR="009F0519">
          <w:t xml:space="preserve"> (SSP2-1.9)</w:t>
        </w:r>
      </w:ins>
      <w:ins w:id="1068" w:author="GRUEBLER Arnulf" w:date="2018-02-19T11:12:00Z">
        <w:r>
          <w:t xml:space="preserve"> without </w:t>
        </w:r>
      </w:ins>
      <w:ins w:id="1069" w:author="GRUEBLER Arnulf" w:date="2018-02-19T11:22:00Z">
        <w:r w:rsidR="009A1646">
          <w:t xml:space="preserve">the low </w:t>
        </w:r>
      </w:ins>
      <w:ins w:id="1070" w:author="GRUEBLER Arnulf" w:date="2018-02-19T11:21:00Z">
        <w:r w:rsidR="009A1646">
          <w:t>demand</w:t>
        </w:r>
      </w:ins>
      <w:ins w:id="1071" w:author="GRUEBLER Arnulf" w:date="2018-02-19T11:22:00Z">
        <w:r w:rsidR="009A1646">
          <w:t xml:space="preserve"> characteristics of LED.</w:t>
        </w:r>
      </w:ins>
    </w:p>
    <w:p w14:paraId="6E4DB29C" w14:textId="77777777" w:rsidR="00D10AD4" w:rsidRDefault="00D10AD4" w:rsidP="00D10AD4">
      <w:pPr>
        <w:rPr>
          <w:ins w:id="1072" w:author="GRUEBLER Arnulf" w:date="2018-02-19T11:12:00Z"/>
        </w:rPr>
      </w:pPr>
    </w:p>
    <w:p w14:paraId="35CA0C60" w14:textId="77777777" w:rsidR="00D10AD4" w:rsidRDefault="00D10AD4" w:rsidP="00D10AD4">
      <w:pPr>
        <w:jc w:val="center"/>
        <w:rPr>
          <w:ins w:id="1073" w:author="GRUEBLER Arnulf" w:date="2018-02-19T11:12:00Z"/>
        </w:rPr>
      </w:pPr>
      <w:ins w:id="1074" w:author="GRUEBLER Arnulf" w:date="2018-02-19T11:12:00Z">
        <w:r w:rsidRPr="009F04EF">
          <w:rPr>
            <w:noProof/>
          </w:rPr>
          <w:drawing>
            <wp:inline distT="0" distB="0" distL="0" distR="0" wp14:anchorId="21C95E1E" wp14:editId="452C748C">
              <wp:extent cx="3932547" cy="2935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47575" cy="2946713"/>
                      </a:xfrm>
                      <a:prstGeom prst="rect">
                        <a:avLst/>
                      </a:prstGeom>
                      <a:noFill/>
                      <a:ln>
                        <a:noFill/>
                      </a:ln>
                    </pic:spPr>
                  </pic:pic>
                </a:graphicData>
              </a:graphic>
            </wp:inline>
          </w:drawing>
        </w:r>
      </w:ins>
    </w:p>
    <w:p w14:paraId="2349828A" w14:textId="77777777" w:rsidR="00D10AD4" w:rsidRDefault="00D10AD4" w:rsidP="00D10AD4">
      <w:pPr>
        <w:rPr>
          <w:ins w:id="1075" w:author="GRUEBLER Arnulf" w:date="2018-02-19T11:12:00Z"/>
        </w:rPr>
      </w:pPr>
    </w:p>
    <w:p w14:paraId="56219C6F" w14:textId="01C0639A" w:rsidR="00D10AD4" w:rsidRDefault="00D10AD4" w:rsidP="00D10AD4">
      <w:pPr>
        <w:rPr>
          <w:ins w:id="1076" w:author="GRUEBLER Arnulf" w:date="2018-02-19T11:12:00Z"/>
        </w:rPr>
      </w:pPr>
      <w:ins w:id="1077" w:author="GRUEBLER Arnulf" w:date="2018-02-19T11:12:00Z">
        <w:r>
          <w:t xml:space="preserve">Figure SI-7-2. </w:t>
        </w:r>
        <w:r w:rsidRPr="00261D93">
          <w:t xml:space="preserve">Premature deaths from ambient air pollution </w:t>
        </w:r>
      </w:ins>
      <w:ins w:id="1078" w:author="GRUEBLER Arnulf" w:date="2018-02-19T11:20:00Z">
        <w:r w:rsidR="009A1646">
          <w:t>(PM</w:t>
        </w:r>
        <w:r w:rsidR="009A1646" w:rsidRPr="009A1646">
          <w:rPr>
            <w:sz w:val="16"/>
            <w:szCs w:val="16"/>
            <w:rPrChange w:id="1079" w:author="GRUEBLER Arnulf" w:date="2018-02-19T11:20:00Z">
              <w:rPr/>
            </w:rPrChange>
          </w:rPr>
          <w:t>2.5</w:t>
        </w:r>
        <w:r w:rsidR="009A1646">
          <w:t xml:space="preserve">) </w:t>
        </w:r>
      </w:ins>
      <w:ins w:id="1080" w:author="GRUEBLER Arnulf" w:date="2018-02-19T11:12:00Z">
        <w:r w:rsidRPr="00261D93">
          <w:t xml:space="preserve">in </w:t>
        </w:r>
        <w:r>
          <w:t>2015 and in selected scenarios, 2050.</w:t>
        </w:r>
      </w:ins>
    </w:p>
    <w:p w14:paraId="627B1FEB" w14:textId="77777777" w:rsidR="00D10AD4" w:rsidRDefault="00D10AD4" w:rsidP="00D10AD4">
      <w:pPr>
        <w:rPr>
          <w:ins w:id="1081" w:author="GRUEBLER Arnulf" w:date="2018-02-19T11:12:00Z"/>
        </w:rPr>
      </w:pPr>
    </w:p>
    <w:p w14:paraId="187798F4" w14:textId="17D62A71" w:rsidR="00D10AD4" w:rsidRPr="00DC38FF" w:rsidRDefault="00D10AD4" w:rsidP="00D10AD4">
      <w:pPr>
        <w:pPrChange w:id="1082" w:author="GRUEBLER Arnulf" w:date="2018-02-19T11:12:00Z">
          <w:pPr>
            <w:spacing w:line="276" w:lineRule="auto"/>
          </w:pPr>
        </w:pPrChange>
      </w:pPr>
    </w:p>
    <w:p w14:paraId="12CF79DF" w14:textId="77777777" w:rsidR="00B44320" w:rsidRDefault="00B44320" w:rsidP="007D1114">
      <w:pPr>
        <w:spacing w:line="276" w:lineRule="auto"/>
        <w:rPr>
          <w:b/>
        </w:rPr>
      </w:pPr>
    </w:p>
    <w:p w14:paraId="3C831FA0" w14:textId="77777777" w:rsidR="00B44320" w:rsidRPr="00DC38FF" w:rsidRDefault="00B44320" w:rsidP="007D1114">
      <w:pPr>
        <w:spacing w:line="276" w:lineRule="auto"/>
      </w:pPr>
      <w:r w:rsidRPr="00DC38FF">
        <w:rPr>
          <w:b/>
        </w:rPr>
        <w:t>SDG 7: Energy</w:t>
      </w:r>
      <w:r w:rsidRPr="00DC38FF">
        <w:rPr>
          <w:b/>
        </w:rPr>
        <w:br/>
      </w:r>
      <w:r w:rsidRPr="00DC38FF">
        <w:t xml:space="preserve">The LED scenario meets or furthers the SDG 7 goal of universal access to clean energy and electricity </w:t>
      </w:r>
      <w:proofErr w:type="gramStart"/>
      <w:r w:rsidRPr="00DC38FF">
        <w:t>and also</w:t>
      </w:r>
      <w:proofErr w:type="gramEnd"/>
      <w:r w:rsidRPr="00DC38FF">
        <w:t xml:space="preserve"> meets the goal for the expansion of renewable energies and above all energy efficiency. Traditional biomass as household fuel is phased out completely (</w:t>
      </w:r>
      <w:r>
        <w:t xml:space="preserve">see </w:t>
      </w:r>
      <w:r w:rsidRPr="00DC38FF">
        <w:t xml:space="preserve">Figure 7 panel </w:t>
      </w:r>
      <w:r w:rsidRPr="00DC38FF">
        <w:rPr>
          <w:b/>
        </w:rPr>
        <w:t>d</w:t>
      </w:r>
      <w:r>
        <w:t xml:space="preserve"> in Main text</w:t>
      </w:r>
      <w:r w:rsidRPr="00DC38FF">
        <w:t xml:space="preserve">). Given its rapid electrification and a doubling of electricity use in the Global South between 2020 and 2050, electricity access for all can be easily provided from an energy systems perspective, but distributional and infrastructural aspects could not be examined. Insufficient data are available for assessing LED with respect to </w:t>
      </w:r>
      <w:proofErr w:type="gramStart"/>
      <w:r w:rsidRPr="00DC38FF">
        <w:t>the  SDG</w:t>
      </w:r>
      <w:proofErr w:type="gramEnd"/>
      <w:r w:rsidRPr="00DC38FF">
        <w:t xml:space="preserve"> 7 goal of “affordable energy”</w:t>
      </w:r>
      <w:r>
        <w:t>.</w:t>
      </w:r>
      <w:r w:rsidRPr="00DC38FF">
        <w:t xml:space="preserve"> However, various outcomes of the LED scenario are consistent with an interpretation of affordability, including significant cost reductions in standardised, granular technologies and dramatic improvements in end-use efficiencies. </w:t>
      </w:r>
    </w:p>
    <w:p w14:paraId="0D611F22" w14:textId="77777777" w:rsidR="00B44320" w:rsidRDefault="00B44320" w:rsidP="007D1114">
      <w:pPr>
        <w:spacing w:line="276" w:lineRule="auto"/>
        <w:rPr>
          <w:b/>
        </w:rPr>
      </w:pPr>
    </w:p>
    <w:p w14:paraId="61F4254E" w14:textId="77777777" w:rsidR="00B44320" w:rsidRPr="00DC38FF" w:rsidRDefault="00B44320" w:rsidP="007D1114">
      <w:pPr>
        <w:spacing w:line="276" w:lineRule="auto"/>
        <w:rPr>
          <w:b/>
        </w:rPr>
      </w:pPr>
      <w:r w:rsidRPr="00DC38FF">
        <w:rPr>
          <w:b/>
        </w:rPr>
        <w:t>SDG 12: Responsible Consumption and Production</w:t>
      </w:r>
    </w:p>
    <w:p w14:paraId="6E4805E3" w14:textId="77777777" w:rsidR="00B44320" w:rsidRPr="00DC38FF" w:rsidRDefault="00B44320" w:rsidP="007D1114">
      <w:pPr>
        <w:spacing w:line="276" w:lineRule="auto"/>
      </w:pPr>
      <w:r w:rsidRPr="00DC38FF">
        <w:t>SDG 12 best describes the overall conceptual framing and the transformation pathways of the LED scenario as it emphasises the critical interdependence of demand and supply. The LED scenario shows clearly how transformative improvements in energy end-use services make more feasible corresponding transformations in the energy supply. The LED scenario also includes an analogous approach for materials use and production, coupling demand-side dematerialisation with more efficient industrial production.</w:t>
      </w:r>
    </w:p>
    <w:p w14:paraId="5C16CC86" w14:textId="77777777" w:rsidR="00B44320" w:rsidRDefault="00B44320" w:rsidP="007D1114">
      <w:pPr>
        <w:spacing w:line="276" w:lineRule="auto"/>
        <w:rPr>
          <w:b/>
        </w:rPr>
      </w:pPr>
    </w:p>
    <w:p w14:paraId="71B122A5" w14:textId="77777777" w:rsidR="00B44320" w:rsidRPr="00DC38FF" w:rsidRDefault="00B44320" w:rsidP="007D1114">
      <w:pPr>
        <w:spacing w:line="276" w:lineRule="auto"/>
        <w:rPr>
          <w:b/>
        </w:rPr>
      </w:pPr>
      <w:r w:rsidRPr="00DC38FF">
        <w:rPr>
          <w:b/>
        </w:rPr>
        <w:t>SDG 13: Climate and SDG14: Ocean</w:t>
      </w:r>
    </w:p>
    <w:p w14:paraId="338AF859" w14:textId="77777777" w:rsidR="00B44320" w:rsidRPr="00DC38FF" w:rsidRDefault="00B44320" w:rsidP="007D1114">
      <w:pPr>
        <w:spacing w:line="276" w:lineRule="auto"/>
      </w:pPr>
      <w:r w:rsidRPr="00DC38FF">
        <w:t>The LED scenario keeps the increase in global mean temperature to below 1.5°C throughout the 21st century (</w:t>
      </w:r>
      <w:r>
        <w:t xml:space="preserve">see </w:t>
      </w:r>
      <w:r w:rsidRPr="00DC38FF">
        <w:t xml:space="preserve">Figure 7 panel </w:t>
      </w:r>
      <w:r w:rsidRPr="00DC38FF">
        <w:rPr>
          <w:b/>
        </w:rPr>
        <w:t>e</w:t>
      </w:r>
      <w:r>
        <w:rPr>
          <w:b/>
        </w:rPr>
        <w:t xml:space="preserve"> </w:t>
      </w:r>
      <w:r w:rsidRPr="00D304E0">
        <w:t xml:space="preserve">in </w:t>
      </w:r>
      <w:r>
        <w:t xml:space="preserve">the </w:t>
      </w:r>
      <w:r w:rsidRPr="00D304E0">
        <w:t xml:space="preserve">Main text </w:t>
      </w:r>
      <w:proofErr w:type="gramStart"/>
      <w:r w:rsidRPr="00D304E0">
        <w:t>and also</w:t>
      </w:r>
      <w:proofErr w:type="gramEnd"/>
      <w:r w:rsidRPr="00D304E0">
        <w:t xml:space="preserve"> separate discussion on SDG13 below</w:t>
      </w:r>
      <w:r w:rsidRPr="00DC38FF">
        <w:t>) with a greater than 60% probability of staying below 1.5°C by 2100. Rapid end-use transformation and widespread deployment of granular supply technologies in the LED scenario result in rapid emission reductions to 2050, and a net negative balance between residual emissions and natural sinks thereafter. These rapid near-term emissions reductions of CO</w:t>
      </w:r>
      <w:r w:rsidRPr="00DC38FF">
        <w:rPr>
          <w:vertAlign w:val="subscript"/>
        </w:rPr>
        <w:t>2</w:t>
      </w:r>
      <w:r w:rsidRPr="00DC38FF">
        <w:t xml:space="preserve"> lead by mid-century to atmospheric CO</w:t>
      </w:r>
      <w:r w:rsidRPr="00DC38FF">
        <w:rPr>
          <w:vertAlign w:val="subscript"/>
        </w:rPr>
        <w:t>2</w:t>
      </w:r>
      <w:r w:rsidRPr="00DC38FF">
        <w:t xml:space="preserve"> concentrations that return roughly to present levels (</w:t>
      </w:r>
      <w:r>
        <w:t xml:space="preserve">see </w:t>
      </w:r>
      <w:r w:rsidRPr="00DC38FF">
        <w:t xml:space="preserve">Figure 7 panel </w:t>
      </w:r>
      <w:r w:rsidRPr="00DC38FF">
        <w:rPr>
          <w:b/>
        </w:rPr>
        <w:t>f</w:t>
      </w:r>
      <w:r>
        <w:rPr>
          <w:b/>
        </w:rPr>
        <w:t xml:space="preserve"> </w:t>
      </w:r>
      <w:r>
        <w:t>in Main text</w:t>
      </w:r>
      <w:r w:rsidRPr="00DC38FF">
        <w:t>). This contributes to minimizing the impacts of ocean acidification, a target part of SDG 14 on ocean conservation.</w:t>
      </w:r>
      <w:r>
        <w:t xml:space="preserve"> </w:t>
      </w:r>
      <w:r w:rsidRPr="00DC38FF">
        <w:t>This is in stark contrast to other stringent mitigation scenarios which generally show an initial overshoot of the 1.5°C warming threshold, counterbalanced later-on via a massive reliance on highly uncertain large-scale negative emission technologies which face both biophysical and economic limitations</w:t>
      </w:r>
      <w:r>
        <w:t xml:space="preserve"> (as demonstrated by </w:t>
      </w:r>
      <w:proofErr w:type="spellStart"/>
      <w:r>
        <w:t>Rogelj</w:t>
      </w:r>
      <w:proofErr w:type="spellEnd"/>
      <w:r>
        <w:t xml:space="preserve"> et al.</w:t>
      </w:r>
      <w:r w:rsidRPr="004D130F">
        <w:rPr>
          <w:noProof/>
          <w:vertAlign w:val="superscript"/>
        </w:rPr>
        <w:t>77</w:t>
      </w:r>
      <w:r>
        <w:t xml:space="preserve"> and Smith et al.</w:t>
      </w:r>
      <w:r w:rsidRPr="004D130F">
        <w:rPr>
          <w:noProof/>
          <w:vertAlign w:val="superscript"/>
        </w:rPr>
        <w:t>78</w:t>
      </w:r>
      <w:r>
        <w:t>)</w:t>
      </w:r>
      <w:r w:rsidRPr="00DC38FF">
        <w:t>.</w:t>
      </w:r>
    </w:p>
    <w:p w14:paraId="75663117" w14:textId="77777777" w:rsidR="00B44320" w:rsidRDefault="00B44320" w:rsidP="007D1114">
      <w:pPr>
        <w:spacing w:line="276" w:lineRule="auto"/>
        <w:rPr>
          <w:b/>
        </w:rPr>
      </w:pPr>
    </w:p>
    <w:p w14:paraId="6C76397C" w14:textId="77777777" w:rsidR="00B44320" w:rsidRPr="00DC38FF" w:rsidRDefault="00B44320" w:rsidP="007D1114">
      <w:pPr>
        <w:spacing w:line="276" w:lineRule="auto"/>
        <w:rPr>
          <w:b/>
        </w:rPr>
      </w:pPr>
      <w:r w:rsidRPr="00DC38FF">
        <w:rPr>
          <w:b/>
        </w:rPr>
        <w:t>SDG 15 LAND:</w:t>
      </w:r>
    </w:p>
    <w:p w14:paraId="0E884D40" w14:textId="77777777" w:rsidR="00B44320" w:rsidRPr="00DC38FF" w:rsidRDefault="00B44320" w:rsidP="007D1114">
      <w:pPr>
        <w:spacing w:line="276" w:lineRule="auto"/>
      </w:pPr>
      <w:r w:rsidRPr="00DC38FF">
        <w:t xml:space="preserve">Lastly LED also yields positive outcomes for SDG15: Land. A drastically downscaled energy demand relieves supply side pressures on bioenergy supply and allows meeting the stringent 1.5 °C target without (land intensive) negative emission technologies (like BECCS). As a </w:t>
      </w:r>
      <w:proofErr w:type="gramStart"/>
      <w:r w:rsidRPr="00DC38FF">
        <w:t>result</w:t>
      </w:r>
      <w:proofErr w:type="gramEnd"/>
      <w:r w:rsidRPr="00DC38FF">
        <w:t xml:space="preserve"> land-use conflict between energy and carbon management on one hand, and food provision and biodiversity conservation are minimized in LED with bioenergy production in LED being significantly below comparable mitigation scenarios (</w:t>
      </w:r>
      <w:r>
        <w:t xml:space="preserve">see </w:t>
      </w:r>
      <w:r w:rsidRPr="00DC38FF">
        <w:t xml:space="preserve">Figure 7, panel </w:t>
      </w:r>
      <w:r w:rsidRPr="00DC38FF">
        <w:rPr>
          <w:b/>
        </w:rPr>
        <w:t>g</w:t>
      </w:r>
      <w:r>
        <w:rPr>
          <w:b/>
        </w:rPr>
        <w:t xml:space="preserve"> </w:t>
      </w:r>
      <w:r>
        <w:t>in Main text</w:t>
      </w:r>
      <w:r w:rsidRPr="00DC38FF">
        <w:t xml:space="preserve">) allowing for expansion of forest areas (Figure 7 panel </w:t>
      </w:r>
      <w:r w:rsidRPr="00DC38FF">
        <w:rPr>
          <w:b/>
        </w:rPr>
        <w:t>h</w:t>
      </w:r>
      <w:r>
        <w:rPr>
          <w:b/>
        </w:rPr>
        <w:t xml:space="preserve"> </w:t>
      </w:r>
      <w:r>
        <w:t>in Main text</w:t>
      </w:r>
      <w:r w:rsidRPr="00DC38FF">
        <w:t>) that –if properly managed- combine ecosystem services of carbon uptake with biodiversity preservation.</w:t>
      </w:r>
    </w:p>
    <w:p w14:paraId="1E0845D3" w14:textId="77777777" w:rsidR="00B44320" w:rsidRPr="003E6F14" w:rsidRDefault="00B44320" w:rsidP="007D1114">
      <w:pPr>
        <w:rPr>
          <w:b/>
        </w:rPr>
      </w:pPr>
      <w:r w:rsidRPr="003E6F14">
        <w:rPr>
          <w:b/>
        </w:rPr>
        <w:t>SDG1: Poverty alleviation and achieving decent living standards in the LED scenario</w:t>
      </w:r>
    </w:p>
    <w:p w14:paraId="3E6B849F" w14:textId="77777777" w:rsidR="00B44320" w:rsidRPr="00E13734" w:rsidRDefault="00B44320" w:rsidP="007D1114">
      <w:pPr>
        <w:spacing w:line="276" w:lineRule="auto"/>
        <w:rPr>
          <w:b/>
        </w:rPr>
      </w:pPr>
      <w:r w:rsidRPr="00E13734">
        <w:t xml:space="preserve">The LED scenario satisfies </w:t>
      </w:r>
      <w:proofErr w:type="gramStart"/>
      <w:r w:rsidRPr="00E13734">
        <w:t>all of</w:t>
      </w:r>
      <w:proofErr w:type="gramEnd"/>
      <w:r w:rsidRPr="00E13734">
        <w:t xml:space="preserve"> the minimum required activity levels associated with decent living standards (see SI-2, and Table </w:t>
      </w:r>
      <w:r>
        <w:t>SI-7-1 and Figure SI-7-1</w:t>
      </w:r>
      <w:r w:rsidRPr="00E13734">
        <w:t>). By 2050, households in the Global South have an average floorspace of 29 m</w:t>
      </w:r>
      <w:r w:rsidRPr="00E13734">
        <w:rPr>
          <w:vertAlign w:val="superscript"/>
        </w:rPr>
        <w:t>2</w:t>
      </w:r>
      <w:r w:rsidRPr="00E13734">
        <w:t xml:space="preserve"> per capita, compared to a minimum threshold of 10 m</w:t>
      </w:r>
      <w:r w:rsidRPr="00E13734">
        <w:rPr>
          <w:vertAlign w:val="superscript"/>
        </w:rPr>
        <w:t>2</w:t>
      </w:r>
      <w:r w:rsidRPr="00E13734">
        <w:t xml:space="preserve">. The pervasive diffusion of granular end-use technologies in the LED scenario lead to all households having at least one refrigerator, washing machine, and space conditioning and water heating equipment. Annual travel demand in the Global South is </w:t>
      </w:r>
      <w:r>
        <w:t>9,700</w:t>
      </w:r>
      <w:r w:rsidRPr="00E13734">
        <w:t xml:space="preserve"> km per capita, </w:t>
      </w:r>
      <w:r>
        <w:t xml:space="preserve">well </w:t>
      </w:r>
      <w:r w:rsidRPr="00E13734">
        <w:t>above the minimum threshold of 7,000 km. Rapid electrification of the vehicle fleet and phase out of fossil fuels and traditional biomass reduces health risks from air pollution.</w:t>
      </w:r>
    </w:p>
    <w:p w14:paraId="3DCBA0DA" w14:textId="77777777" w:rsidR="00B44320" w:rsidRDefault="00B44320" w:rsidP="007D1114">
      <w:pPr>
        <w:spacing w:line="276" w:lineRule="auto"/>
      </w:pPr>
      <w:r w:rsidRPr="00E13734">
        <w:t xml:space="preserve">The other elements of a DLS, such as education and health, are not explicitly addressed in the LED scenario, but their associated energy requirements fall within the general category of industrial energy demand. </w:t>
      </w:r>
    </w:p>
    <w:p w14:paraId="47E6A3E9" w14:textId="77777777" w:rsidR="00B44320" w:rsidRPr="00E13734" w:rsidRDefault="00B44320" w:rsidP="007D1114">
      <w:pPr>
        <w:spacing w:line="276" w:lineRule="auto"/>
      </w:pPr>
    </w:p>
    <w:p w14:paraId="762AFDE1" w14:textId="77777777" w:rsidR="00B44320" w:rsidRPr="00E13734" w:rsidRDefault="00B44320" w:rsidP="007D1114">
      <w:pPr>
        <w:spacing w:line="276" w:lineRule="auto"/>
      </w:pPr>
      <w:r w:rsidRPr="00E13734">
        <w:t>In summary, the activity levels assumed for residential buildings in the LED scenario are sufficient to comfortably provide a DLS and more to all. The remaining question is whether the energy requirements supporting these activities are reasonable in the LED scenario.</w:t>
      </w:r>
    </w:p>
    <w:p w14:paraId="6A5A9194" w14:textId="77777777" w:rsidR="00B44320" w:rsidRPr="00E13734" w:rsidRDefault="00B44320" w:rsidP="007D1114">
      <w:pPr>
        <w:spacing w:line="276" w:lineRule="auto"/>
      </w:pPr>
    </w:p>
    <w:p w14:paraId="2F8FC9E3" w14:textId="77777777" w:rsidR="00B44320" w:rsidRPr="00E13734" w:rsidRDefault="00B44320" w:rsidP="007D1114">
      <w:pPr>
        <w:spacing w:line="276" w:lineRule="auto"/>
        <w:rPr>
          <w:i/>
        </w:rPr>
      </w:pPr>
      <w:r w:rsidRPr="00E13734">
        <w:rPr>
          <w:b/>
          <w:i/>
        </w:rPr>
        <w:t xml:space="preserve">Table </w:t>
      </w:r>
      <w:r>
        <w:rPr>
          <w:b/>
          <w:i/>
        </w:rPr>
        <w:t>SI-7-1</w:t>
      </w:r>
      <w:r w:rsidRPr="00E13734">
        <w:rPr>
          <w:b/>
          <w:i/>
        </w:rPr>
        <w:t>. Comparison of LED scenario outcomes with minimum acceptable activity levels enabling decent living standards (DLS)</w:t>
      </w:r>
    </w:p>
    <w:tbl>
      <w:tblPr>
        <w:tblStyle w:val="TableGrid"/>
        <w:tblW w:w="0" w:type="auto"/>
        <w:tblLook w:val="04A0" w:firstRow="1" w:lastRow="0" w:firstColumn="1" w:lastColumn="0" w:noHBand="0" w:noVBand="1"/>
      </w:tblPr>
      <w:tblGrid>
        <w:gridCol w:w="2090"/>
        <w:gridCol w:w="3208"/>
        <w:gridCol w:w="3218"/>
      </w:tblGrid>
      <w:tr w:rsidR="00B44320" w:rsidRPr="00E13734" w14:paraId="09A00B0A" w14:textId="77777777" w:rsidTr="007D1114">
        <w:trPr>
          <w:trHeight w:val="660"/>
        </w:trPr>
        <w:tc>
          <w:tcPr>
            <w:tcW w:w="2090" w:type="dxa"/>
            <w:tcBorders>
              <w:top w:val="single" w:sz="4" w:space="0" w:color="auto"/>
              <w:left w:val="single" w:sz="4" w:space="0" w:color="auto"/>
              <w:bottom w:val="single" w:sz="4" w:space="0" w:color="auto"/>
              <w:right w:val="single" w:sz="4" w:space="0" w:color="auto"/>
            </w:tcBorders>
          </w:tcPr>
          <w:p w14:paraId="3A40CB41" w14:textId="77777777" w:rsidR="00B44320" w:rsidRPr="00D304E0" w:rsidRDefault="00B44320" w:rsidP="007D1114">
            <w:pPr>
              <w:spacing w:after="160" w:line="276" w:lineRule="auto"/>
              <w:rPr>
                <w:b/>
              </w:rPr>
            </w:pPr>
          </w:p>
        </w:tc>
        <w:tc>
          <w:tcPr>
            <w:tcW w:w="3208" w:type="dxa"/>
            <w:tcBorders>
              <w:top w:val="single" w:sz="4" w:space="0" w:color="auto"/>
              <w:left w:val="single" w:sz="4" w:space="0" w:color="auto"/>
              <w:bottom w:val="single" w:sz="4" w:space="0" w:color="auto"/>
              <w:right w:val="single" w:sz="4" w:space="0" w:color="auto"/>
            </w:tcBorders>
            <w:hideMark/>
          </w:tcPr>
          <w:p w14:paraId="62C24285" w14:textId="77777777" w:rsidR="00B44320" w:rsidRPr="00D304E0" w:rsidRDefault="00B44320" w:rsidP="007D1114">
            <w:pPr>
              <w:spacing w:after="160" w:line="276" w:lineRule="auto"/>
              <w:rPr>
                <w:b/>
              </w:rPr>
            </w:pPr>
            <w:r w:rsidRPr="003C445D">
              <w:rPr>
                <w:b/>
              </w:rPr>
              <w:t>Decent living standards per capita</w:t>
            </w:r>
          </w:p>
        </w:tc>
        <w:tc>
          <w:tcPr>
            <w:tcW w:w="3218" w:type="dxa"/>
            <w:tcBorders>
              <w:top w:val="single" w:sz="4" w:space="0" w:color="auto"/>
              <w:left w:val="single" w:sz="4" w:space="0" w:color="auto"/>
              <w:bottom w:val="single" w:sz="4" w:space="0" w:color="auto"/>
              <w:right w:val="single" w:sz="4" w:space="0" w:color="auto"/>
            </w:tcBorders>
            <w:hideMark/>
          </w:tcPr>
          <w:p w14:paraId="517ED436" w14:textId="77777777" w:rsidR="00B44320" w:rsidRPr="00D304E0" w:rsidRDefault="00B44320" w:rsidP="007D1114">
            <w:pPr>
              <w:spacing w:after="160" w:line="276" w:lineRule="auto"/>
              <w:rPr>
                <w:b/>
              </w:rPr>
            </w:pPr>
            <w:r w:rsidRPr="003C445D">
              <w:rPr>
                <w:b/>
              </w:rPr>
              <w:t>LED scenario outcomes per capita in the Global South by 2050</w:t>
            </w:r>
          </w:p>
        </w:tc>
      </w:tr>
      <w:tr w:rsidR="00B44320" w:rsidRPr="00E13734" w14:paraId="2DC0107D" w14:textId="77777777" w:rsidTr="007D1114">
        <w:tc>
          <w:tcPr>
            <w:tcW w:w="2090" w:type="dxa"/>
            <w:tcBorders>
              <w:top w:val="single" w:sz="4" w:space="0" w:color="auto"/>
              <w:left w:val="single" w:sz="4" w:space="0" w:color="auto"/>
              <w:bottom w:val="single" w:sz="4" w:space="0" w:color="auto"/>
              <w:right w:val="single" w:sz="4" w:space="0" w:color="auto"/>
            </w:tcBorders>
            <w:hideMark/>
          </w:tcPr>
          <w:p w14:paraId="5BD435EE" w14:textId="77777777" w:rsidR="00B44320" w:rsidRPr="00D304E0" w:rsidRDefault="00B44320" w:rsidP="007D1114">
            <w:pPr>
              <w:spacing w:after="160" w:line="276" w:lineRule="auto"/>
            </w:pPr>
            <w:r w:rsidRPr="00E13734">
              <w:t>Thermal comfort</w:t>
            </w:r>
          </w:p>
        </w:tc>
        <w:tc>
          <w:tcPr>
            <w:tcW w:w="3208" w:type="dxa"/>
            <w:tcBorders>
              <w:top w:val="single" w:sz="4" w:space="0" w:color="auto"/>
              <w:left w:val="single" w:sz="4" w:space="0" w:color="auto"/>
              <w:bottom w:val="single" w:sz="4" w:space="0" w:color="auto"/>
              <w:right w:val="single" w:sz="4" w:space="0" w:color="auto"/>
            </w:tcBorders>
            <w:hideMark/>
          </w:tcPr>
          <w:p w14:paraId="7725C73F" w14:textId="77777777" w:rsidR="00B44320" w:rsidRPr="00D304E0" w:rsidRDefault="00B44320" w:rsidP="007D1114">
            <w:pPr>
              <w:spacing w:after="160" w:line="276" w:lineRule="auto"/>
            </w:pPr>
            <w:r w:rsidRPr="003C445D">
              <w:t>10 m</w:t>
            </w:r>
            <w:r w:rsidRPr="003C445D">
              <w:rPr>
                <w:vertAlign w:val="superscript"/>
              </w:rPr>
              <w:t>2</w:t>
            </w:r>
            <w:r w:rsidRPr="009F46CE">
              <w:t xml:space="preserve"> floorspace</w:t>
            </w:r>
          </w:p>
        </w:tc>
        <w:tc>
          <w:tcPr>
            <w:tcW w:w="3218" w:type="dxa"/>
            <w:tcBorders>
              <w:top w:val="single" w:sz="4" w:space="0" w:color="auto"/>
              <w:left w:val="single" w:sz="4" w:space="0" w:color="auto"/>
              <w:bottom w:val="single" w:sz="4" w:space="0" w:color="auto"/>
              <w:right w:val="single" w:sz="4" w:space="0" w:color="auto"/>
            </w:tcBorders>
            <w:hideMark/>
          </w:tcPr>
          <w:p w14:paraId="7F59A947" w14:textId="77777777" w:rsidR="00B44320" w:rsidRPr="00D304E0" w:rsidRDefault="00B44320" w:rsidP="007D1114">
            <w:pPr>
              <w:spacing w:after="160" w:line="276" w:lineRule="auto"/>
            </w:pPr>
            <w:r w:rsidRPr="003C445D">
              <w:t>29 m</w:t>
            </w:r>
            <w:r w:rsidRPr="003C445D">
              <w:rPr>
                <w:vertAlign w:val="superscript"/>
              </w:rPr>
              <w:t>2</w:t>
            </w:r>
            <w:r w:rsidRPr="009F46CE">
              <w:t xml:space="preserve"> floorspace</w:t>
            </w:r>
          </w:p>
        </w:tc>
      </w:tr>
      <w:tr w:rsidR="00B44320" w:rsidRPr="00E13734" w14:paraId="5F3AB0FB" w14:textId="77777777" w:rsidTr="007D1114">
        <w:tc>
          <w:tcPr>
            <w:tcW w:w="2090" w:type="dxa"/>
            <w:tcBorders>
              <w:top w:val="single" w:sz="4" w:space="0" w:color="auto"/>
              <w:left w:val="single" w:sz="4" w:space="0" w:color="auto"/>
              <w:bottom w:val="single" w:sz="4" w:space="0" w:color="auto"/>
              <w:right w:val="single" w:sz="4" w:space="0" w:color="auto"/>
            </w:tcBorders>
            <w:hideMark/>
          </w:tcPr>
          <w:p w14:paraId="3C456374" w14:textId="77777777" w:rsidR="00B44320" w:rsidRPr="00D304E0" w:rsidRDefault="00B44320" w:rsidP="007D1114">
            <w:pPr>
              <w:spacing w:after="160" w:line="276" w:lineRule="auto"/>
            </w:pPr>
            <w:r w:rsidRPr="00E13734">
              <w:t>Consumer goods</w:t>
            </w:r>
          </w:p>
        </w:tc>
        <w:tc>
          <w:tcPr>
            <w:tcW w:w="3208" w:type="dxa"/>
            <w:tcBorders>
              <w:top w:val="single" w:sz="4" w:space="0" w:color="auto"/>
              <w:left w:val="single" w:sz="4" w:space="0" w:color="auto"/>
              <w:bottom w:val="single" w:sz="4" w:space="0" w:color="auto"/>
              <w:right w:val="single" w:sz="4" w:space="0" w:color="auto"/>
            </w:tcBorders>
            <w:hideMark/>
          </w:tcPr>
          <w:p w14:paraId="4D051D06" w14:textId="77777777" w:rsidR="00B44320" w:rsidRPr="00D304E0" w:rsidRDefault="00B44320" w:rsidP="007D1114">
            <w:pPr>
              <w:spacing w:after="160" w:line="276" w:lineRule="auto"/>
            </w:pPr>
            <w:r w:rsidRPr="003C445D">
              <w:t>fridge, TV, phone</w:t>
            </w:r>
          </w:p>
        </w:tc>
        <w:tc>
          <w:tcPr>
            <w:tcW w:w="3218" w:type="dxa"/>
            <w:tcBorders>
              <w:top w:val="single" w:sz="4" w:space="0" w:color="auto"/>
              <w:left w:val="single" w:sz="4" w:space="0" w:color="auto"/>
              <w:bottom w:val="single" w:sz="4" w:space="0" w:color="auto"/>
              <w:right w:val="single" w:sz="4" w:space="0" w:color="auto"/>
            </w:tcBorders>
            <w:hideMark/>
          </w:tcPr>
          <w:p w14:paraId="58375EBF" w14:textId="77777777" w:rsidR="00B44320" w:rsidRPr="00D304E0" w:rsidRDefault="00B44320" w:rsidP="007D1114">
            <w:pPr>
              <w:spacing w:after="160" w:line="276" w:lineRule="auto"/>
            </w:pPr>
            <w:r w:rsidRPr="003C445D">
              <w:t>24 devices per household</w:t>
            </w:r>
          </w:p>
        </w:tc>
      </w:tr>
      <w:tr w:rsidR="00B44320" w:rsidRPr="00E13734" w14:paraId="0C680581" w14:textId="77777777" w:rsidTr="007D1114">
        <w:tc>
          <w:tcPr>
            <w:tcW w:w="2090" w:type="dxa"/>
            <w:tcBorders>
              <w:top w:val="single" w:sz="4" w:space="0" w:color="auto"/>
              <w:left w:val="single" w:sz="4" w:space="0" w:color="auto"/>
              <w:bottom w:val="single" w:sz="4" w:space="0" w:color="auto"/>
              <w:right w:val="single" w:sz="4" w:space="0" w:color="auto"/>
            </w:tcBorders>
            <w:hideMark/>
          </w:tcPr>
          <w:p w14:paraId="69A48717" w14:textId="77777777" w:rsidR="00B44320" w:rsidRPr="00D304E0" w:rsidRDefault="00B44320" w:rsidP="007D1114">
            <w:pPr>
              <w:spacing w:after="160" w:line="276" w:lineRule="auto"/>
            </w:pPr>
            <w:r w:rsidRPr="00E13734">
              <w:t>Mobility (p-km)</w:t>
            </w:r>
          </w:p>
        </w:tc>
        <w:tc>
          <w:tcPr>
            <w:tcW w:w="3208" w:type="dxa"/>
            <w:tcBorders>
              <w:top w:val="single" w:sz="4" w:space="0" w:color="auto"/>
              <w:left w:val="single" w:sz="4" w:space="0" w:color="auto"/>
              <w:bottom w:val="single" w:sz="4" w:space="0" w:color="auto"/>
              <w:right w:val="single" w:sz="4" w:space="0" w:color="auto"/>
            </w:tcBorders>
            <w:hideMark/>
          </w:tcPr>
          <w:p w14:paraId="67DF6B7F" w14:textId="77777777" w:rsidR="00B44320" w:rsidRPr="00D304E0" w:rsidRDefault="00B44320" w:rsidP="007D1114">
            <w:pPr>
              <w:spacing w:after="160" w:line="276" w:lineRule="auto"/>
            </w:pPr>
            <w:r w:rsidRPr="003C445D">
              <w:t>7,000 passenger-km per year</w:t>
            </w:r>
          </w:p>
        </w:tc>
        <w:tc>
          <w:tcPr>
            <w:tcW w:w="3218" w:type="dxa"/>
            <w:tcBorders>
              <w:top w:val="single" w:sz="4" w:space="0" w:color="auto"/>
              <w:left w:val="single" w:sz="4" w:space="0" w:color="auto"/>
              <w:bottom w:val="single" w:sz="4" w:space="0" w:color="auto"/>
              <w:right w:val="single" w:sz="4" w:space="0" w:color="auto"/>
            </w:tcBorders>
            <w:hideMark/>
          </w:tcPr>
          <w:p w14:paraId="012BE7CB" w14:textId="77777777" w:rsidR="00B44320" w:rsidRPr="00D304E0" w:rsidRDefault="00B44320" w:rsidP="007D1114">
            <w:pPr>
              <w:spacing w:after="160" w:line="276" w:lineRule="auto"/>
            </w:pPr>
            <w:r w:rsidRPr="003C445D">
              <w:t>7,600 passenger-km per year</w:t>
            </w:r>
          </w:p>
        </w:tc>
      </w:tr>
      <w:tr w:rsidR="00B44320" w:rsidRPr="00E13734" w14:paraId="56A51450" w14:textId="77777777" w:rsidTr="007D1114">
        <w:trPr>
          <w:trHeight w:val="311"/>
        </w:trPr>
        <w:tc>
          <w:tcPr>
            <w:tcW w:w="2090" w:type="dxa"/>
            <w:tcBorders>
              <w:top w:val="single" w:sz="4" w:space="0" w:color="auto"/>
              <w:left w:val="single" w:sz="4" w:space="0" w:color="auto"/>
              <w:bottom w:val="single" w:sz="4" w:space="0" w:color="auto"/>
              <w:right w:val="single" w:sz="4" w:space="0" w:color="auto"/>
            </w:tcBorders>
            <w:hideMark/>
          </w:tcPr>
          <w:p w14:paraId="0DA7E688" w14:textId="77777777" w:rsidR="00B44320" w:rsidRPr="00D304E0" w:rsidRDefault="00B44320" w:rsidP="007D1114">
            <w:pPr>
              <w:spacing w:after="160" w:line="276" w:lineRule="auto"/>
            </w:pPr>
            <w:r w:rsidRPr="00E13734">
              <w:t>Food</w:t>
            </w:r>
          </w:p>
        </w:tc>
        <w:tc>
          <w:tcPr>
            <w:tcW w:w="3208" w:type="dxa"/>
            <w:tcBorders>
              <w:top w:val="single" w:sz="4" w:space="0" w:color="auto"/>
              <w:left w:val="single" w:sz="4" w:space="0" w:color="auto"/>
              <w:bottom w:val="single" w:sz="4" w:space="0" w:color="auto"/>
              <w:right w:val="single" w:sz="4" w:space="0" w:color="auto"/>
            </w:tcBorders>
            <w:hideMark/>
          </w:tcPr>
          <w:p w14:paraId="7D43A504" w14:textId="77777777" w:rsidR="00B44320" w:rsidRPr="00D304E0" w:rsidRDefault="00B44320" w:rsidP="007D1114">
            <w:pPr>
              <w:spacing w:after="160" w:line="276" w:lineRule="auto"/>
            </w:pPr>
            <w:r w:rsidRPr="003C445D">
              <w:t>2,500 calories per day</w:t>
            </w:r>
          </w:p>
        </w:tc>
        <w:tc>
          <w:tcPr>
            <w:tcW w:w="3218" w:type="dxa"/>
            <w:tcBorders>
              <w:top w:val="single" w:sz="4" w:space="0" w:color="auto"/>
              <w:left w:val="single" w:sz="4" w:space="0" w:color="auto"/>
              <w:bottom w:val="single" w:sz="4" w:space="0" w:color="auto"/>
              <w:right w:val="single" w:sz="4" w:space="0" w:color="auto"/>
            </w:tcBorders>
            <w:hideMark/>
          </w:tcPr>
          <w:p w14:paraId="271E7617" w14:textId="77777777" w:rsidR="00B44320" w:rsidRPr="00D304E0" w:rsidRDefault="00B44320" w:rsidP="007D1114">
            <w:pPr>
              <w:spacing w:after="160" w:line="276" w:lineRule="auto"/>
            </w:pPr>
            <w:r w:rsidRPr="003C445D">
              <w:t>3,100 calories per day</w:t>
            </w:r>
          </w:p>
        </w:tc>
      </w:tr>
    </w:tbl>
    <w:p w14:paraId="1609379A" w14:textId="77777777" w:rsidR="00B44320" w:rsidRPr="00E13734" w:rsidRDefault="00B44320" w:rsidP="007D1114">
      <w:pPr>
        <w:spacing w:line="276" w:lineRule="auto"/>
      </w:pPr>
    </w:p>
    <w:p w14:paraId="7AA6D00E" w14:textId="77777777" w:rsidR="00B44320" w:rsidRPr="00E13734" w:rsidRDefault="00B44320" w:rsidP="007D1114">
      <w:pPr>
        <w:spacing w:line="276" w:lineRule="auto"/>
        <w:rPr>
          <w:b/>
          <w:i/>
        </w:rPr>
      </w:pPr>
    </w:p>
    <w:p w14:paraId="6C88A35E" w14:textId="77777777" w:rsidR="00B44320" w:rsidRPr="003C445D" w:rsidRDefault="00B44320" w:rsidP="007D1114">
      <w:pPr>
        <w:spacing w:line="276" w:lineRule="auto"/>
        <w:jc w:val="center"/>
      </w:pPr>
      <w:r w:rsidRPr="003C445D">
        <w:rPr>
          <w:noProof/>
          <w:lang w:val="en-US"/>
        </w:rPr>
        <w:drawing>
          <wp:inline distT="0" distB="0" distL="0" distR="0" wp14:anchorId="3770CEDC" wp14:editId="7DBCA01D">
            <wp:extent cx="4822190" cy="28301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22190" cy="2830195"/>
                    </a:xfrm>
                    <a:prstGeom prst="rect">
                      <a:avLst/>
                    </a:prstGeom>
                    <a:noFill/>
                    <a:ln>
                      <a:noFill/>
                    </a:ln>
                  </pic:spPr>
                </pic:pic>
              </a:graphicData>
            </a:graphic>
          </wp:inline>
        </w:drawing>
      </w:r>
    </w:p>
    <w:p w14:paraId="50F037C5" w14:textId="77777777" w:rsidR="00B44320" w:rsidRPr="009F46CE" w:rsidRDefault="00B44320" w:rsidP="007D1114">
      <w:pPr>
        <w:spacing w:line="276" w:lineRule="auto"/>
        <w:rPr>
          <w:i/>
        </w:rPr>
      </w:pPr>
      <w:r w:rsidRPr="003C445D">
        <w:rPr>
          <w:b/>
          <w:i/>
        </w:rPr>
        <w:t xml:space="preserve">Figure </w:t>
      </w:r>
      <w:r>
        <w:rPr>
          <w:b/>
          <w:i/>
        </w:rPr>
        <w:t>SI-7-1</w:t>
      </w:r>
      <w:r w:rsidRPr="003C445D">
        <w:rPr>
          <w:b/>
          <w:i/>
        </w:rPr>
        <w:t>. Decent living standard requirements.</w:t>
      </w:r>
      <w:r w:rsidRPr="009F46CE">
        <w:rPr>
          <w:i/>
        </w:rPr>
        <w:t xml:space="preserve"> Values are suggestive. See Rao &amp; Min</w:t>
      </w:r>
      <w:proofErr w:type="gramStart"/>
      <w:r w:rsidRPr="003308ED">
        <w:rPr>
          <w:i/>
          <w:noProof/>
          <w:vertAlign w:val="superscript"/>
        </w:rPr>
        <w:t>6</w:t>
      </w:r>
      <w:r w:rsidRPr="009F46CE">
        <w:rPr>
          <w:i/>
        </w:rPr>
        <w:t xml:space="preserve">  for</w:t>
      </w:r>
      <w:proofErr w:type="gramEnd"/>
      <w:r w:rsidRPr="009F46CE">
        <w:rPr>
          <w:i/>
        </w:rPr>
        <w:t xml:space="preserve"> details. Temperature and relative humidity (RH) are winter and summer comfort standards respectively.</w:t>
      </w:r>
    </w:p>
    <w:p w14:paraId="2A986CB1" w14:textId="77777777" w:rsidR="00B44320" w:rsidRPr="009F46CE" w:rsidRDefault="00B44320" w:rsidP="007D1114">
      <w:pPr>
        <w:spacing w:line="276" w:lineRule="auto"/>
        <w:rPr>
          <w:b/>
        </w:rPr>
      </w:pPr>
    </w:p>
    <w:p w14:paraId="348E79E6" w14:textId="77777777" w:rsidR="00B44320" w:rsidRPr="008453B7" w:rsidRDefault="00B44320" w:rsidP="007D1114">
      <w:pPr>
        <w:spacing w:line="276" w:lineRule="auto"/>
      </w:pPr>
      <w:r w:rsidRPr="009F46CE">
        <w:t xml:space="preserve">Does energy demand in the LED scenario ensure people can afford a decent life, in accordance with the decent living standards (DLS) set out previously (see SI-2)? In the LED scenario, building end-use demand is derived bottom-up from end-use services, and combined with projections of technological advancements in end-use appliances to give energy demand. Energy demand for appliances (television, refrigerator, cook stoves and cell phones) are </w:t>
      </w:r>
      <w:proofErr w:type="gramStart"/>
      <w:r w:rsidRPr="009F46CE">
        <w:t>by definition accounted</w:t>
      </w:r>
      <w:proofErr w:type="gramEnd"/>
      <w:r w:rsidRPr="009F46CE">
        <w:t xml:space="preserve"> for in the LED scenario. What remains are residential thermal comfort requirements, and the indirect (industrial) energy needs associated with: constructing and operating the ‘back-end’ infrastructure to support DLS, including residential buildings, utili</w:t>
      </w:r>
      <w:r w:rsidRPr="008453B7">
        <w:t>ties (water, sanitation, electricity), and food production systems; manufacturing the appliances, vehicles and transportation systems; and delivering DLS services outside the home, such as education and health.</w:t>
      </w:r>
    </w:p>
    <w:p w14:paraId="58E73DDA" w14:textId="77777777" w:rsidR="00B44320" w:rsidRDefault="00B44320" w:rsidP="007D1114">
      <w:pPr>
        <w:spacing w:line="276" w:lineRule="auto"/>
        <w:rPr>
          <w:i/>
        </w:rPr>
      </w:pPr>
    </w:p>
    <w:p w14:paraId="3A3CB11B" w14:textId="77777777" w:rsidR="00B44320" w:rsidRPr="002E52BD" w:rsidRDefault="00B44320" w:rsidP="007D1114">
      <w:pPr>
        <w:spacing w:line="276" w:lineRule="auto"/>
        <w:rPr>
          <w:i/>
        </w:rPr>
      </w:pPr>
      <w:r w:rsidRPr="002E52BD">
        <w:rPr>
          <w:i/>
        </w:rPr>
        <w:t>Basic comfort energy needs</w:t>
      </w:r>
    </w:p>
    <w:p w14:paraId="45633BA4" w14:textId="77777777" w:rsidR="00B44320" w:rsidRPr="00670A69" w:rsidRDefault="00B44320" w:rsidP="007D1114">
      <w:pPr>
        <w:spacing w:line="276" w:lineRule="auto"/>
      </w:pPr>
      <w:r w:rsidRPr="00670A69">
        <w:t>The energy require</w:t>
      </w:r>
      <w:r w:rsidRPr="003E6F14">
        <w:t>d to keep homes within the comfort range of ~18 degrees C in winter and ~26 degrees in summer depends on prevailing weather conditions. Estimating these energy requirements would require a global bottom-up, spatially explicit calculation of heating and coo</w:t>
      </w:r>
      <w:r w:rsidRPr="00E13734">
        <w:t xml:space="preserve">ling energy for this </w:t>
      </w:r>
      <w:proofErr w:type="gramStart"/>
      <w:r w:rsidRPr="00E13734">
        <w:t>particular comfort</w:t>
      </w:r>
      <w:proofErr w:type="gramEnd"/>
      <w:r w:rsidRPr="00E13734">
        <w:t xml:space="preserve"> standard. This is beyond the scope of this study. However, in recent work, </w:t>
      </w:r>
      <w:proofErr w:type="spellStart"/>
      <w:r w:rsidRPr="00E13734">
        <w:t>Mastrucci</w:t>
      </w:r>
      <w:proofErr w:type="spellEnd"/>
      <w:r w:rsidRPr="00E13734">
        <w:t xml:space="preserve"> </w:t>
      </w:r>
      <w:r>
        <w:t>&amp;</w:t>
      </w:r>
      <w:r w:rsidRPr="00E13734">
        <w:t xml:space="preserve"> Rao</w:t>
      </w:r>
      <w:r w:rsidRPr="004D130F">
        <w:rPr>
          <w:noProof/>
          <w:vertAlign w:val="superscript"/>
        </w:rPr>
        <w:t>79</w:t>
      </w:r>
      <w:r w:rsidRPr="00E13734">
        <w:t xml:space="preserve"> conduct precisely this analysis to calculate cooling and heating energy requirements for India</w:t>
      </w:r>
      <w:r w:rsidRPr="003C445D">
        <w:fldChar w:fldCharType="begin" w:fldLock="1"/>
      </w:r>
      <w:r w:rsidRPr="00E13734">
        <w:instrText>ADDIN CSL_CITATION { "citationItems" : [ { "id" : "ITEM-1", "itemData" : { "DOI" : "10.1016/j.enbuild.2017.07.072", "ISSN" : "03787788", "abstract" : "Developing countries face a crisis of deteriorating and unsafe human settlements conditions. Few studies examine the resources and energy required to provide everybody with decent housing. This study presents a generic methodology for the estimation of Life Cycle Energy (LCE) requirements to meet the housing gap and provide basic comfort to everybody in a developing country, based on standards of safety, durability and indoor temperature and humidity limits. The methodology includes the operationalization of this decent housing standard into materials and equipment; development of appropriate building archetypes; calculation of embodied and operating energy using a building simulation model; a parametric analysis to investigate the range of uncertainty in LCE and the attribution to different contextual conditions and energy savings measures. Results for the test case India showed that LCE of decent housing can significantly vary depending on climatic conditions, building typology, construction materials, technical equipment for space cooling-dehumidification and user behaviour. Embodied energy accounts for 27\u201353% of the LCE, depending on the building type and climate. LCE savings of up to 44% can be achieved with low embodied energy materials, building envelope insulation, ceiling fans and more efficient air-conditioning systems.", "author" : [ { "dropping-particle" : "", "family" : "Mastrucci", "given" : "Alessio", "non-dropping-particle" : "", "parse-names" : false, "suffix" : "" }, { "dropping-particle" : "", "family" : "Rao", "given" : "Narasimha D.", "non-dropping-particle" : "", "parse-names" : false, "suffix" : "" } ], "container-title" : "Energy and Buildings", "id" : "ITEM-1", "issued" : { "date-parts" : [ [ "2017" ] ] }, "page" : "629-642", "publisher" : "Elsevier B.V.", "title" : "Decent housing in the developing world: Reducing life-cycle energy requirements", "type" : "article-journal", "volume" : "152" }, "uris" : [ "http://www.mendeley.com/documents/?uuid=0bc2eb1d-b17e-457e-bb94-a55444acc2f2" ] } ], "mendeley" : { "formattedCitation" : "&lt;sup&gt;9&lt;/sup&gt;", "plainTextFormattedCitation" : "9" }, "properties" : { "noteIndex" : 0 }, "schema" : "https://github.com/citation-style-language/schema/raw/master/csl-citation.json" }</w:instrText>
      </w:r>
      <w:r w:rsidRPr="003C445D">
        <w:fldChar w:fldCharType="separate"/>
      </w:r>
      <w:r w:rsidRPr="003C445D">
        <w:rPr>
          <w:noProof/>
          <w:vertAlign w:val="superscript"/>
        </w:rPr>
        <w:t>9</w:t>
      </w:r>
      <w:r w:rsidRPr="003C445D">
        <w:fldChar w:fldCharType="end"/>
      </w:r>
      <w:r w:rsidRPr="003C445D">
        <w:t>. India spans five climatic zones, including hot-dry and warm-humid, the latter of which is the most energy-intensive due to the need for frequent air conditioning to reduce humidity to comfortable levels.  To a rough approximation, these results bound the average space conditioning needs in the Global South. In that study, the authors estimate that cooling requires annual useful energy of about 30 MJ/m</w:t>
      </w:r>
      <w:r w:rsidRPr="009F46CE">
        <w:rPr>
          <w:vertAlign w:val="superscript"/>
        </w:rPr>
        <w:t>2</w:t>
      </w:r>
      <w:r w:rsidRPr="009F46CE">
        <w:t xml:space="preserve"> in the warm-humid zone, and as little as ~15 MJ/m</w:t>
      </w:r>
      <w:r w:rsidRPr="009F46CE">
        <w:rPr>
          <w:vertAlign w:val="superscript"/>
        </w:rPr>
        <w:t>2</w:t>
      </w:r>
      <w:r w:rsidRPr="009F46CE">
        <w:t xml:space="preserve"> in the cold zone. For heating a modest amount of water for bathing (30 litres/cap/day) to 40 </w:t>
      </w:r>
      <w:r>
        <w:t>°</w:t>
      </w:r>
      <w:r w:rsidRPr="009F46CE">
        <w:t>C every day would require an additional 0.66 GJ/cap in the cold zone and 0.4 GJ/cap in warm-humid zones</w:t>
      </w:r>
      <w:r w:rsidRPr="003C445D">
        <w:rPr>
          <w:rStyle w:val="FootnoteReference"/>
        </w:rPr>
        <w:footnoteReference w:id="10"/>
      </w:r>
      <w:r w:rsidRPr="003C445D">
        <w:t>. These results can be interpreted as 66 MJ/m</w:t>
      </w:r>
      <w:r w:rsidRPr="009F46CE">
        <w:rPr>
          <w:vertAlign w:val="superscript"/>
        </w:rPr>
        <w:t>2</w:t>
      </w:r>
      <w:r w:rsidRPr="009F46CE">
        <w:t xml:space="preserve"> and 40 MJ/m</w:t>
      </w:r>
      <w:r w:rsidRPr="009F46CE">
        <w:rPr>
          <w:vertAlign w:val="superscript"/>
        </w:rPr>
        <w:t>2</w:t>
      </w:r>
      <w:r w:rsidRPr="009F46CE">
        <w:t xml:space="preserve"> respectively, since each person occupies 10 m</w:t>
      </w:r>
      <w:r w:rsidRPr="009F46CE">
        <w:rPr>
          <w:vertAlign w:val="superscript"/>
        </w:rPr>
        <w:t>2</w:t>
      </w:r>
      <w:r w:rsidRPr="009F46CE">
        <w:t xml:space="preserve"> in the DLS. Thus, in total on average approximately 100 MJ/m</w:t>
      </w:r>
      <w:r w:rsidRPr="008453B7">
        <w:rPr>
          <w:vertAlign w:val="superscript"/>
        </w:rPr>
        <w:t>2</w:t>
      </w:r>
      <w:r w:rsidRPr="002E52BD">
        <w:t xml:space="preserve"> of useful energy would suffice to provide space conditioning needs in a DLS for a country like</w:t>
      </w:r>
      <w:r w:rsidRPr="00670A69">
        <w:t xml:space="preserve"> India, using current technology.</w:t>
      </w:r>
    </w:p>
    <w:p w14:paraId="0AF3CC76" w14:textId="77777777" w:rsidR="00B44320" w:rsidRDefault="00B44320" w:rsidP="007D1114">
      <w:pPr>
        <w:spacing w:line="276" w:lineRule="auto"/>
      </w:pPr>
    </w:p>
    <w:p w14:paraId="45F78217" w14:textId="77777777" w:rsidR="00B44320" w:rsidRPr="00E13734" w:rsidRDefault="00B44320" w:rsidP="007D1114">
      <w:pPr>
        <w:spacing w:line="276" w:lineRule="auto"/>
      </w:pPr>
      <w:r w:rsidRPr="003E6F14">
        <w:t>In comparison, the average thermal useful energy assumed in the LED scenario for the Global South is about 52 MJ/m</w:t>
      </w:r>
      <w:r w:rsidRPr="00E13734">
        <w:rPr>
          <w:vertAlign w:val="superscript"/>
        </w:rPr>
        <w:t xml:space="preserve">2 </w:t>
      </w:r>
      <w:r w:rsidRPr="00E13734">
        <w:t>(see SI-3a and SI-4a), but for much larger homes (~30 m</w:t>
      </w:r>
      <w:r w:rsidRPr="00E13734">
        <w:rPr>
          <w:vertAlign w:val="superscript"/>
        </w:rPr>
        <w:t>2</w:t>
      </w:r>
      <w:r w:rsidRPr="00E13734">
        <w:t>/cap) than is minimally acceptable for DLS. One can interpret the LED scenario as comprising wealthy households that occupy large but high-tech (and therefore low-energy) homes that reduce demand to below 50 MJ/m</w:t>
      </w:r>
      <w:r w:rsidRPr="00E13734">
        <w:rPr>
          <w:vertAlign w:val="superscript"/>
        </w:rPr>
        <w:t>2</w:t>
      </w:r>
      <w:r w:rsidRPr="00E13734">
        <w:t>, and lower income households that live in smaller but less insulated homes that consume 100 MJ/m</w:t>
      </w:r>
      <w:r w:rsidRPr="00E13734">
        <w:rPr>
          <w:vertAlign w:val="superscript"/>
        </w:rPr>
        <w:t>2</w:t>
      </w:r>
      <w:r w:rsidRPr="00E13734">
        <w:t xml:space="preserve">, of the kind simulated in the </w:t>
      </w:r>
      <w:proofErr w:type="spellStart"/>
      <w:r w:rsidRPr="00E13734">
        <w:t>Mastrucci</w:t>
      </w:r>
      <w:proofErr w:type="spellEnd"/>
      <w:r w:rsidRPr="00E13734">
        <w:t xml:space="preserve"> &amp; Rao</w:t>
      </w:r>
      <w:r w:rsidRPr="004D130F">
        <w:rPr>
          <w:noProof/>
          <w:vertAlign w:val="superscript"/>
        </w:rPr>
        <w:t>79</w:t>
      </w:r>
      <w:r w:rsidRPr="00E13734">
        <w:t xml:space="preserve"> study using current technology and building construction methods.</w:t>
      </w:r>
    </w:p>
    <w:p w14:paraId="4346812D" w14:textId="77777777" w:rsidR="00B44320" w:rsidRPr="00E13734" w:rsidRDefault="00B44320" w:rsidP="007D1114">
      <w:pPr>
        <w:spacing w:line="276" w:lineRule="auto"/>
      </w:pPr>
      <w:r w:rsidRPr="00E13734">
        <w:t>For the Global North, whose space conditioning energy demand is dominated by heating, benchmarks from current standards for new buildings, such as the Energy Performance Building Directives (EPBD</w:t>
      </w:r>
      <w:r>
        <w:t>, 2010/31/EU</w:t>
      </w:r>
      <w:r w:rsidRPr="00E13734">
        <w:t>) of the E</w:t>
      </w:r>
      <w:r>
        <w:t xml:space="preserve">uropean </w:t>
      </w:r>
      <w:r w:rsidRPr="00E13734">
        <w:t>U</w:t>
      </w:r>
      <w:r>
        <w:t>nion</w:t>
      </w:r>
      <w:r w:rsidRPr="00E13734">
        <w:t>, serve as useful comparisons. Best practices today that represent only the stock turnover can serve as a standard for the entire building stock in 2050 in an LED world.</w:t>
      </w:r>
    </w:p>
    <w:p w14:paraId="02D66681" w14:textId="77777777" w:rsidR="00B44320" w:rsidRDefault="00B44320" w:rsidP="007D1114">
      <w:pPr>
        <w:spacing w:line="276" w:lineRule="auto"/>
      </w:pPr>
    </w:p>
    <w:p w14:paraId="76271D74" w14:textId="77777777" w:rsidR="00B44320" w:rsidRPr="00E13734" w:rsidRDefault="00B44320" w:rsidP="007D1114">
      <w:pPr>
        <w:spacing w:line="276" w:lineRule="auto"/>
      </w:pPr>
      <w:r w:rsidRPr="00E13734">
        <w:t>The minimum performance requirements of the EPBD range between 238 MJ/m</w:t>
      </w:r>
      <w:r w:rsidRPr="00E13734">
        <w:rPr>
          <w:vertAlign w:val="superscript"/>
        </w:rPr>
        <w:t>2</w:t>
      </w:r>
      <w:r w:rsidRPr="00E13734">
        <w:t xml:space="preserve"> to 389 MJ/m</w:t>
      </w:r>
      <w:r w:rsidRPr="00E13734">
        <w:rPr>
          <w:vertAlign w:val="superscript"/>
        </w:rPr>
        <w:t>2</w:t>
      </w:r>
      <w:r w:rsidRPr="00E13734">
        <w:t xml:space="preserve"> final energy for heating and cooling. With best practice technologies, this translates to a useful energy of 216 MJ/m</w:t>
      </w:r>
      <w:r w:rsidRPr="00E13734">
        <w:rPr>
          <w:vertAlign w:val="superscript"/>
        </w:rPr>
        <w:t>2</w:t>
      </w:r>
      <w:r w:rsidRPr="00E13734">
        <w:t xml:space="preserve"> to 350 MJ/m</w:t>
      </w:r>
      <w:r w:rsidRPr="00E13734">
        <w:rPr>
          <w:vertAlign w:val="superscript"/>
        </w:rPr>
        <w:t>2</w:t>
      </w:r>
      <w:r w:rsidRPr="00E13734">
        <w:t>. In comparison, the LED scenario assumes useful energy levels of ~172 MJ/m</w:t>
      </w:r>
      <w:r w:rsidRPr="00E13734">
        <w:rPr>
          <w:vertAlign w:val="superscript"/>
        </w:rPr>
        <w:t xml:space="preserve">2 </w:t>
      </w:r>
      <w:r w:rsidRPr="00E13734">
        <w:t>(see SI-3a and SI-4a).  However, total floorspace area (homes plus public and commercial buildings) in the Global North are assumed to be much larger than today (53 m2/cap vs ~41 m2/cap today). The total energy this represents would be sufficient to serve homes of the kind that are built today (both in terms of size and energy standards), or homes larger than today that have higher standards of insulation and equipment efficiency.  Thus, the expectation is that the norm for buildings in 2050 in the LED scenario would be at worst that of new buildings today.</w:t>
      </w:r>
    </w:p>
    <w:p w14:paraId="55A1ECFE" w14:textId="77777777" w:rsidR="00B44320" w:rsidRDefault="00B44320" w:rsidP="007D1114">
      <w:pPr>
        <w:spacing w:line="276" w:lineRule="auto"/>
        <w:rPr>
          <w:i/>
        </w:rPr>
      </w:pPr>
    </w:p>
    <w:p w14:paraId="400DB4CC" w14:textId="77777777" w:rsidR="00B44320" w:rsidRPr="00E13734" w:rsidRDefault="00B44320" w:rsidP="007D1114">
      <w:pPr>
        <w:spacing w:line="276" w:lineRule="auto"/>
        <w:rPr>
          <w:i/>
        </w:rPr>
      </w:pPr>
      <w:r w:rsidRPr="00E13734">
        <w:rPr>
          <w:i/>
        </w:rPr>
        <w:t>Industrial Energy demand</w:t>
      </w:r>
    </w:p>
    <w:p w14:paraId="68DDDEDB" w14:textId="77777777" w:rsidR="00B44320" w:rsidRDefault="00B44320" w:rsidP="007D1114">
      <w:pPr>
        <w:spacing w:line="276" w:lineRule="auto"/>
      </w:pPr>
      <w:r w:rsidRPr="00E13734">
        <w:t xml:space="preserve">How much energy is required to build the infrastructure to support and deliver DLS to all in the Global South, and does the LED scenario allow for that growth? In a recent study, </w:t>
      </w:r>
      <w:proofErr w:type="spellStart"/>
      <w:r w:rsidRPr="00E13734">
        <w:t>Mastrucci</w:t>
      </w:r>
      <w:proofErr w:type="spellEnd"/>
      <w:r w:rsidRPr="00E13734">
        <w:t xml:space="preserve"> &amp; Rao</w:t>
      </w:r>
      <w:r w:rsidRPr="004D130F">
        <w:rPr>
          <w:noProof/>
          <w:vertAlign w:val="superscript"/>
        </w:rPr>
        <w:t>79</w:t>
      </w:r>
      <w:r>
        <w:t xml:space="preserve"> </w:t>
      </w:r>
      <w:r w:rsidRPr="00E13734">
        <w:t>estimate this embodied energy for India and Brazil using lifecycle and input-output analysis, where appropriate, for each DLS component. India can be considered an average country in the Global South, while Brazil is among the richest countries, which therefore serves as a proxy for the most industrialized, and therefore energy-intensive pats of the Global South.  The energy intensities of construction and energy conversion represent today’s technologies, and therefore are likely to be higher than the energy needs to deliver the same services in 2050. Similarly, the transport system is assumed to have similar modal patterns as today, and therefore also overestimate energy needs in 2050.</w:t>
      </w:r>
    </w:p>
    <w:p w14:paraId="22BB7537" w14:textId="77777777" w:rsidR="00B44320" w:rsidRPr="00E13734" w:rsidRDefault="00B44320" w:rsidP="007D1114">
      <w:pPr>
        <w:spacing w:line="276" w:lineRule="auto"/>
      </w:pPr>
    </w:p>
    <w:p w14:paraId="0C8C89EA" w14:textId="77777777" w:rsidR="00B44320" w:rsidRPr="00D304E0" w:rsidRDefault="00B44320" w:rsidP="007D1114">
      <w:pPr>
        <w:spacing w:line="276" w:lineRule="auto"/>
        <w:rPr>
          <w:b/>
        </w:rPr>
      </w:pPr>
      <w:r w:rsidRPr="00E13734">
        <w:t>On this basis</w:t>
      </w:r>
      <w:r>
        <w:t xml:space="preserve"> </w:t>
      </w:r>
      <w:proofErr w:type="spellStart"/>
      <w:r w:rsidRPr="00E13734">
        <w:t>Mastrucci</w:t>
      </w:r>
      <w:proofErr w:type="spellEnd"/>
      <w:r w:rsidRPr="00E13734">
        <w:t xml:space="preserve"> &amp; Rao</w:t>
      </w:r>
      <w:r w:rsidRPr="004D130F">
        <w:rPr>
          <w:noProof/>
          <w:vertAlign w:val="superscript"/>
        </w:rPr>
        <w:t>79</w:t>
      </w:r>
      <w:r w:rsidRPr="00E13734">
        <w:t xml:space="preserve"> estimate that in India and Brazil respectively 12 GJ/cap and 26 GJ/capita of final energy would be required to provide DLS. This figure includes the appliance and space conditioning energy requirements discussed above. This translates to a total of 78 - 161 EJ for the population of the Global South in 2050, based on current industrial technologies. In comparison, the LED scenario estimates final energy use of about 150 EJ in the Global South. This is comparable to the extreme end of the requirement, which allows for the possibility that all countries in the Global South catch up to the leaders in terms of average living standards. Furthermore, since the LED scenario represents a more advanced, energy-efficient global economy, the services this amount of energy would deliver on average would allow for a comfortable amount of head room above basic DLS even in the most advanced economies in the Global South. As discussed earlier, this headroom is also reflected in the average size of dwellings, travel demand, and appliance ownership assumed in the LED scenario. This is realistic, since one can expect that future society would have a distribution of income that afford at least a subset of inhabitants more than the basic DLS.</w:t>
      </w:r>
      <w:r w:rsidRPr="003C445D">
        <w:rPr>
          <w:b/>
        </w:rPr>
        <w:br w:type="page"/>
      </w:r>
    </w:p>
    <w:p w14:paraId="06937BB3" w14:textId="77777777" w:rsidR="00B44320" w:rsidRPr="004307A3" w:rsidRDefault="00B44320" w:rsidP="007D1114">
      <w:pPr>
        <w:spacing w:line="276" w:lineRule="auto"/>
        <w:rPr>
          <w:b/>
        </w:rPr>
      </w:pPr>
      <w:r w:rsidRPr="004307A3">
        <w:rPr>
          <w:b/>
        </w:rPr>
        <w:t>SDG13: Climate and SDG14: Oceans</w:t>
      </w:r>
    </w:p>
    <w:p w14:paraId="62FD4383" w14:textId="77777777" w:rsidR="00B44320" w:rsidRPr="00D304E0" w:rsidRDefault="00B44320" w:rsidP="007D1114">
      <w:pPr>
        <w:pStyle w:val="ListParagraph"/>
        <w:ind w:left="0"/>
        <w:rPr>
          <w:b/>
          <w:sz w:val="24"/>
          <w:szCs w:val="24"/>
          <w:lang w:val="en-GB"/>
        </w:rPr>
      </w:pPr>
    </w:p>
    <w:p w14:paraId="2913EF5A" w14:textId="77777777" w:rsidR="00B44320" w:rsidRDefault="00B44320" w:rsidP="007D1114">
      <w:pPr>
        <w:pStyle w:val="ListParagraph"/>
        <w:ind w:left="0"/>
        <w:jc w:val="both"/>
        <w:rPr>
          <w:sz w:val="24"/>
          <w:szCs w:val="24"/>
        </w:rPr>
      </w:pPr>
      <w:r w:rsidRPr="00FA6BFF">
        <w:rPr>
          <w:sz w:val="24"/>
          <w:szCs w:val="24"/>
        </w:rPr>
        <w:t xml:space="preserve">The low energy demand achieved in the LED scenario, allows emissions to be reduced rapidly. This leads to peak global mean temperature increase to be kept to 1.5°C relative to pre-industrial levels (here approximated by expressing warming relative to the 1850-1900 period). We use a reduced complexity carbon cycle and climate model MAGICC </w:t>
      </w:r>
      <w:r>
        <w:rPr>
          <w:sz w:val="24"/>
          <w:szCs w:val="24"/>
        </w:rPr>
        <w:t>(see Method)</w:t>
      </w:r>
      <w:r w:rsidRPr="00FA6BFF">
        <w:rPr>
          <w:sz w:val="24"/>
          <w:szCs w:val="24"/>
        </w:rPr>
        <w:t xml:space="preserve"> in a probabilistic setup</w:t>
      </w:r>
      <w:r w:rsidRPr="004D130F">
        <w:rPr>
          <w:noProof/>
          <w:sz w:val="24"/>
          <w:szCs w:val="24"/>
          <w:vertAlign w:val="superscript"/>
        </w:rPr>
        <w:t>80,81</w:t>
      </w:r>
      <w:r w:rsidRPr="00FA6BFF">
        <w:rPr>
          <w:sz w:val="24"/>
          <w:szCs w:val="24"/>
        </w:rPr>
        <w:t xml:space="preserve"> </w:t>
      </w:r>
      <w:r>
        <w:rPr>
          <w:sz w:val="24"/>
          <w:szCs w:val="24"/>
        </w:rPr>
        <w:t>t</w:t>
      </w:r>
      <w:r w:rsidRPr="00FA6BFF">
        <w:rPr>
          <w:sz w:val="24"/>
          <w:szCs w:val="24"/>
        </w:rPr>
        <w:t xml:space="preserve">o assess the climatic outcomes of the LED scenario in more detail. </w:t>
      </w:r>
      <w:r>
        <w:rPr>
          <w:sz w:val="24"/>
          <w:szCs w:val="24"/>
        </w:rPr>
        <w:t>This</w:t>
      </w:r>
      <w:r w:rsidRPr="00FA6BFF">
        <w:rPr>
          <w:sz w:val="24"/>
          <w:szCs w:val="24"/>
        </w:rPr>
        <w:t xml:space="preserve"> setup is consistent </w:t>
      </w:r>
      <w:r>
        <w:rPr>
          <w:sz w:val="24"/>
          <w:szCs w:val="24"/>
        </w:rPr>
        <w:t xml:space="preserve">with the one </w:t>
      </w:r>
      <w:r w:rsidRPr="00FA6BFF">
        <w:rPr>
          <w:sz w:val="24"/>
          <w:szCs w:val="24"/>
        </w:rPr>
        <w:t>used for the scenario assessment of the Working Group 3 Contribution to the Fifth Assessment Report of the Intergovernmental Panel on Climate Change</w:t>
      </w:r>
      <w:r>
        <w:rPr>
          <w:sz w:val="24"/>
          <w:szCs w:val="24"/>
        </w:rPr>
        <w:t>. We</w:t>
      </w:r>
      <w:r w:rsidRPr="00FA6BFF">
        <w:rPr>
          <w:sz w:val="24"/>
          <w:szCs w:val="24"/>
        </w:rPr>
        <w:t xml:space="preserve"> find that peak warming is indeed kept to 1.5°C relative to preindustrial levels </w:t>
      </w:r>
      <w:r>
        <w:rPr>
          <w:sz w:val="24"/>
          <w:szCs w:val="24"/>
        </w:rPr>
        <w:t>in</w:t>
      </w:r>
      <w:r w:rsidRPr="00FA6BFF">
        <w:rPr>
          <w:sz w:val="24"/>
          <w:szCs w:val="24"/>
        </w:rPr>
        <w:t xml:space="preserve"> the LED scenario, with a gradual temperature decline thereafter. By 2100, global mean temperature increase is estimated at 1.4°C. This is equivalent with limiting maximum warming to below 1.5°C with a probability of about 45% (rounded to the nearest 5%) and to below 2°C with a probability of about 90%. By 2100, these probabilities increase further to 60% and 90%, for 1.5°C and 2°C, respectively. </w:t>
      </w:r>
    </w:p>
    <w:p w14:paraId="7CD225B6" w14:textId="77777777" w:rsidR="00B44320" w:rsidRDefault="00B44320" w:rsidP="007D1114">
      <w:pPr>
        <w:pStyle w:val="ListParagraph"/>
        <w:ind w:left="0"/>
        <w:jc w:val="both"/>
        <w:rPr>
          <w:sz w:val="24"/>
          <w:szCs w:val="24"/>
        </w:rPr>
      </w:pPr>
    </w:p>
    <w:p w14:paraId="24FDA50A" w14:textId="77777777" w:rsidR="00B44320" w:rsidRDefault="00B44320" w:rsidP="007D1114">
      <w:pPr>
        <w:pStyle w:val="ListParagraph"/>
        <w:ind w:left="0"/>
        <w:jc w:val="both"/>
        <w:rPr>
          <w:sz w:val="24"/>
          <w:szCs w:val="24"/>
        </w:rPr>
      </w:pPr>
      <w:r w:rsidRPr="00BA74EC">
        <w:rPr>
          <w:sz w:val="24"/>
          <w:szCs w:val="24"/>
        </w:rPr>
        <w:t>The assessment which MAGICC also allows to estimate the atmospheric CO</w:t>
      </w:r>
      <w:r w:rsidRPr="00BA74EC">
        <w:rPr>
          <w:sz w:val="24"/>
          <w:szCs w:val="24"/>
          <w:vertAlign w:val="subscript"/>
        </w:rPr>
        <w:t>2</w:t>
      </w:r>
      <w:r w:rsidRPr="00BA74EC">
        <w:rPr>
          <w:sz w:val="24"/>
          <w:szCs w:val="24"/>
        </w:rPr>
        <w:t xml:space="preserve"> concentrations implied by the LED scenario. The LED scenario halts the increase in atmospheric CO</w:t>
      </w:r>
      <w:r w:rsidRPr="00BA74EC">
        <w:rPr>
          <w:sz w:val="24"/>
          <w:szCs w:val="24"/>
          <w:vertAlign w:val="subscript"/>
        </w:rPr>
        <w:t>2</w:t>
      </w:r>
      <w:r w:rsidRPr="00BA74EC">
        <w:rPr>
          <w:sz w:val="24"/>
          <w:szCs w:val="24"/>
        </w:rPr>
        <w:t xml:space="preserve"> resulting in first a stabilization and then a decline in concentrations. Changes in atmospheric CO</w:t>
      </w:r>
      <w:r w:rsidRPr="00BA74EC">
        <w:rPr>
          <w:sz w:val="24"/>
          <w:szCs w:val="24"/>
          <w:vertAlign w:val="subscript"/>
        </w:rPr>
        <w:t>2</w:t>
      </w:r>
      <w:r w:rsidRPr="00BA74EC">
        <w:rPr>
          <w:sz w:val="24"/>
          <w:szCs w:val="24"/>
        </w:rPr>
        <w:t xml:space="preserve"> are the dominant cause of observed changes in the chemistry of surface waters</w:t>
      </w:r>
      <w:r w:rsidRPr="004D130F">
        <w:rPr>
          <w:noProof/>
          <w:sz w:val="24"/>
          <w:szCs w:val="24"/>
          <w:vertAlign w:val="superscript"/>
        </w:rPr>
        <w:t>82,83</w:t>
      </w:r>
      <w:r>
        <w:rPr>
          <w:sz w:val="24"/>
          <w:szCs w:val="24"/>
        </w:rPr>
        <w:t>.</w:t>
      </w:r>
      <w:r w:rsidRPr="00BA74EC">
        <w:rPr>
          <w:sz w:val="24"/>
          <w:szCs w:val="24"/>
        </w:rPr>
        <w:t xml:space="preserve"> By strongly limiting the increase of atmospheric CO</w:t>
      </w:r>
      <w:r w:rsidRPr="00BA74EC">
        <w:rPr>
          <w:sz w:val="24"/>
          <w:szCs w:val="24"/>
          <w:vertAlign w:val="subscript"/>
        </w:rPr>
        <w:t>2</w:t>
      </w:r>
      <w:r w:rsidRPr="00BA74EC">
        <w:rPr>
          <w:sz w:val="24"/>
          <w:szCs w:val="24"/>
        </w:rPr>
        <w:t xml:space="preserve"> (see </w:t>
      </w:r>
      <w:r>
        <w:rPr>
          <w:sz w:val="24"/>
          <w:szCs w:val="24"/>
        </w:rPr>
        <w:t xml:space="preserve">Figure 7 panel f in Main text) </w:t>
      </w:r>
      <w:r w:rsidRPr="00BA74EC">
        <w:rPr>
          <w:sz w:val="24"/>
          <w:szCs w:val="24"/>
        </w:rPr>
        <w:t>the LED scenario contributes to the achievement of some of the targets of SDG14 on limiting the impacts of ocean acidification.</w:t>
      </w:r>
    </w:p>
    <w:p w14:paraId="31B13618" w14:textId="77777777" w:rsidR="00B44320" w:rsidRDefault="00B44320" w:rsidP="007D1114">
      <w:pPr>
        <w:pStyle w:val="ListParagraph"/>
        <w:ind w:left="0"/>
        <w:jc w:val="both"/>
        <w:rPr>
          <w:sz w:val="24"/>
          <w:szCs w:val="24"/>
        </w:rPr>
      </w:pPr>
    </w:p>
    <w:p w14:paraId="7674F8CD" w14:textId="77777777" w:rsidR="00B44320" w:rsidRDefault="00B44320" w:rsidP="007D1114">
      <w:pPr>
        <w:pStyle w:val="ListParagraph"/>
        <w:ind w:left="0"/>
        <w:jc w:val="both"/>
        <w:rPr>
          <w:sz w:val="24"/>
          <w:szCs w:val="24"/>
        </w:rPr>
      </w:pPr>
    </w:p>
    <w:p w14:paraId="0079D89F" w14:textId="77777777" w:rsidR="00B44320" w:rsidRDefault="00B44320" w:rsidP="007D1114">
      <w:pPr>
        <w:pStyle w:val="ListParagraph"/>
        <w:ind w:left="0"/>
        <w:jc w:val="both"/>
        <w:rPr>
          <w:sz w:val="24"/>
          <w:szCs w:val="24"/>
        </w:rPr>
      </w:pPr>
    </w:p>
    <w:p w14:paraId="5D7800E2" w14:textId="77777777" w:rsidR="00B44320" w:rsidRDefault="00B44320" w:rsidP="007D1114">
      <w:pPr>
        <w:pStyle w:val="ListParagraph"/>
        <w:ind w:left="0"/>
        <w:jc w:val="both"/>
        <w:rPr>
          <w:sz w:val="24"/>
          <w:szCs w:val="24"/>
        </w:rPr>
      </w:pPr>
    </w:p>
    <w:p w14:paraId="5FC6D5FD" w14:textId="77777777" w:rsidR="00B44320" w:rsidRDefault="00B44320" w:rsidP="007D1114">
      <w:pPr>
        <w:pStyle w:val="ListParagraph"/>
        <w:ind w:left="0"/>
        <w:jc w:val="both"/>
        <w:rPr>
          <w:sz w:val="24"/>
          <w:szCs w:val="24"/>
        </w:rPr>
      </w:pPr>
    </w:p>
    <w:p w14:paraId="6A0C21D3" w14:textId="77777777" w:rsidR="00B44320" w:rsidRDefault="00B44320" w:rsidP="007D1114">
      <w:pPr>
        <w:pStyle w:val="ListParagraph"/>
        <w:ind w:left="0"/>
        <w:jc w:val="both"/>
        <w:rPr>
          <w:sz w:val="24"/>
          <w:szCs w:val="24"/>
        </w:rPr>
      </w:pPr>
    </w:p>
    <w:p w14:paraId="6E7A9077" w14:textId="77777777" w:rsidR="00B44320" w:rsidRDefault="00B44320" w:rsidP="007D1114">
      <w:pPr>
        <w:pStyle w:val="ListParagraph"/>
        <w:ind w:left="0"/>
        <w:jc w:val="both"/>
        <w:rPr>
          <w:sz w:val="24"/>
          <w:szCs w:val="24"/>
        </w:rPr>
      </w:pPr>
    </w:p>
    <w:p w14:paraId="6F0505E3" w14:textId="77777777" w:rsidR="00B44320" w:rsidRDefault="00B44320" w:rsidP="007D1114">
      <w:pPr>
        <w:pStyle w:val="ListParagraph"/>
        <w:ind w:left="0"/>
        <w:jc w:val="both"/>
        <w:rPr>
          <w:sz w:val="24"/>
          <w:szCs w:val="24"/>
        </w:rPr>
      </w:pPr>
    </w:p>
    <w:p w14:paraId="2EBFBB98" w14:textId="77777777" w:rsidR="00B44320" w:rsidRDefault="00B44320" w:rsidP="007D1114">
      <w:pPr>
        <w:pStyle w:val="ListParagraph"/>
        <w:ind w:left="0"/>
        <w:jc w:val="both"/>
        <w:rPr>
          <w:sz w:val="24"/>
          <w:szCs w:val="24"/>
        </w:rPr>
      </w:pPr>
    </w:p>
    <w:p w14:paraId="0C8C7FE0" w14:textId="77777777" w:rsidR="00B44320" w:rsidRDefault="00B44320" w:rsidP="007D1114">
      <w:pPr>
        <w:pStyle w:val="ListParagraph"/>
        <w:ind w:left="0"/>
        <w:jc w:val="both"/>
        <w:rPr>
          <w:sz w:val="24"/>
          <w:szCs w:val="24"/>
        </w:rPr>
      </w:pPr>
    </w:p>
    <w:p w14:paraId="05127D0F" w14:textId="77777777" w:rsidR="00B44320" w:rsidRDefault="00B44320" w:rsidP="007D1114">
      <w:pPr>
        <w:pStyle w:val="ListParagraph"/>
        <w:ind w:left="0"/>
        <w:jc w:val="both"/>
        <w:rPr>
          <w:sz w:val="24"/>
          <w:szCs w:val="24"/>
        </w:rPr>
      </w:pPr>
    </w:p>
    <w:p w14:paraId="31546345" w14:textId="77777777" w:rsidR="00B44320" w:rsidRDefault="00B44320" w:rsidP="007D1114">
      <w:pPr>
        <w:pStyle w:val="ListParagraph"/>
        <w:ind w:left="0"/>
        <w:jc w:val="both"/>
        <w:rPr>
          <w:sz w:val="24"/>
          <w:szCs w:val="24"/>
        </w:rPr>
      </w:pPr>
    </w:p>
    <w:p w14:paraId="0D711819" w14:textId="77777777" w:rsidR="00B44320" w:rsidRDefault="00B44320" w:rsidP="007D1114">
      <w:pPr>
        <w:pStyle w:val="ListParagraph"/>
        <w:ind w:left="0"/>
        <w:jc w:val="both"/>
        <w:rPr>
          <w:sz w:val="24"/>
          <w:szCs w:val="24"/>
        </w:rPr>
      </w:pPr>
    </w:p>
    <w:p w14:paraId="46B63C3E" w14:textId="77777777" w:rsidR="00B44320" w:rsidRDefault="00B44320" w:rsidP="007D1114">
      <w:pPr>
        <w:pStyle w:val="ListParagraph"/>
        <w:ind w:left="0"/>
        <w:jc w:val="both"/>
        <w:rPr>
          <w:sz w:val="24"/>
          <w:szCs w:val="24"/>
        </w:rPr>
      </w:pPr>
    </w:p>
    <w:p w14:paraId="5831E319" w14:textId="77777777" w:rsidR="00B44320" w:rsidRDefault="00B44320" w:rsidP="007D1114">
      <w:pPr>
        <w:pStyle w:val="ListParagraph"/>
        <w:ind w:left="0"/>
        <w:jc w:val="both"/>
        <w:rPr>
          <w:sz w:val="24"/>
          <w:szCs w:val="24"/>
        </w:rPr>
      </w:pPr>
    </w:p>
    <w:p w14:paraId="0CE2285A" w14:textId="77777777" w:rsidR="00B44320" w:rsidRDefault="00B44320" w:rsidP="007D1114">
      <w:pPr>
        <w:pStyle w:val="ListParagraph"/>
        <w:ind w:left="0"/>
        <w:jc w:val="both"/>
        <w:rPr>
          <w:sz w:val="24"/>
          <w:szCs w:val="24"/>
        </w:rPr>
      </w:pPr>
    </w:p>
    <w:p w14:paraId="5B32B83F" w14:textId="77777777" w:rsidR="00B44320" w:rsidRDefault="00B44320" w:rsidP="007D1114">
      <w:pPr>
        <w:pStyle w:val="ListParagraph"/>
        <w:ind w:left="0"/>
        <w:jc w:val="both"/>
        <w:rPr>
          <w:sz w:val="24"/>
          <w:szCs w:val="24"/>
        </w:rPr>
      </w:pPr>
    </w:p>
    <w:p w14:paraId="43D32187" w14:textId="77777777" w:rsidR="00B44320" w:rsidRDefault="00B44320" w:rsidP="007D1114">
      <w:pPr>
        <w:pStyle w:val="ListParagraph"/>
        <w:ind w:left="0"/>
        <w:jc w:val="both"/>
      </w:pPr>
    </w:p>
    <w:p w14:paraId="15BA0D50" w14:textId="77777777" w:rsidR="00B44320" w:rsidRDefault="00B44320" w:rsidP="007D1114">
      <w:pPr>
        <w:pStyle w:val="ListParagraph"/>
        <w:ind w:left="0"/>
        <w:jc w:val="both"/>
      </w:pPr>
      <w:r w:rsidRPr="003C445D">
        <w:rPr>
          <w:noProof/>
        </w:rPr>
        <w:drawing>
          <wp:inline distT="0" distB="0" distL="0" distR="0" wp14:anchorId="485782B4" wp14:editId="603E0B21">
            <wp:extent cx="5727700" cy="3440904"/>
            <wp:effectExtent l="0" t="0" r="635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3440904"/>
                    </a:xfrm>
                    <a:prstGeom prst="rect">
                      <a:avLst/>
                    </a:prstGeom>
                    <a:noFill/>
                    <a:ln>
                      <a:noFill/>
                    </a:ln>
                  </pic:spPr>
                </pic:pic>
              </a:graphicData>
            </a:graphic>
          </wp:inline>
        </w:drawing>
      </w:r>
    </w:p>
    <w:p w14:paraId="1D9D84AA" w14:textId="77777777" w:rsidR="00B44320" w:rsidRPr="00F328A1" w:rsidRDefault="00B44320">
      <w:pPr>
        <w:rPr>
          <w:i/>
        </w:rPr>
      </w:pPr>
      <w:r w:rsidRPr="00E13734">
        <w:rPr>
          <w:b/>
          <w:i/>
        </w:rPr>
        <w:t>Figure Climate. Probabilistic temperature assessment of the LED scenario.</w:t>
      </w:r>
      <w:r w:rsidRPr="00E13734">
        <w:rPr>
          <w:i/>
        </w:rPr>
        <w:t xml:space="preserve"> Values are expressed as global mean temperature increase relative to preindustrial levels, here approximated by the 1850-1900 period. Grey shaded features are observed historical temperatures from HadCRUT4</w:t>
      </w:r>
      <w:r w:rsidRPr="004D130F">
        <w:rPr>
          <w:i/>
          <w:noProof/>
          <w:vertAlign w:val="superscript"/>
        </w:rPr>
        <w:t>84</w:t>
      </w:r>
      <w:r w:rsidRPr="00E13734">
        <w:rPr>
          <w:i/>
        </w:rPr>
        <w:t>.</w:t>
      </w:r>
    </w:p>
    <w:p w14:paraId="3EF735FD" w14:textId="77777777" w:rsidR="00B44320" w:rsidRDefault="00B44320">
      <w:pPr>
        <w:rPr>
          <w:rFonts w:ascii="Calibri" w:eastAsiaTheme="minorEastAsia" w:hAnsi="Calibri"/>
          <w:b/>
          <w:lang w:val="en-US"/>
        </w:rPr>
      </w:pPr>
      <w:r>
        <w:rPr>
          <w:b/>
        </w:rPr>
        <w:br w:type="page"/>
      </w:r>
    </w:p>
    <w:p w14:paraId="2CDF08A6" w14:textId="77777777" w:rsidR="00B44320" w:rsidRPr="00546B5D" w:rsidRDefault="00B44320" w:rsidP="00546B5D">
      <w:pPr>
        <w:pStyle w:val="EndNoteBibliographyTitle"/>
        <w:jc w:val="left"/>
        <w:rPr>
          <w:b/>
          <w:noProof/>
        </w:rPr>
      </w:pPr>
      <w:r w:rsidRPr="00546B5D">
        <w:rPr>
          <w:b/>
        </w:rPr>
        <w:t>References SI</w:t>
      </w:r>
    </w:p>
    <w:p w14:paraId="035B84B3" w14:textId="77777777" w:rsidR="00B44320" w:rsidRPr="00A75714" w:rsidRDefault="00B44320" w:rsidP="007D1114">
      <w:pPr>
        <w:pStyle w:val="EndNoteBibliographyTitle"/>
        <w:rPr>
          <w:b/>
          <w:noProof/>
        </w:rPr>
      </w:pPr>
    </w:p>
    <w:p w14:paraId="68FE89F0" w14:textId="77777777" w:rsidR="00B44320" w:rsidRPr="00A75714" w:rsidRDefault="00B44320" w:rsidP="007D1114">
      <w:pPr>
        <w:pStyle w:val="EndNoteBibliographyTitle"/>
        <w:rPr>
          <w:b/>
          <w:noProof/>
        </w:rPr>
      </w:pPr>
    </w:p>
    <w:p w14:paraId="07FE9DE6" w14:textId="77777777" w:rsidR="00B44320" w:rsidRPr="00A75714" w:rsidRDefault="00B44320" w:rsidP="007D1114">
      <w:pPr>
        <w:pStyle w:val="EndNoteBibliography"/>
        <w:spacing w:after="0"/>
        <w:ind w:left="720" w:hanging="720"/>
      </w:pPr>
      <w:r w:rsidRPr="00A75714">
        <w:t>1</w:t>
      </w:r>
      <w:r w:rsidRPr="00A75714">
        <w:tab/>
        <w:t xml:space="preserve">Rogers, E. M. </w:t>
      </w:r>
      <w:r w:rsidRPr="00A75714">
        <w:rPr>
          <w:i/>
        </w:rPr>
        <w:t>Diffusion of Innovations</w:t>
      </w:r>
      <w:r w:rsidR="00DE05B0">
        <w:t xml:space="preserve">. 5th edn, </w:t>
      </w:r>
      <w:r w:rsidRPr="00A75714">
        <w:t>453 (Free Press, 2003).</w:t>
      </w:r>
    </w:p>
    <w:p w14:paraId="4DFC2EA3" w14:textId="77777777" w:rsidR="00B44320" w:rsidRPr="00A75714" w:rsidRDefault="00B44320" w:rsidP="007D1114">
      <w:pPr>
        <w:pStyle w:val="EndNoteBibliography"/>
        <w:spacing w:after="0"/>
        <w:ind w:left="720" w:hanging="720"/>
      </w:pPr>
      <w:r w:rsidRPr="00A75714">
        <w:t>2</w:t>
      </w:r>
      <w:r w:rsidRPr="00A75714">
        <w:tab/>
        <w:t>von Stechow, C.</w:t>
      </w:r>
      <w:r w:rsidRPr="00A75714">
        <w:rPr>
          <w:i/>
        </w:rPr>
        <w:t xml:space="preserve"> et al.</w:t>
      </w:r>
      <w:r w:rsidRPr="00A75714">
        <w:t xml:space="preserve"> Integrating Global Climate Change Mitigation Goals with Other Sustainability Objectives: A Synthesis. </w:t>
      </w:r>
      <w:r w:rsidRPr="00A75714">
        <w:rPr>
          <w:i/>
        </w:rPr>
        <w:t xml:space="preserve">Annu Rev Env Resour </w:t>
      </w:r>
      <w:r w:rsidRPr="00A75714">
        <w:rPr>
          <w:b/>
        </w:rPr>
        <w:t>40</w:t>
      </w:r>
      <w:r w:rsidRPr="00A75714">
        <w:t>, 363-394 (2015).</w:t>
      </w:r>
    </w:p>
    <w:p w14:paraId="5E95F1E3" w14:textId="77777777" w:rsidR="00B44320" w:rsidRPr="00A75714" w:rsidRDefault="00B44320" w:rsidP="007D1114">
      <w:pPr>
        <w:pStyle w:val="EndNoteBibliography"/>
        <w:spacing w:after="0"/>
        <w:ind w:left="720" w:hanging="720"/>
      </w:pPr>
      <w:r w:rsidRPr="00A75714">
        <w:t>3</w:t>
      </w:r>
      <w:r w:rsidRPr="00A75714">
        <w:tab/>
        <w:t xml:space="preserve">Ürge-Vorsatz, D., Herrero, S. T., Dubash, N. K. &amp; Lecocq, F. Measuring the co-benefits of climate change mitigation. </w:t>
      </w:r>
      <w:r w:rsidRPr="00A75714">
        <w:rPr>
          <w:i/>
        </w:rPr>
        <w:t xml:space="preserve">Annu Rev Env Resour </w:t>
      </w:r>
      <w:r w:rsidRPr="00A75714">
        <w:rPr>
          <w:b/>
        </w:rPr>
        <w:t>39</w:t>
      </w:r>
      <w:r w:rsidRPr="00A75714">
        <w:t>, 549-582 (2014).</w:t>
      </w:r>
    </w:p>
    <w:p w14:paraId="396D8707" w14:textId="77777777" w:rsidR="00B44320" w:rsidRPr="00A75714" w:rsidRDefault="00B44320" w:rsidP="007D1114">
      <w:pPr>
        <w:pStyle w:val="EndNoteBibliography"/>
        <w:spacing w:after="0"/>
        <w:ind w:left="720" w:hanging="720"/>
      </w:pPr>
      <w:r w:rsidRPr="00A75714">
        <w:t>4</w:t>
      </w:r>
      <w:r w:rsidRPr="00A75714">
        <w:tab/>
        <w:t>Stiglitz, J. E., Sen, A. &amp; Fitoussi, J.-P. Report of the Commission on the Measurement of Economic Performance and Social Progress. Report No.: N°2009-33 (OFCE, 2009).</w:t>
      </w:r>
    </w:p>
    <w:p w14:paraId="39E1F128" w14:textId="77777777" w:rsidR="00B44320" w:rsidRPr="00A75714" w:rsidRDefault="00B44320" w:rsidP="007D1114">
      <w:pPr>
        <w:pStyle w:val="EndNoteBibliography"/>
        <w:spacing w:after="0"/>
        <w:ind w:left="720" w:hanging="720"/>
      </w:pPr>
      <w:r w:rsidRPr="00A75714">
        <w:t>5</w:t>
      </w:r>
      <w:r w:rsidRPr="00A75714">
        <w:tab/>
        <w:t xml:space="preserve">Alkire, S. &amp; Santos, M. E. Measuring acute poverty in the developing world: Robustness and scope of the multidimensional poverty index. </w:t>
      </w:r>
      <w:r w:rsidRPr="00A75714">
        <w:rPr>
          <w:i/>
        </w:rPr>
        <w:t>World Dev</w:t>
      </w:r>
      <w:r w:rsidRPr="00A75714">
        <w:t xml:space="preserve"> </w:t>
      </w:r>
      <w:r w:rsidRPr="00A75714">
        <w:rPr>
          <w:b/>
        </w:rPr>
        <w:t>59</w:t>
      </w:r>
      <w:r w:rsidRPr="00A75714">
        <w:t>, 251-274 (2014).</w:t>
      </w:r>
    </w:p>
    <w:p w14:paraId="2BED6EAA" w14:textId="77777777" w:rsidR="00B44320" w:rsidRPr="00A75714" w:rsidRDefault="00B44320" w:rsidP="007D1114">
      <w:pPr>
        <w:pStyle w:val="EndNoteBibliography"/>
        <w:spacing w:after="0"/>
        <w:ind w:left="720" w:hanging="720"/>
      </w:pPr>
      <w:r w:rsidRPr="00A75714">
        <w:t>6</w:t>
      </w:r>
      <w:r w:rsidRPr="00A75714">
        <w:tab/>
        <w:t xml:space="preserve">Rao, N. D. &amp; Min, J. Decent Living Standards: Material Prerequisites for Human Wellbeing. </w:t>
      </w:r>
      <w:r w:rsidRPr="00A75714">
        <w:rPr>
          <w:i/>
        </w:rPr>
        <w:t>Soc Indic Res</w:t>
      </w:r>
      <w:r w:rsidRPr="00A75714">
        <w:t xml:space="preserve"> doi: 10.1007/s11205-017-1650-0 (2017).</w:t>
      </w:r>
    </w:p>
    <w:p w14:paraId="4EBB2F26" w14:textId="77777777" w:rsidR="00B44320" w:rsidRPr="00A75714" w:rsidRDefault="00B44320" w:rsidP="007D1114">
      <w:pPr>
        <w:pStyle w:val="EndNoteBibliography"/>
        <w:spacing w:after="0"/>
        <w:ind w:left="720" w:hanging="720"/>
      </w:pPr>
      <w:r w:rsidRPr="00A75714">
        <w:t>7</w:t>
      </w:r>
      <w:r w:rsidRPr="00A75714">
        <w:tab/>
        <w:t xml:space="preserve">Doyal, L. &amp; Gough, I. </w:t>
      </w:r>
      <w:r w:rsidRPr="00A75714">
        <w:rPr>
          <w:i/>
        </w:rPr>
        <w:t>A Theory of Human Need</w:t>
      </w:r>
      <w:r w:rsidR="00DE05B0">
        <w:t xml:space="preserve">. </w:t>
      </w:r>
      <w:r w:rsidRPr="00A75714">
        <w:t>381 (Macmillan Education Ltd., 1991).</w:t>
      </w:r>
    </w:p>
    <w:p w14:paraId="7E0C91E7" w14:textId="77777777" w:rsidR="00B44320" w:rsidRPr="00A75714" w:rsidRDefault="00B44320" w:rsidP="007D1114">
      <w:pPr>
        <w:pStyle w:val="EndNoteBibliography"/>
        <w:spacing w:after="0"/>
        <w:ind w:left="720" w:hanging="720"/>
      </w:pPr>
      <w:r w:rsidRPr="00A75714">
        <w:t>8</w:t>
      </w:r>
      <w:r w:rsidRPr="00A75714">
        <w:tab/>
        <w:t xml:space="preserve">Schafer, A. Regularities in travel demand: an international perspective. </w:t>
      </w:r>
      <w:r w:rsidRPr="00A75714">
        <w:rPr>
          <w:i/>
        </w:rPr>
        <w:t>Journal of Transportation and Statistics</w:t>
      </w:r>
      <w:r w:rsidRPr="00A75714">
        <w:t xml:space="preserve"> </w:t>
      </w:r>
      <w:r w:rsidRPr="00A75714">
        <w:rPr>
          <w:b/>
        </w:rPr>
        <w:t>3</w:t>
      </w:r>
      <w:r w:rsidRPr="00A75714">
        <w:t>, 1-31 (2000).</w:t>
      </w:r>
    </w:p>
    <w:p w14:paraId="43464799" w14:textId="77777777" w:rsidR="00B44320" w:rsidRPr="00A75714" w:rsidRDefault="00B44320" w:rsidP="007D1114">
      <w:pPr>
        <w:pStyle w:val="EndNoteBibliography"/>
        <w:spacing w:after="0"/>
        <w:ind w:left="720" w:hanging="720"/>
      </w:pPr>
      <w:r w:rsidRPr="00A75714">
        <w:t>9</w:t>
      </w:r>
      <w:r w:rsidRPr="00A75714">
        <w:tab/>
        <w:t>Fricko, O.</w:t>
      </w:r>
      <w:r w:rsidRPr="00A75714">
        <w:rPr>
          <w:i/>
        </w:rPr>
        <w:t xml:space="preserve"> et al.</w:t>
      </w:r>
      <w:r w:rsidRPr="00A75714">
        <w:t xml:space="preserve"> The marker quantification of the Shared Socioeconomic Pathway 2: A middle-of-the-road scenario for the 21st century. </w:t>
      </w:r>
      <w:r w:rsidRPr="00A75714">
        <w:rPr>
          <w:i/>
        </w:rPr>
        <w:t>Global Environ Change</w:t>
      </w:r>
      <w:r w:rsidRPr="00A75714">
        <w:t xml:space="preserve"> </w:t>
      </w:r>
      <w:r w:rsidRPr="00A75714">
        <w:rPr>
          <w:b/>
        </w:rPr>
        <w:t>42</w:t>
      </w:r>
      <w:r w:rsidRPr="00A75714">
        <w:t>, 251-267 (2017).</w:t>
      </w:r>
    </w:p>
    <w:p w14:paraId="7A359C02" w14:textId="77777777" w:rsidR="00B44320" w:rsidRPr="00A75714" w:rsidRDefault="00B44320" w:rsidP="007D1114">
      <w:pPr>
        <w:pStyle w:val="EndNoteBibliography"/>
        <w:spacing w:after="0"/>
        <w:ind w:left="720" w:hanging="720"/>
      </w:pPr>
      <w:r w:rsidRPr="00A75714">
        <w:t>10</w:t>
      </w:r>
      <w:r w:rsidRPr="00A75714">
        <w:tab/>
        <w:t>International Energy Agency (IEA). IEA World Energy Statistics and Balances.</w:t>
      </w:r>
      <w:r w:rsidR="00DE05B0">
        <w:t xml:space="preserve"> </w:t>
      </w:r>
      <w:hyperlink r:id="rId51" w:history="1">
        <w:r w:rsidR="00DE05B0" w:rsidRPr="00F66107">
          <w:rPr>
            <w:rStyle w:val="Hyperlink"/>
          </w:rPr>
          <w:t>http://dx.doi.org/10.1787/data-00510-en</w:t>
        </w:r>
      </w:hyperlink>
      <w:r w:rsidR="00DE05B0">
        <w:t xml:space="preserve"> (2017).</w:t>
      </w:r>
    </w:p>
    <w:p w14:paraId="75AEFA59" w14:textId="77777777" w:rsidR="00B44320" w:rsidRPr="00A75714" w:rsidRDefault="00B44320" w:rsidP="007D1114">
      <w:pPr>
        <w:pStyle w:val="EndNoteBibliography"/>
        <w:spacing w:after="0"/>
        <w:ind w:left="720" w:hanging="720"/>
      </w:pPr>
      <w:r w:rsidRPr="00A75714">
        <w:t>11</w:t>
      </w:r>
      <w:r w:rsidRPr="00A75714">
        <w:tab/>
        <w:t>Güneralp, B.</w:t>
      </w:r>
      <w:r w:rsidRPr="00A75714">
        <w:rPr>
          <w:i/>
        </w:rPr>
        <w:t xml:space="preserve"> et al.</w:t>
      </w:r>
      <w:r w:rsidRPr="00A75714">
        <w:t xml:space="preserve"> Global scenarios of urban density and its impacts on building energy use through 2050. </w:t>
      </w:r>
      <w:r w:rsidRPr="00A75714">
        <w:rPr>
          <w:i/>
        </w:rPr>
        <w:t>Proc Natl Acad Sci</w:t>
      </w:r>
      <w:r w:rsidRPr="00A75714">
        <w:t xml:space="preserve"> </w:t>
      </w:r>
      <w:r w:rsidRPr="00A75714">
        <w:rPr>
          <w:b/>
        </w:rPr>
        <w:t>114</w:t>
      </w:r>
      <w:r w:rsidRPr="00A75714">
        <w:t>, 8945-8950 (2017).</w:t>
      </w:r>
    </w:p>
    <w:p w14:paraId="54C731D3" w14:textId="77777777" w:rsidR="00B44320" w:rsidRPr="00A75714" w:rsidRDefault="00B44320" w:rsidP="007D1114">
      <w:pPr>
        <w:pStyle w:val="EndNoteBibliography"/>
        <w:spacing w:after="0"/>
        <w:ind w:left="720" w:hanging="720"/>
      </w:pPr>
      <w:r w:rsidRPr="00A75714">
        <w:t>12</w:t>
      </w:r>
      <w:r w:rsidRPr="00A75714">
        <w:tab/>
        <w:t>Ürge-Vorsatz, D.</w:t>
      </w:r>
      <w:r w:rsidRPr="00A75714">
        <w:rPr>
          <w:i/>
        </w:rPr>
        <w:t xml:space="preserve"> et al.</w:t>
      </w:r>
      <w:r w:rsidRPr="00A75714">
        <w:t xml:space="preserve"> Best Practice Policies for Low Energy and Carbon Buildings. A Scenario Analysis. ISBN:979-10-91655-00-2. (Center for Climate Change and Sustainable Energy Policy, Central European University (3CSEP-CEU), 2012).</w:t>
      </w:r>
    </w:p>
    <w:p w14:paraId="78CF517A" w14:textId="77777777" w:rsidR="00B44320" w:rsidRPr="00A75714" w:rsidRDefault="00B44320" w:rsidP="007D1114">
      <w:pPr>
        <w:pStyle w:val="EndNoteBibliography"/>
        <w:spacing w:after="0"/>
        <w:ind w:left="720" w:hanging="720"/>
      </w:pPr>
      <w:r w:rsidRPr="00A75714">
        <w:t>13</w:t>
      </w:r>
      <w:r w:rsidRPr="00A75714">
        <w:tab/>
        <w:t>Riahi, K.</w:t>
      </w:r>
      <w:r w:rsidRPr="00A75714">
        <w:rPr>
          <w:i/>
        </w:rPr>
        <w:t xml:space="preserve"> et al.</w:t>
      </w:r>
      <w:r w:rsidRPr="00A75714">
        <w:t xml:space="preserve"> The shared socioeconomic pathways and their energy, land use, and greenhouse gas emissions implications: an overview. </w:t>
      </w:r>
      <w:r w:rsidRPr="00A75714">
        <w:rPr>
          <w:i/>
        </w:rPr>
        <w:t>Global Environ Change</w:t>
      </w:r>
      <w:r w:rsidRPr="00A75714">
        <w:t xml:space="preserve"> </w:t>
      </w:r>
      <w:r w:rsidRPr="00A75714">
        <w:rPr>
          <w:b/>
        </w:rPr>
        <w:t>42</w:t>
      </w:r>
      <w:r w:rsidRPr="00A75714">
        <w:t>, 153-168 (2017).</w:t>
      </w:r>
    </w:p>
    <w:p w14:paraId="4475AFC1" w14:textId="77777777" w:rsidR="00B44320" w:rsidRPr="00A75714" w:rsidRDefault="00B44320" w:rsidP="007D1114">
      <w:pPr>
        <w:pStyle w:val="EndNoteBibliography"/>
        <w:spacing w:after="0"/>
        <w:ind w:left="720" w:hanging="720"/>
      </w:pPr>
      <w:r w:rsidRPr="00A75714">
        <w:t>14</w:t>
      </w:r>
      <w:r w:rsidRPr="00A75714">
        <w:tab/>
        <w:t>Seto, K. C.</w:t>
      </w:r>
      <w:r w:rsidRPr="00A75714">
        <w:rPr>
          <w:i/>
        </w:rPr>
        <w:t xml:space="preserve"> et al.</w:t>
      </w:r>
      <w:r w:rsidRPr="00A75714">
        <w:t xml:space="preserve"> Human Settlements, Infrastructure, and Spatial Planning in </w:t>
      </w:r>
      <w:r w:rsidRPr="00A75714">
        <w:rPr>
          <w:i/>
        </w:rPr>
        <w:t>Climate Change 2014: Mitigation of Climate Change, Working Group III Contribution to the Fifth Assessment Report of the  Intergovernmental Panel on Climate Change</w:t>
      </w:r>
      <w:r w:rsidRPr="00A75714">
        <w:t xml:space="preserve"> (eds Edenhofer, O.</w:t>
      </w:r>
      <w:r w:rsidRPr="00A75714">
        <w:rPr>
          <w:i/>
        </w:rPr>
        <w:t xml:space="preserve"> et al.</w:t>
      </w:r>
      <w:r w:rsidRPr="00A75714">
        <w:t>) Ch. 12, pg. 923-1000 (Cambridge University Press, 2014).</w:t>
      </w:r>
    </w:p>
    <w:p w14:paraId="71E45175" w14:textId="77777777" w:rsidR="00B44320" w:rsidRPr="00A75714" w:rsidRDefault="00B44320" w:rsidP="007D1114">
      <w:pPr>
        <w:pStyle w:val="EndNoteBibliography"/>
        <w:spacing w:after="0"/>
        <w:ind w:left="720" w:hanging="720"/>
      </w:pPr>
      <w:r w:rsidRPr="00A75714">
        <w:t>15</w:t>
      </w:r>
      <w:r w:rsidRPr="00A75714">
        <w:tab/>
        <w:t xml:space="preserve">De Stercke, S. Dynamics of energy systems: A useful perspective. </w:t>
      </w:r>
      <w:r w:rsidR="00DE05B0">
        <w:t>IIASA Interim Report IR-14-013</w:t>
      </w:r>
      <w:r w:rsidRPr="00A75714">
        <w:t xml:space="preserve"> (International Institute for Applied Systems Analysis (IIASA), 2014).</w:t>
      </w:r>
    </w:p>
    <w:p w14:paraId="5F15E73E" w14:textId="77777777" w:rsidR="00B44320" w:rsidRPr="00A75714" w:rsidRDefault="00B44320" w:rsidP="007D1114">
      <w:pPr>
        <w:pStyle w:val="EndNoteBibliography"/>
        <w:spacing w:after="0"/>
        <w:ind w:left="720" w:hanging="720"/>
      </w:pPr>
      <w:r w:rsidRPr="00A75714">
        <w:t>16</w:t>
      </w:r>
      <w:r w:rsidRPr="00A75714">
        <w:tab/>
        <w:t>International Energy Agency (IEA). Energy Technology Perspectives 2017 - Catalysing Energy Technology Transformations. ISBN:978-9264270503. (OECD/IEA, 2017).</w:t>
      </w:r>
    </w:p>
    <w:p w14:paraId="66552B89" w14:textId="77777777" w:rsidR="00B44320" w:rsidRPr="00A75714" w:rsidRDefault="00B44320" w:rsidP="007D1114">
      <w:pPr>
        <w:pStyle w:val="EndNoteBibliography"/>
        <w:spacing w:after="0"/>
        <w:ind w:left="720" w:hanging="720"/>
      </w:pPr>
      <w:r w:rsidRPr="00A75714">
        <w:t>17</w:t>
      </w:r>
      <w:r w:rsidRPr="00A75714">
        <w:tab/>
        <w:t>Teske, S.</w:t>
      </w:r>
      <w:r w:rsidRPr="00A75714">
        <w:rPr>
          <w:i/>
        </w:rPr>
        <w:t xml:space="preserve"> et al.</w:t>
      </w:r>
      <w:r w:rsidRPr="00A75714">
        <w:t xml:space="preserve"> Global Energy [R]evolution - a Sustainable World Energy Outlook 2015. 100% Renewable Energy for All. (Greenpeace International, Global Wind Energy Council, Solar Power Europe, 2015).</w:t>
      </w:r>
    </w:p>
    <w:p w14:paraId="6C7403D4" w14:textId="77777777" w:rsidR="00B44320" w:rsidRPr="00A75714" w:rsidRDefault="00B44320" w:rsidP="007D1114">
      <w:pPr>
        <w:pStyle w:val="EndNoteBibliography"/>
        <w:spacing w:after="0"/>
        <w:ind w:left="720" w:hanging="720"/>
      </w:pPr>
      <w:r w:rsidRPr="00A75714">
        <w:t>18</w:t>
      </w:r>
      <w:r w:rsidRPr="00A75714">
        <w:tab/>
        <w:t>International Energy Agency (IEA). Gadgets and Gigawatts. ISBN:978-92-64-05953-5. (OECD/IEA, 2009).</w:t>
      </w:r>
    </w:p>
    <w:p w14:paraId="39C3CCC9" w14:textId="77777777" w:rsidR="00B44320" w:rsidRPr="00A75714" w:rsidRDefault="00B44320" w:rsidP="007D1114">
      <w:pPr>
        <w:pStyle w:val="EndNoteBibliography"/>
        <w:spacing w:after="0"/>
        <w:ind w:left="720" w:hanging="720"/>
      </w:pPr>
      <w:r w:rsidRPr="00A75714">
        <w:t>19</w:t>
      </w:r>
      <w:r w:rsidRPr="00A75714">
        <w:tab/>
        <w:t>International Telecommunication Union (ITU). ICT Facts and Figures 2017. (United Nations. ITU Statistics, 2017).</w:t>
      </w:r>
    </w:p>
    <w:p w14:paraId="2793FCBC" w14:textId="77777777" w:rsidR="00B44320" w:rsidRPr="00A75714" w:rsidRDefault="00B44320" w:rsidP="007D1114">
      <w:pPr>
        <w:pStyle w:val="EndNoteBibliography"/>
        <w:spacing w:after="0"/>
        <w:ind w:left="720" w:hanging="720"/>
      </w:pPr>
      <w:r w:rsidRPr="00A75714">
        <w:t>20</w:t>
      </w:r>
      <w:r w:rsidRPr="00A75714">
        <w:tab/>
        <w:t xml:space="preserve">Koomey, J. G., Belady, C., Patterson, M., Santos, A. &amp; Lange, K.-D. Implications of recent trends in performance, costs, and energy use for servers in </w:t>
      </w:r>
      <w:r w:rsidRPr="00A75714">
        <w:rPr>
          <w:i/>
        </w:rPr>
        <w:t>The Green Computing Book: Tackling Energy Efficiency at Large Scale</w:t>
      </w:r>
      <w:r w:rsidRPr="00A75714">
        <w:t xml:space="preserve"> (ed Feng, W.-c.) </w:t>
      </w:r>
      <w:r w:rsidR="00DE05B0">
        <w:t xml:space="preserve">Ch. 9., </w:t>
      </w:r>
      <w:r w:rsidRPr="00A75714">
        <w:t>pg. 297</w:t>
      </w:r>
      <w:r w:rsidR="00DE05B0">
        <w:t>-321</w:t>
      </w:r>
      <w:r w:rsidRPr="00A75714">
        <w:t xml:space="preserve"> (CRC Press, 2014).</w:t>
      </w:r>
    </w:p>
    <w:p w14:paraId="7353773C" w14:textId="77777777" w:rsidR="00B44320" w:rsidRPr="00A75714" w:rsidRDefault="00B44320" w:rsidP="007D1114">
      <w:pPr>
        <w:pStyle w:val="EndNoteBibliography"/>
        <w:spacing w:after="0"/>
        <w:ind w:left="720" w:hanging="720"/>
      </w:pPr>
      <w:r w:rsidRPr="00A75714">
        <w:t>21</w:t>
      </w:r>
      <w:r w:rsidRPr="00A75714">
        <w:tab/>
        <w:t xml:space="preserve">Bento, N. Calling for change? Innovation, diffusion, and the energy impacts of global mobile telephony. </w:t>
      </w:r>
      <w:r w:rsidRPr="00A75714">
        <w:rPr>
          <w:i/>
        </w:rPr>
        <w:t>Energy Res Soc Sci</w:t>
      </w:r>
      <w:r w:rsidRPr="00A75714">
        <w:t xml:space="preserve"> </w:t>
      </w:r>
      <w:r w:rsidRPr="00A75714">
        <w:rPr>
          <w:b/>
        </w:rPr>
        <w:t>21</w:t>
      </w:r>
      <w:r w:rsidRPr="00A75714">
        <w:t>, 84-100 (2016).</w:t>
      </w:r>
    </w:p>
    <w:p w14:paraId="641228D0" w14:textId="77777777" w:rsidR="00B44320" w:rsidRPr="00A75714" w:rsidRDefault="00B44320" w:rsidP="007D1114">
      <w:pPr>
        <w:pStyle w:val="EndNoteBibliography"/>
        <w:spacing w:after="0"/>
        <w:ind w:left="720" w:hanging="720"/>
      </w:pPr>
      <w:r w:rsidRPr="00A75714">
        <w:t>22</w:t>
      </w:r>
      <w:r w:rsidRPr="00A75714">
        <w:tab/>
        <w:t xml:space="preserve">Koomey, J., Berard, S., Sanchez, M. &amp; Wong, H. Implications of historical trends in the electrical efficiency of computing. </w:t>
      </w:r>
      <w:r w:rsidRPr="00A75714">
        <w:rPr>
          <w:i/>
        </w:rPr>
        <w:t>IEEE Ann Hist Comp</w:t>
      </w:r>
      <w:r w:rsidRPr="00A75714">
        <w:t xml:space="preserve"> </w:t>
      </w:r>
      <w:r w:rsidRPr="00A75714">
        <w:rPr>
          <w:b/>
        </w:rPr>
        <w:t>33</w:t>
      </w:r>
      <w:r w:rsidRPr="00A75714">
        <w:t>, 46-54 (2011).</w:t>
      </w:r>
    </w:p>
    <w:p w14:paraId="27B4A2AF" w14:textId="77777777" w:rsidR="00DE05B0" w:rsidRPr="006F531E" w:rsidRDefault="00B44320" w:rsidP="00DE05B0">
      <w:pPr>
        <w:pStyle w:val="EndNoteBibliography"/>
        <w:spacing w:after="0"/>
        <w:ind w:left="720" w:hanging="720"/>
      </w:pPr>
      <w:r w:rsidRPr="00A75714">
        <w:t>23</w:t>
      </w:r>
      <w:r w:rsidRPr="00A75714">
        <w:tab/>
      </w:r>
      <w:r w:rsidR="00DE05B0">
        <w:rPr>
          <w:color w:val="000000"/>
        </w:rPr>
        <w:t>The Economist (2015). The Economist explains: The end of Moore's law. Apr 19th. Retrieved from: http://www.economist.com/node/21648858 (last access 24/10/2017)</w:t>
      </w:r>
      <w:r w:rsidR="00DE05B0" w:rsidRPr="009A5CFF">
        <w:t>.</w:t>
      </w:r>
    </w:p>
    <w:p w14:paraId="57D1D55C" w14:textId="77777777" w:rsidR="00B44320" w:rsidRPr="00A75714" w:rsidRDefault="00DE05B0" w:rsidP="00DE05B0">
      <w:pPr>
        <w:pStyle w:val="EndNoteBibliography"/>
        <w:spacing w:after="0"/>
        <w:ind w:left="720" w:hanging="720"/>
      </w:pPr>
      <w:r w:rsidRPr="006F531E">
        <w:t>24</w:t>
      </w:r>
      <w:r w:rsidRPr="006F531E">
        <w:tab/>
      </w:r>
      <w:r w:rsidRPr="009A5CFF">
        <w:t xml:space="preserve">Koomey, J. &amp; Naffziger, S. in </w:t>
      </w:r>
      <w:r w:rsidRPr="009A5CFF">
        <w:rPr>
          <w:i/>
        </w:rPr>
        <w:t>IEEE Spectrum</w:t>
      </w:r>
      <w:r>
        <w:rPr>
          <w:i/>
        </w:rPr>
        <w:t>.</w:t>
      </w:r>
      <w:r w:rsidRPr="009A5CFF">
        <w:t xml:space="preserve"> Special Re</w:t>
      </w:r>
      <w:r>
        <w:t xml:space="preserve">port: 50 Years of Moore’s Law </w:t>
      </w:r>
      <w:r>
        <w:rPr>
          <w:color w:val="000000"/>
        </w:rPr>
        <w:t xml:space="preserve">Retrieved from: </w:t>
      </w:r>
      <w:r w:rsidRPr="00B147CA">
        <w:t xml:space="preserve">https://spectrum.ieee.org/computing/hardware/moores-law-might-be-slowing-down-but-not-energy-efficiency </w:t>
      </w:r>
      <w:r w:rsidRPr="009A5CFF">
        <w:t>(online</w:t>
      </w:r>
      <w:r>
        <w:t xml:space="preserve"> journal</w:t>
      </w:r>
      <w:r w:rsidRPr="009A5CFF">
        <w:t>, 2015).</w:t>
      </w:r>
    </w:p>
    <w:p w14:paraId="27F316B2" w14:textId="77777777" w:rsidR="00B44320" w:rsidRPr="00A75714" w:rsidRDefault="00B44320" w:rsidP="007D1114">
      <w:pPr>
        <w:pStyle w:val="EndNoteBibliography"/>
        <w:spacing w:after="0"/>
        <w:ind w:left="720" w:hanging="720"/>
      </w:pPr>
      <w:r w:rsidRPr="00A75714">
        <w:t>25</w:t>
      </w:r>
      <w:r w:rsidRPr="00A75714">
        <w:tab/>
        <w:t>International Energy Agency (IEA). More Data, Less Energy: Making Network Standby More Efficient in Billions of Connected Devices. (OECD/IEA, 2014).</w:t>
      </w:r>
    </w:p>
    <w:p w14:paraId="33BA7033" w14:textId="77777777" w:rsidR="00B44320" w:rsidRPr="00A75714" w:rsidRDefault="00B44320" w:rsidP="007D1114">
      <w:pPr>
        <w:pStyle w:val="EndNoteBibliography"/>
        <w:spacing w:after="0"/>
        <w:ind w:left="720" w:hanging="720"/>
      </w:pPr>
      <w:r w:rsidRPr="00A75714">
        <w:t>26</w:t>
      </w:r>
      <w:r w:rsidRPr="00A75714">
        <w:tab/>
      </w:r>
      <w:r w:rsidR="00DE05B0" w:rsidRPr="009A5CFF">
        <w:t xml:space="preserve">Koomey, J. G. </w:t>
      </w:r>
      <w:r w:rsidR="00DE05B0" w:rsidRPr="005E2B35">
        <w:t>A primer on the energy efficiency of computing</w:t>
      </w:r>
      <w:r w:rsidR="00DE05B0" w:rsidRPr="009A5CFF">
        <w:t xml:space="preserve"> </w:t>
      </w:r>
      <w:r w:rsidR="00DE05B0" w:rsidRPr="009A5CFF">
        <w:rPr>
          <w:i/>
        </w:rPr>
        <w:t xml:space="preserve">AIP Conference Proceedings </w:t>
      </w:r>
      <w:r w:rsidR="00DE05B0" w:rsidRPr="005E2B35">
        <w:rPr>
          <w:b/>
        </w:rPr>
        <w:t>1652</w:t>
      </w:r>
      <w:r w:rsidR="00DE05B0">
        <w:rPr>
          <w:i/>
        </w:rPr>
        <w:t xml:space="preserve">, </w:t>
      </w:r>
      <w:r w:rsidR="00DE05B0">
        <w:t>82-89 (2015</w:t>
      </w:r>
      <w:r w:rsidR="00DE05B0" w:rsidRPr="009A5CFF">
        <w:t>).</w:t>
      </w:r>
    </w:p>
    <w:p w14:paraId="126F1D96" w14:textId="77777777" w:rsidR="00B44320" w:rsidRPr="00A75714" w:rsidRDefault="00B44320" w:rsidP="007D1114">
      <w:pPr>
        <w:pStyle w:val="EndNoteBibliography"/>
        <w:spacing w:after="0"/>
        <w:ind w:left="720" w:hanging="720"/>
      </w:pPr>
      <w:r w:rsidRPr="00A75714">
        <w:t>27</w:t>
      </w:r>
      <w:r w:rsidRPr="00A75714">
        <w:tab/>
        <w:t>McKinsey Global Institute</w:t>
      </w:r>
      <w:r w:rsidRPr="00A75714">
        <w:rPr>
          <w:i/>
        </w:rPr>
        <w:t xml:space="preserve"> et al.</w:t>
      </w:r>
      <w:r w:rsidRPr="00A75714">
        <w:t xml:space="preserve"> Resource Revolution: Meeting the world's energy, materials, food, and water needs. 209 (McKinsey &amp; Company, 2011).</w:t>
      </w:r>
    </w:p>
    <w:p w14:paraId="4BCEBACA" w14:textId="77777777" w:rsidR="00B44320" w:rsidRPr="00A75714" w:rsidRDefault="00B44320" w:rsidP="007D1114">
      <w:pPr>
        <w:pStyle w:val="EndNoteBibliography"/>
        <w:spacing w:after="0"/>
        <w:ind w:left="720" w:hanging="720"/>
      </w:pPr>
      <w:r w:rsidRPr="00A75714">
        <w:t>28</w:t>
      </w:r>
      <w:r w:rsidRPr="00A75714">
        <w:tab/>
        <w:t xml:space="preserve">Cullen, J. M., Allwood, J. M. &amp; Borgstein, E. H. Reducing energy demand: what are the practical limits? </w:t>
      </w:r>
      <w:r w:rsidRPr="00A75714">
        <w:rPr>
          <w:i/>
        </w:rPr>
        <w:t>Environ Sci Technol</w:t>
      </w:r>
      <w:r w:rsidRPr="00A75714">
        <w:t xml:space="preserve"> </w:t>
      </w:r>
      <w:r w:rsidRPr="00A75714">
        <w:rPr>
          <w:b/>
        </w:rPr>
        <w:t>45</w:t>
      </w:r>
      <w:r w:rsidRPr="00A75714">
        <w:t>, 1711-1718 (2011).</w:t>
      </w:r>
    </w:p>
    <w:p w14:paraId="54E0B32B" w14:textId="77777777" w:rsidR="00B44320" w:rsidRPr="00A75714" w:rsidRDefault="00B44320" w:rsidP="007D1114">
      <w:pPr>
        <w:pStyle w:val="EndNoteBibliography"/>
        <w:spacing w:after="0"/>
        <w:ind w:left="720" w:hanging="720"/>
      </w:pPr>
      <w:r w:rsidRPr="00A75714">
        <w:t>29</w:t>
      </w:r>
      <w:r w:rsidRPr="00A75714">
        <w:tab/>
        <w:t>World Business Council for Sustainable Development (WBCSD). Vision 2050: The New Agenda for Business. ISBN:978-3-940388-56-8. (World Business Council for Sustainable Development, 2010).</w:t>
      </w:r>
    </w:p>
    <w:p w14:paraId="4B466604" w14:textId="77777777" w:rsidR="00B44320" w:rsidRPr="00A75714" w:rsidRDefault="00B44320" w:rsidP="007D1114">
      <w:pPr>
        <w:pStyle w:val="EndNoteBibliography"/>
        <w:spacing w:after="0"/>
        <w:ind w:left="720" w:hanging="720"/>
      </w:pPr>
      <w:r w:rsidRPr="00A75714">
        <w:t>30</w:t>
      </w:r>
      <w:r w:rsidRPr="00A75714">
        <w:tab/>
        <w:t>Stahel, W. R. A vision of the world in 2030 and a back casting in order to guide actions today. Societal Wealth Should Be Measured In Stock, Not Flow. Report No.: 3</w:t>
      </w:r>
      <w:r w:rsidR="007C2042">
        <w:t>.</w:t>
      </w:r>
      <w:r w:rsidRPr="00A75714">
        <w:t xml:space="preserve"> (The Product-Life Institute, 2013).</w:t>
      </w:r>
    </w:p>
    <w:p w14:paraId="66C488C8" w14:textId="77777777" w:rsidR="00B44320" w:rsidRPr="00A75714" w:rsidRDefault="00B44320" w:rsidP="007D1114">
      <w:pPr>
        <w:pStyle w:val="EndNoteBibliography"/>
        <w:spacing w:after="0"/>
        <w:ind w:left="720" w:hanging="720"/>
      </w:pPr>
      <w:r w:rsidRPr="00A75714">
        <w:t>31</w:t>
      </w:r>
      <w:r w:rsidRPr="00A75714">
        <w:tab/>
        <w:t xml:space="preserve">Cabeza, L. F., Ürge-Vorsatz, D., McNeil, M. A., Barreneche, C. &amp; Serrano, S. Investigating greenhouse challenge from growing trends of electricity consumption through home appliances in buildings. </w:t>
      </w:r>
      <w:r w:rsidRPr="00A75714">
        <w:rPr>
          <w:i/>
        </w:rPr>
        <w:t>Renew Sust Energ Rev</w:t>
      </w:r>
      <w:r w:rsidRPr="00A75714">
        <w:t xml:space="preserve"> </w:t>
      </w:r>
      <w:r w:rsidRPr="00A75714">
        <w:rPr>
          <w:b/>
        </w:rPr>
        <w:t>36</w:t>
      </w:r>
      <w:r w:rsidRPr="00A75714">
        <w:t>, 188-193 (2014).</w:t>
      </w:r>
    </w:p>
    <w:p w14:paraId="1CC05EFD" w14:textId="77777777" w:rsidR="00B44320" w:rsidRPr="00A75714" w:rsidRDefault="00B44320" w:rsidP="007D1114">
      <w:pPr>
        <w:pStyle w:val="EndNoteBibliography"/>
        <w:spacing w:after="0"/>
        <w:ind w:left="720" w:hanging="720"/>
      </w:pPr>
      <w:r w:rsidRPr="00A75714">
        <w:t>32</w:t>
      </w:r>
      <w:r w:rsidRPr="00A75714">
        <w:tab/>
        <w:t xml:space="preserve">Unander, F., Karbuz, S., Schipper, L., Khrushch, M. &amp; Ting, M. Manufacturing energy use in OECD countries: decomposition of long-term trends. </w:t>
      </w:r>
      <w:r w:rsidRPr="00A75714">
        <w:rPr>
          <w:i/>
        </w:rPr>
        <w:t>Energ Policy</w:t>
      </w:r>
      <w:r w:rsidRPr="00A75714">
        <w:t xml:space="preserve"> </w:t>
      </w:r>
      <w:r w:rsidRPr="00A75714">
        <w:rPr>
          <w:b/>
        </w:rPr>
        <w:t>27</w:t>
      </w:r>
      <w:r w:rsidRPr="00A75714">
        <w:t>, 769-778 (1999).</w:t>
      </w:r>
    </w:p>
    <w:p w14:paraId="1B08CCD4" w14:textId="77777777" w:rsidR="00B44320" w:rsidRPr="00A75714" w:rsidRDefault="00B44320" w:rsidP="007D1114">
      <w:pPr>
        <w:pStyle w:val="EndNoteBibliography"/>
        <w:spacing w:after="0"/>
        <w:ind w:left="720" w:hanging="720"/>
      </w:pPr>
      <w:r w:rsidRPr="00A75714">
        <w:t>33</w:t>
      </w:r>
      <w:r w:rsidRPr="00A75714">
        <w:tab/>
        <w:t xml:space="preserve">Rao, N. D. &amp; Ummel, K. White goods for white people? Drivers of electric appliance growth in emerging economies. </w:t>
      </w:r>
      <w:r w:rsidRPr="00A75714">
        <w:rPr>
          <w:i/>
        </w:rPr>
        <w:t>Energy Res Soc Sci</w:t>
      </w:r>
      <w:r w:rsidRPr="00A75714">
        <w:t xml:space="preserve"> </w:t>
      </w:r>
      <w:r w:rsidRPr="00A75714">
        <w:rPr>
          <w:b/>
        </w:rPr>
        <w:t>27</w:t>
      </w:r>
      <w:r w:rsidRPr="00A75714">
        <w:t>, 106-116 (2017).</w:t>
      </w:r>
    </w:p>
    <w:p w14:paraId="3BA6AE58" w14:textId="77777777" w:rsidR="00B44320" w:rsidRPr="00A75714" w:rsidRDefault="00B44320" w:rsidP="007D1114">
      <w:pPr>
        <w:pStyle w:val="EndNoteBibliography"/>
        <w:spacing w:after="0"/>
        <w:ind w:left="720" w:hanging="720"/>
      </w:pPr>
      <w:r w:rsidRPr="00A75714">
        <w:t>34</w:t>
      </w:r>
      <w:r w:rsidRPr="00A75714">
        <w:tab/>
        <w:t>International Energy Agency (IEA). Light’s Labour’s Lost: Policies for Energy-Efficient Lighting. (OECD/IEA, 2006).</w:t>
      </w:r>
    </w:p>
    <w:p w14:paraId="047B2AD5" w14:textId="77777777" w:rsidR="00B44320" w:rsidRPr="00A75714" w:rsidRDefault="00B44320" w:rsidP="007D1114">
      <w:pPr>
        <w:pStyle w:val="EndNoteBibliography"/>
        <w:spacing w:after="0"/>
        <w:ind w:left="720" w:hanging="720"/>
      </w:pPr>
      <w:r w:rsidRPr="00A75714">
        <w:t>35</w:t>
      </w:r>
      <w:r w:rsidRPr="00A75714">
        <w:tab/>
        <w:t>Yamada, M. &amp; Strober, K. Adoption of light-emitting diodes in common lighting applications. Prepared by Navigant, (United States Department of Energy (DOE), 2015).</w:t>
      </w:r>
    </w:p>
    <w:p w14:paraId="0426DE16" w14:textId="77777777" w:rsidR="00B44320" w:rsidRPr="00A75714" w:rsidRDefault="00B44320" w:rsidP="007D1114">
      <w:pPr>
        <w:pStyle w:val="EndNoteBibliography"/>
        <w:spacing w:after="0"/>
        <w:ind w:left="720" w:hanging="720"/>
      </w:pPr>
      <w:r w:rsidRPr="00A75714">
        <w:t>36</w:t>
      </w:r>
      <w:r w:rsidRPr="00A75714">
        <w:tab/>
        <w:t>von Weizsäcker, E. U.</w:t>
      </w:r>
      <w:r w:rsidRPr="00A75714">
        <w:rPr>
          <w:i/>
        </w:rPr>
        <w:t xml:space="preserve"> et al.</w:t>
      </w:r>
      <w:r w:rsidRPr="00A75714">
        <w:t xml:space="preserve"> Decoupling 2: technologies, opportunities and policy options. ISBN:978-92-807-3383-9. </w:t>
      </w:r>
      <w:r w:rsidR="00946BEE">
        <w:t>(e</w:t>
      </w:r>
      <w:r w:rsidR="007C2042">
        <w:t>d</w:t>
      </w:r>
      <w:r w:rsidR="00946BEE">
        <w:t>.</w:t>
      </w:r>
      <w:r w:rsidR="007C2042">
        <w:t xml:space="preserve"> </w:t>
      </w:r>
      <w:r w:rsidR="007C2042" w:rsidRPr="00D40A7B">
        <w:t>International Resource Panel, Working Group on Decoupling</w:t>
      </w:r>
      <w:r w:rsidR="007C2042">
        <w:t>)</w:t>
      </w:r>
      <w:r w:rsidR="007C2042" w:rsidRPr="006F531E">
        <w:t>. 161 (United Nations Environment Programme (UNEP), 2014)</w:t>
      </w:r>
      <w:r w:rsidRPr="00A75714">
        <w:t>.</w:t>
      </w:r>
    </w:p>
    <w:p w14:paraId="6222A804" w14:textId="77777777" w:rsidR="00B44320" w:rsidRPr="00A75714" w:rsidRDefault="00B44320" w:rsidP="007D1114">
      <w:pPr>
        <w:pStyle w:val="EndNoteBibliography"/>
        <w:spacing w:after="0"/>
        <w:ind w:left="720" w:hanging="720"/>
      </w:pPr>
      <w:r w:rsidRPr="00A75714">
        <w:t>37</w:t>
      </w:r>
      <w:r w:rsidRPr="00A75714">
        <w:tab/>
        <w:t xml:space="preserve">von Weizsäcker, E. U., Hargroves, C., Smith, M. H., Desha, C. &amp; Stasinopoulos, P. </w:t>
      </w:r>
      <w:r w:rsidRPr="00A75714">
        <w:rPr>
          <w:i/>
        </w:rPr>
        <w:t>Factor Five: Transforming the Global Economy Through 80% Improvements in Resource Productivity</w:t>
      </w:r>
      <w:r w:rsidR="007C2042">
        <w:t xml:space="preserve">. </w:t>
      </w:r>
      <w:r w:rsidRPr="00A75714">
        <w:t>432 (Routledge, 2009).</w:t>
      </w:r>
    </w:p>
    <w:p w14:paraId="669479DE" w14:textId="77777777" w:rsidR="00B44320" w:rsidRPr="00A75714" w:rsidRDefault="00B44320" w:rsidP="007D1114">
      <w:pPr>
        <w:pStyle w:val="EndNoteBibliography"/>
        <w:spacing w:after="0"/>
        <w:ind w:left="720" w:hanging="720"/>
      </w:pPr>
      <w:r w:rsidRPr="00A75714">
        <w:t>38</w:t>
      </w:r>
      <w:r w:rsidRPr="00A75714">
        <w:tab/>
        <w:t xml:space="preserve">Hawkens, P. &amp; et al. </w:t>
      </w:r>
      <w:r w:rsidRPr="00A75714">
        <w:rPr>
          <w:i/>
        </w:rPr>
        <w:t>Drawdown - The Most Comprehensive Plan Ever Proposed to Reverse Global Warming</w:t>
      </w:r>
      <w:r w:rsidRPr="00A75714">
        <w:t>. (Penguin Books, 2017).</w:t>
      </w:r>
    </w:p>
    <w:p w14:paraId="6914205F" w14:textId="77777777" w:rsidR="00B44320" w:rsidRPr="00A75714" w:rsidRDefault="00B44320" w:rsidP="007D1114">
      <w:pPr>
        <w:pStyle w:val="EndNoteBibliography"/>
        <w:spacing w:after="0"/>
        <w:ind w:left="720" w:hanging="720"/>
      </w:pPr>
      <w:r w:rsidRPr="00A75714">
        <w:t>39</w:t>
      </w:r>
      <w:r w:rsidRPr="00A75714">
        <w:tab/>
        <w:t>Ürge-Vorsatz, D.</w:t>
      </w:r>
      <w:r w:rsidRPr="00A75714">
        <w:rPr>
          <w:i/>
        </w:rPr>
        <w:t xml:space="preserve"> et al.</w:t>
      </w:r>
      <w:r w:rsidRPr="00A75714">
        <w:t xml:space="preserve"> Energy End-Use: Building</w:t>
      </w:r>
      <w:r w:rsidR="007C2042">
        <w:t>s</w:t>
      </w:r>
      <w:r w:rsidRPr="00A75714">
        <w:t xml:space="preserve"> in </w:t>
      </w:r>
      <w:r w:rsidRPr="00A75714">
        <w:rPr>
          <w:i/>
        </w:rPr>
        <w:t>Global Energy Assessment - Toward a Sustainable Future</w:t>
      </w:r>
      <w:r w:rsidRPr="00A75714">
        <w:t xml:space="preserve">  Ch. 10, pg. 649-760 (Cambridge University Press and the International Institute for Applied Systems Analysis (IIASA), 2012).</w:t>
      </w:r>
    </w:p>
    <w:p w14:paraId="442ADDD7" w14:textId="77777777" w:rsidR="00B44320" w:rsidRPr="00A75714" w:rsidRDefault="00B44320" w:rsidP="007D1114">
      <w:pPr>
        <w:pStyle w:val="EndNoteBibliography"/>
        <w:spacing w:after="0"/>
        <w:ind w:left="720" w:hanging="720"/>
      </w:pPr>
      <w:r w:rsidRPr="00A75714">
        <w:t>40</w:t>
      </w:r>
      <w:r w:rsidRPr="00A75714">
        <w:tab/>
        <w:t xml:space="preserve">Fulton, L., Cazzola, P. &amp; Cuenot, F. IEA Mobility Model (MoMo) and its use in the ETP 2008. </w:t>
      </w:r>
      <w:r w:rsidRPr="00A75714">
        <w:rPr>
          <w:i/>
        </w:rPr>
        <w:t>Energ Policy</w:t>
      </w:r>
      <w:r w:rsidRPr="00A75714">
        <w:t xml:space="preserve"> </w:t>
      </w:r>
      <w:r w:rsidRPr="00A75714">
        <w:rPr>
          <w:b/>
        </w:rPr>
        <w:t>37</w:t>
      </w:r>
      <w:r w:rsidRPr="00A75714">
        <w:t>, 3758-3768 (2009).</w:t>
      </w:r>
    </w:p>
    <w:p w14:paraId="3B8D4837" w14:textId="77777777" w:rsidR="00B44320" w:rsidRPr="00A75714" w:rsidRDefault="00B44320" w:rsidP="007D1114">
      <w:pPr>
        <w:pStyle w:val="EndNoteBibliography"/>
        <w:spacing w:after="0"/>
        <w:ind w:left="720" w:hanging="720"/>
      </w:pPr>
      <w:r w:rsidRPr="00A75714">
        <w:t>41</w:t>
      </w:r>
      <w:r w:rsidRPr="00A75714">
        <w:tab/>
        <w:t xml:space="preserve">GEA. </w:t>
      </w:r>
      <w:r w:rsidRPr="00A75714">
        <w:rPr>
          <w:i/>
        </w:rPr>
        <w:t>Global Energy Assessment - Toward a Sustainable Future</w:t>
      </w:r>
      <w:r w:rsidRPr="00A75714">
        <w:t>.  1</w:t>
      </w:r>
      <w:r w:rsidR="007C2042">
        <w:t>865 (Cambridge University Press</w:t>
      </w:r>
      <w:r w:rsidRPr="00A75714">
        <w:t xml:space="preserve"> and the International Institute for Applied Systems Analysis (IIASA), 2012).</w:t>
      </w:r>
    </w:p>
    <w:p w14:paraId="361827EB" w14:textId="77777777" w:rsidR="00B44320" w:rsidRPr="00A75714" w:rsidRDefault="00B44320" w:rsidP="007D1114">
      <w:pPr>
        <w:pStyle w:val="EndNoteBibliography"/>
        <w:spacing w:after="0"/>
        <w:ind w:left="720" w:hanging="720"/>
      </w:pPr>
      <w:r w:rsidRPr="00A75714">
        <w:t>42</w:t>
      </w:r>
      <w:r w:rsidRPr="00A75714">
        <w:tab/>
        <w:t xml:space="preserve">Millard‐Ball, A. &amp; Schipper, L. Are we reaching peak travel? Trends in passenger transport in eight industrialized countries. </w:t>
      </w:r>
      <w:r w:rsidRPr="00A75714">
        <w:rPr>
          <w:i/>
        </w:rPr>
        <w:t>Transport Rev</w:t>
      </w:r>
      <w:r w:rsidRPr="00A75714">
        <w:t xml:space="preserve"> </w:t>
      </w:r>
      <w:r w:rsidRPr="00A75714">
        <w:rPr>
          <w:b/>
        </w:rPr>
        <w:t>31</w:t>
      </w:r>
      <w:r w:rsidRPr="00A75714">
        <w:t>, 357-378 (2011).</w:t>
      </w:r>
    </w:p>
    <w:p w14:paraId="57C03637" w14:textId="77777777" w:rsidR="00B44320" w:rsidRPr="00A75714" w:rsidRDefault="00B44320" w:rsidP="007D1114">
      <w:pPr>
        <w:pStyle w:val="EndNoteBibliography"/>
        <w:spacing w:after="0"/>
        <w:ind w:left="720" w:hanging="720"/>
      </w:pPr>
      <w:r w:rsidRPr="00A75714">
        <w:t>43</w:t>
      </w:r>
      <w:r w:rsidRPr="00A75714">
        <w:tab/>
        <w:t>Riahi, K.</w:t>
      </w:r>
      <w:r w:rsidRPr="00A75714">
        <w:rPr>
          <w:i/>
        </w:rPr>
        <w:t xml:space="preserve"> et al.</w:t>
      </w:r>
      <w:r w:rsidRPr="00A75714">
        <w:t xml:space="preserve"> Energy Pathways for Sustainable Development in </w:t>
      </w:r>
      <w:r w:rsidRPr="00A75714">
        <w:rPr>
          <w:i/>
        </w:rPr>
        <w:t>Global Energy Assessment - Toward a Sustainable Future</w:t>
      </w:r>
      <w:r w:rsidRPr="00A75714">
        <w:t xml:space="preserve">  Ch. 17, pg. 1203-1306 (Cambridge University Press and the International Institute for Applied Systems Analysis (IIASA), 2012).</w:t>
      </w:r>
    </w:p>
    <w:p w14:paraId="03ECBFA4" w14:textId="77777777" w:rsidR="00B44320" w:rsidRPr="00A75714" w:rsidRDefault="00B44320" w:rsidP="007D1114">
      <w:pPr>
        <w:pStyle w:val="EndNoteBibliography"/>
        <w:spacing w:after="0"/>
        <w:ind w:left="720" w:hanging="720"/>
      </w:pPr>
      <w:r w:rsidRPr="00DB0730">
        <w:rPr>
          <w:lang w:val="de-AT"/>
        </w:rPr>
        <w:t>44</w:t>
      </w:r>
      <w:r w:rsidRPr="00DB0730">
        <w:rPr>
          <w:lang w:val="de-AT"/>
        </w:rPr>
        <w:tab/>
        <w:t>Kahn Ribeiro, S.</w:t>
      </w:r>
      <w:r w:rsidRPr="00DB0730">
        <w:rPr>
          <w:i/>
          <w:lang w:val="de-AT"/>
        </w:rPr>
        <w:t xml:space="preserve"> et al.</w:t>
      </w:r>
      <w:r w:rsidRPr="00DB0730">
        <w:rPr>
          <w:lang w:val="de-AT"/>
        </w:rPr>
        <w:t xml:space="preserve"> </w:t>
      </w:r>
      <w:r w:rsidRPr="00A75714">
        <w:t xml:space="preserve">Energy End-Use: Transport in </w:t>
      </w:r>
      <w:r w:rsidRPr="00A75714">
        <w:rPr>
          <w:i/>
        </w:rPr>
        <w:t>Global Energy Assessment - Toward a Sustainable Future</w:t>
      </w:r>
      <w:r w:rsidRPr="00A75714">
        <w:t xml:space="preserve">  Ch. 9, pg. 575-648 (Cambridge University Press, and the International Institute for Applied Systems Analysis (IIASA), 2012).</w:t>
      </w:r>
    </w:p>
    <w:p w14:paraId="2C809A05" w14:textId="77777777" w:rsidR="00B44320" w:rsidRPr="00A75714" w:rsidRDefault="00B44320" w:rsidP="007D1114">
      <w:pPr>
        <w:pStyle w:val="EndNoteBibliography"/>
        <w:spacing w:after="0"/>
        <w:ind w:left="720" w:hanging="720"/>
      </w:pPr>
      <w:r w:rsidRPr="00A75714">
        <w:t>45</w:t>
      </w:r>
      <w:r w:rsidRPr="00A75714">
        <w:tab/>
        <w:t>International Transport Forum (ITF). ITF Transport Outlook 2017. ISBN:9789282108000. (OECD/ITF, 2017).</w:t>
      </w:r>
    </w:p>
    <w:p w14:paraId="5CA1886F" w14:textId="77777777" w:rsidR="00B44320" w:rsidRPr="00A75714" w:rsidRDefault="00B44320" w:rsidP="007D1114">
      <w:pPr>
        <w:pStyle w:val="EndNoteBibliography"/>
        <w:spacing w:after="0"/>
        <w:ind w:left="720" w:hanging="720"/>
      </w:pPr>
      <w:r w:rsidRPr="00A75714">
        <w:t>46</w:t>
      </w:r>
      <w:r w:rsidRPr="00A75714">
        <w:tab/>
        <w:t>Food and Agriculture Organisation of the United Nations (FAO), International Fund for Agricultural Development (IFAD) &amp; World Food Programme (WFP). The State of Food Insecurity in the World 2015. Meeting the 2015 international hunger targets: taking stock of uneven progress. ISBN:978-92-5-108785-5. (</w:t>
      </w:r>
      <w:r w:rsidR="007C2042">
        <w:t>FAO</w:t>
      </w:r>
      <w:r w:rsidRPr="00A75714">
        <w:t>, 2015).</w:t>
      </w:r>
    </w:p>
    <w:p w14:paraId="3BFBE344" w14:textId="77777777" w:rsidR="00B44320" w:rsidRPr="00A75714" w:rsidRDefault="00B44320" w:rsidP="007D1114">
      <w:pPr>
        <w:pStyle w:val="EndNoteBibliography"/>
        <w:spacing w:after="0"/>
        <w:ind w:left="720" w:hanging="720"/>
      </w:pPr>
      <w:r w:rsidRPr="00A75714">
        <w:t>47</w:t>
      </w:r>
      <w:r w:rsidRPr="00A75714">
        <w:tab/>
        <w:t>Valin, H.</w:t>
      </w:r>
      <w:r w:rsidRPr="00A75714">
        <w:rPr>
          <w:i/>
        </w:rPr>
        <w:t xml:space="preserve"> et al.</w:t>
      </w:r>
      <w:r w:rsidRPr="00A75714">
        <w:t xml:space="preserve"> The future of food demand: understanding differences in global economic models. </w:t>
      </w:r>
      <w:r w:rsidRPr="00A75714">
        <w:rPr>
          <w:i/>
        </w:rPr>
        <w:t>Agr Econ</w:t>
      </w:r>
      <w:r w:rsidRPr="00A75714">
        <w:t xml:space="preserve"> </w:t>
      </w:r>
      <w:r w:rsidRPr="00A75714">
        <w:rPr>
          <w:b/>
        </w:rPr>
        <w:t>45</w:t>
      </w:r>
      <w:r w:rsidRPr="00A75714">
        <w:t>, 51-67 (2014).</w:t>
      </w:r>
    </w:p>
    <w:p w14:paraId="494A727B" w14:textId="77777777" w:rsidR="00B44320" w:rsidRPr="00A75714" w:rsidRDefault="00B44320" w:rsidP="007D1114">
      <w:pPr>
        <w:pStyle w:val="EndNoteBibliography"/>
        <w:spacing w:after="0"/>
        <w:ind w:left="720" w:hanging="720"/>
      </w:pPr>
      <w:r w:rsidRPr="00A75714">
        <w:t>48</w:t>
      </w:r>
      <w:r w:rsidRPr="00A75714">
        <w:tab/>
        <w:t>Kumssa, D. B.</w:t>
      </w:r>
      <w:r w:rsidRPr="00A75714">
        <w:rPr>
          <w:i/>
        </w:rPr>
        <w:t xml:space="preserve"> et al.</w:t>
      </w:r>
      <w:r w:rsidRPr="00A75714">
        <w:t xml:space="preserve"> Dietary calcium and zinc deficiency risks are decreasing but remain prevalent. </w:t>
      </w:r>
      <w:r w:rsidRPr="00A75714">
        <w:rPr>
          <w:i/>
        </w:rPr>
        <w:t>Sci Rep-UK</w:t>
      </w:r>
      <w:r w:rsidRPr="00A75714">
        <w:t xml:space="preserve"> </w:t>
      </w:r>
      <w:r w:rsidRPr="00A75714">
        <w:rPr>
          <w:b/>
        </w:rPr>
        <w:t>5</w:t>
      </w:r>
      <w:r w:rsidRPr="00A75714">
        <w:t>, 10974 (2015).</w:t>
      </w:r>
    </w:p>
    <w:p w14:paraId="4816BD2A" w14:textId="77777777" w:rsidR="00B44320" w:rsidRPr="00A75714" w:rsidRDefault="00B44320" w:rsidP="007D1114">
      <w:pPr>
        <w:pStyle w:val="EndNoteBibliography"/>
        <w:spacing w:after="0"/>
        <w:ind w:left="720" w:hanging="720"/>
      </w:pPr>
      <w:r w:rsidRPr="00A75714">
        <w:t>49</w:t>
      </w:r>
      <w:r w:rsidRPr="00A75714">
        <w:tab/>
        <w:t xml:space="preserve">McMichael, A. J., Powles, J. W., Butler, C. D. &amp; Uauy, R. Food, livestock production, energy, climate change, and health. </w:t>
      </w:r>
      <w:r w:rsidRPr="00A75714">
        <w:rPr>
          <w:i/>
        </w:rPr>
        <w:t>Lancet</w:t>
      </w:r>
      <w:r w:rsidRPr="00A75714">
        <w:t xml:space="preserve"> </w:t>
      </w:r>
      <w:r w:rsidRPr="00A75714">
        <w:rPr>
          <w:b/>
        </w:rPr>
        <w:t>370</w:t>
      </w:r>
      <w:r w:rsidRPr="00A75714">
        <w:t>, 1253-1263 (2007).</w:t>
      </w:r>
    </w:p>
    <w:p w14:paraId="2B63BDFD" w14:textId="77777777" w:rsidR="00B44320" w:rsidRPr="00A75714" w:rsidRDefault="00B44320" w:rsidP="007D1114">
      <w:pPr>
        <w:pStyle w:val="EndNoteBibliography"/>
        <w:spacing w:after="0"/>
        <w:ind w:left="720" w:hanging="720"/>
      </w:pPr>
      <w:r w:rsidRPr="00A75714">
        <w:t>50</w:t>
      </w:r>
      <w:r w:rsidRPr="00A75714">
        <w:tab/>
        <w:t xml:space="preserve">Mozaffarian, D. Dietary and policy priorities for cardiovascular disease, diabetes, and obesity: a comprehensive review. </w:t>
      </w:r>
      <w:r w:rsidRPr="00A75714">
        <w:rPr>
          <w:i/>
        </w:rPr>
        <w:t>Circulation</w:t>
      </w:r>
      <w:r w:rsidRPr="00A75714">
        <w:t xml:space="preserve"> </w:t>
      </w:r>
      <w:r w:rsidRPr="00A75714">
        <w:rPr>
          <w:b/>
        </w:rPr>
        <w:t>133</w:t>
      </w:r>
      <w:r w:rsidRPr="00A75714">
        <w:t>, 187-225 (2016).</w:t>
      </w:r>
    </w:p>
    <w:p w14:paraId="2C7C628F" w14:textId="77777777" w:rsidR="00B44320" w:rsidRPr="00A75714" w:rsidRDefault="00B44320" w:rsidP="007D1114">
      <w:pPr>
        <w:pStyle w:val="EndNoteBibliography"/>
        <w:spacing w:after="0"/>
        <w:ind w:left="720" w:hanging="720"/>
      </w:pPr>
      <w:r w:rsidRPr="00A75714">
        <w:t>51</w:t>
      </w:r>
      <w:r w:rsidRPr="00A75714">
        <w:tab/>
        <w:t>Havlík, P.</w:t>
      </w:r>
      <w:r w:rsidRPr="00A75714">
        <w:rPr>
          <w:i/>
        </w:rPr>
        <w:t xml:space="preserve"> et al.</w:t>
      </w:r>
      <w:r w:rsidRPr="00A75714">
        <w:t xml:space="preserve"> Climate change mitigation through livestock system transitions. </w:t>
      </w:r>
      <w:r w:rsidRPr="00A75714">
        <w:rPr>
          <w:i/>
        </w:rPr>
        <w:t>Proc Natl Acad Sci</w:t>
      </w:r>
      <w:r w:rsidRPr="00A75714">
        <w:t xml:space="preserve"> </w:t>
      </w:r>
      <w:r w:rsidRPr="00A75714">
        <w:rPr>
          <w:b/>
        </w:rPr>
        <w:t>111</w:t>
      </w:r>
      <w:r w:rsidRPr="00A75714">
        <w:t>, 3709-3714 (2014).</w:t>
      </w:r>
    </w:p>
    <w:p w14:paraId="3ADDE503" w14:textId="77777777" w:rsidR="00B44320" w:rsidRPr="00A75714" w:rsidRDefault="00B44320" w:rsidP="007D1114">
      <w:pPr>
        <w:pStyle w:val="EndNoteBibliography"/>
        <w:spacing w:after="0"/>
        <w:ind w:left="720" w:hanging="720"/>
      </w:pPr>
      <w:r w:rsidRPr="00A75714">
        <w:t>52</w:t>
      </w:r>
      <w:r w:rsidRPr="00A75714">
        <w:tab/>
        <w:t>Stehfest, E.</w:t>
      </w:r>
      <w:r w:rsidRPr="00A75714">
        <w:rPr>
          <w:i/>
        </w:rPr>
        <w:t xml:space="preserve"> et al.</w:t>
      </w:r>
      <w:r w:rsidRPr="00A75714">
        <w:t xml:space="preserve"> Climate benefits of changing diet. </w:t>
      </w:r>
      <w:r w:rsidRPr="00A75714">
        <w:rPr>
          <w:i/>
        </w:rPr>
        <w:t>Climatic Change</w:t>
      </w:r>
      <w:r w:rsidRPr="00A75714">
        <w:t xml:space="preserve"> </w:t>
      </w:r>
      <w:r w:rsidRPr="00A75714">
        <w:rPr>
          <w:b/>
        </w:rPr>
        <w:t>95</w:t>
      </w:r>
      <w:r w:rsidRPr="00A75714">
        <w:t>, 83-102 (2009).</w:t>
      </w:r>
    </w:p>
    <w:p w14:paraId="6DA76E7E" w14:textId="77777777" w:rsidR="00B44320" w:rsidRPr="00A75714" w:rsidRDefault="00B44320" w:rsidP="007D1114">
      <w:pPr>
        <w:pStyle w:val="EndNoteBibliography"/>
        <w:spacing w:after="0"/>
        <w:ind w:left="720" w:hanging="720"/>
      </w:pPr>
      <w:r w:rsidRPr="00A75714">
        <w:t>53</w:t>
      </w:r>
      <w:r w:rsidRPr="00A75714">
        <w:tab/>
        <w:t>Creutzig, F.</w:t>
      </w:r>
      <w:r w:rsidRPr="00A75714">
        <w:rPr>
          <w:i/>
        </w:rPr>
        <w:t xml:space="preserve"> et al.</w:t>
      </w:r>
      <w:r w:rsidRPr="00A75714">
        <w:t xml:space="preserve"> Beyond technology: demand-side solutions for climate change mitigation. </w:t>
      </w:r>
      <w:r w:rsidRPr="00A75714">
        <w:rPr>
          <w:i/>
        </w:rPr>
        <w:t>Annu Rev Env Resour</w:t>
      </w:r>
      <w:r w:rsidRPr="00A75714">
        <w:t xml:space="preserve"> </w:t>
      </w:r>
      <w:r w:rsidRPr="00A75714">
        <w:rPr>
          <w:b/>
        </w:rPr>
        <w:t>41</w:t>
      </w:r>
      <w:r w:rsidRPr="00A75714">
        <w:t>, 173-198 (2016).</w:t>
      </w:r>
    </w:p>
    <w:p w14:paraId="4B46BFC6" w14:textId="77777777" w:rsidR="00B44320" w:rsidRPr="00A75714" w:rsidRDefault="00B44320" w:rsidP="007D1114">
      <w:pPr>
        <w:pStyle w:val="EndNoteBibliography"/>
        <w:spacing w:after="0"/>
        <w:ind w:left="720" w:hanging="720"/>
      </w:pPr>
      <w:r w:rsidRPr="00A75714">
        <w:t>54</w:t>
      </w:r>
      <w:r w:rsidRPr="00A75714">
        <w:tab/>
        <w:t>Smith, P.</w:t>
      </w:r>
      <w:r w:rsidRPr="00A75714">
        <w:rPr>
          <w:i/>
        </w:rPr>
        <w:t xml:space="preserve"> et al.</w:t>
      </w:r>
      <w:r w:rsidRPr="00A75714">
        <w:t xml:space="preserve"> Agriculture, forestry and other land use (AFOLU) in </w:t>
      </w:r>
      <w:r w:rsidRPr="00A75714">
        <w:rPr>
          <w:i/>
        </w:rPr>
        <w:t xml:space="preserve">Climate Change 2014: Mitigation of Climate Change Contribution of Working Group III to the Fifth Assessment Report of the Intergovernmental Panel on Climate Change  </w:t>
      </w:r>
      <w:r w:rsidRPr="00A75714">
        <w:t>(eds Edenhofer, O.</w:t>
      </w:r>
      <w:r w:rsidRPr="00A75714">
        <w:rPr>
          <w:i/>
        </w:rPr>
        <w:t xml:space="preserve"> et al.</w:t>
      </w:r>
      <w:r w:rsidR="007C2042">
        <w:t>) Ch. 11</w:t>
      </w:r>
      <w:r w:rsidR="0073090D">
        <w:t>, pg. 811-922</w:t>
      </w:r>
      <w:r w:rsidRPr="00A75714">
        <w:t xml:space="preserve"> (Cambridge University Press, 2014).</w:t>
      </w:r>
    </w:p>
    <w:p w14:paraId="7437ED43" w14:textId="77777777" w:rsidR="00B44320" w:rsidRPr="00A75714" w:rsidRDefault="00B44320" w:rsidP="007D1114">
      <w:pPr>
        <w:pStyle w:val="EndNoteBibliography"/>
        <w:spacing w:after="0"/>
        <w:ind w:left="720" w:hanging="720"/>
      </w:pPr>
      <w:r w:rsidRPr="00A75714">
        <w:t>55</w:t>
      </w:r>
      <w:r w:rsidRPr="00A75714">
        <w:tab/>
        <w:t>Bajželj, B.</w:t>
      </w:r>
      <w:r w:rsidRPr="00A75714">
        <w:rPr>
          <w:i/>
        </w:rPr>
        <w:t xml:space="preserve"> et al.</w:t>
      </w:r>
      <w:r w:rsidRPr="00A75714">
        <w:t xml:space="preserve"> Importance of food-demand management for climate mitigation. </w:t>
      </w:r>
      <w:r w:rsidRPr="00A75714">
        <w:rPr>
          <w:i/>
        </w:rPr>
        <w:t>Nat Clim Change</w:t>
      </w:r>
      <w:r w:rsidRPr="00A75714">
        <w:t xml:space="preserve"> </w:t>
      </w:r>
      <w:r w:rsidRPr="00A75714">
        <w:rPr>
          <w:b/>
        </w:rPr>
        <w:t>4</w:t>
      </w:r>
      <w:r w:rsidRPr="00A75714">
        <w:t>, 924-929 (2014).</w:t>
      </w:r>
    </w:p>
    <w:p w14:paraId="2096177B" w14:textId="77777777" w:rsidR="00B44320" w:rsidRPr="00A75714" w:rsidRDefault="00B44320" w:rsidP="007D1114">
      <w:pPr>
        <w:pStyle w:val="EndNoteBibliography"/>
        <w:spacing w:after="0"/>
        <w:ind w:left="720" w:hanging="720"/>
      </w:pPr>
      <w:r w:rsidRPr="00A75714">
        <w:t>56</w:t>
      </w:r>
      <w:r w:rsidRPr="00A75714">
        <w:tab/>
        <w:t xml:space="preserve">Allwood, J. M., Ashby, M. F., Gutowski, T. G. &amp; Worrell, E. Material efficiency: A white paper. </w:t>
      </w:r>
      <w:r w:rsidRPr="00A75714">
        <w:rPr>
          <w:i/>
        </w:rPr>
        <w:t>Resour Conserv Recy</w:t>
      </w:r>
      <w:r w:rsidRPr="00A75714">
        <w:t xml:space="preserve"> </w:t>
      </w:r>
      <w:r w:rsidRPr="00A75714">
        <w:rPr>
          <w:b/>
        </w:rPr>
        <w:t>55</w:t>
      </w:r>
      <w:r w:rsidRPr="00A75714">
        <w:t>, 362-381 (2011).</w:t>
      </w:r>
    </w:p>
    <w:p w14:paraId="390F9224" w14:textId="77777777" w:rsidR="00B44320" w:rsidRPr="00A75714" w:rsidRDefault="00B44320" w:rsidP="007D1114">
      <w:pPr>
        <w:pStyle w:val="EndNoteBibliography"/>
        <w:spacing w:after="0"/>
        <w:ind w:left="720" w:hanging="720"/>
      </w:pPr>
      <w:r w:rsidRPr="00A75714">
        <w:t>57</w:t>
      </w:r>
      <w:r w:rsidRPr="00A75714">
        <w:tab/>
        <w:t xml:space="preserve">Allwood, J., Cullen, J. &amp; </w:t>
      </w:r>
      <w:r w:rsidR="007C2042">
        <w:t>et al.</w:t>
      </w:r>
      <w:r w:rsidRPr="00A75714">
        <w:t xml:space="preserve"> </w:t>
      </w:r>
      <w:r w:rsidRPr="00A75714">
        <w:rPr>
          <w:i/>
        </w:rPr>
        <w:t>Sustainable Materials - with Both Eyes Open: Future Buildings, Vehicles, Products and Equipment - Made Efficiently and Made with Less New Material</w:t>
      </w:r>
      <w:r w:rsidR="007C2042">
        <w:t xml:space="preserve">. </w:t>
      </w:r>
      <w:r w:rsidRPr="00A75714">
        <w:t>356 (UIT Cambridge Ltd., 2012).</w:t>
      </w:r>
    </w:p>
    <w:p w14:paraId="25663B5B" w14:textId="77777777" w:rsidR="00B44320" w:rsidRPr="00A75714" w:rsidRDefault="00B44320" w:rsidP="007D1114">
      <w:pPr>
        <w:pStyle w:val="EndNoteBibliography"/>
        <w:spacing w:after="0"/>
        <w:ind w:left="720" w:hanging="720"/>
      </w:pPr>
      <w:r w:rsidRPr="00A75714">
        <w:t>58</w:t>
      </w:r>
      <w:r w:rsidRPr="00A75714">
        <w:tab/>
        <w:t>Banerjee, R.</w:t>
      </w:r>
      <w:r w:rsidRPr="00A75714">
        <w:rPr>
          <w:i/>
        </w:rPr>
        <w:t xml:space="preserve"> et al.</w:t>
      </w:r>
      <w:r w:rsidRPr="00A75714">
        <w:t xml:space="preserve"> Energy End Use: Industry in </w:t>
      </w:r>
      <w:r w:rsidRPr="00A75714">
        <w:rPr>
          <w:i/>
        </w:rPr>
        <w:t>Global Energy Assessment - Toward a Sustainable Future</w:t>
      </w:r>
      <w:r w:rsidRPr="00A75714">
        <w:t xml:space="preserve">  Ch. 8, pg. 513-574 (Cambridge University Press, and the International Institute for Applied Systems Analysis (IIASA), 2012).</w:t>
      </w:r>
    </w:p>
    <w:p w14:paraId="5DFFE873" w14:textId="77777777" w:rsidR="00B44320" w:rsidRPr="00A75714" w:rsidRDefault="00B44320" w:rsidP="007D1114">
      <w:pPr>
        <w:pStyle w:val="EndNoteBibliography"/>
        <w:spacing w:after="0"/>
        <w:ind w:left="720" w:hanging="720"/>
      </w:pPr>
      <w:r w:rsidRPr="00DB0730">
        <w:rPr>
          <w:lang w:val="de-AT"/>
        </w:rPr>
        <w:t>59</w:t>
      </w:r>
      <w:r w:rsidRPr="00DB0730">
        <w:rPr>
          <w:lang w:val="de-AT"/>
        </w:rPr>
        <w:tab/>
        <w:t xml:space="preserve">Reinaud, J., Goldberg, A., Rozite, V. &amp; </w:t>
      </w:r>
      <w:r w:rsidR="007C2042" w:rsidRPr="00DB0730">
        <w:rPr>
          <w:lang w:val="de-AT"/>
        </w:rPr>
        <w:t>et al.</w:t>
      </w:r>
      <w:r w:rsidRPr="00DB0730">
        <w:rPr>
          <w:lang w:val="de-AT"/>
        </w:rPr>
        <w:t xml:space="preserve"> </w:t>
      </w:r>
      <w:r w:rsidRPr="00A75714">
        <w:t>Energy Management Programmes for Industry - Gaining through saving. (IEA/OECD and Institute for Industrial Productivity, 2012).</w:t>
      </w:r>
    </w:p>
    <w:p w14:paraId="3D856E2D" w14:textId="77777777" w:rsidR="00B44320" w:rsidRPr="00A75714" w:rsidRDefault="00B44320" w:rsidP="007D1114">
      <w:pPr>
        <w:pStyle w:val="EndNoteBibliography"/>
        <w:spacing w:after="0"/>
        <w:ind w:left="720" w:hanging="720"/>
      </w:pPr>
      <w:r w:rsidRPr="00A75714">
        <w:t>60</w:t>
      </w:r>
      <w:r w:rsidRPr="00A75714">
        <w:tab/>
        <w:t>Fischedick, M.</w:t>
      </w:r>
      <w:r w:rsidRPr="00A75714">
        <w:rPr>
          <w:i/>
        </w:rPr>
        <w:t xml:space="preserve"> et al.</w:t>
      </w:r>
      <w:r w:rsidRPr="00A75714">
        <w:t xml:space="preserve"> Industry in </w:t>
      </w:r>
      <w:r w:rsidRPr="00A75714">
        <w:rPr>
          <w:i/>
        </w:rPr>
        <w:t>Climate Change 2014: Mitigation of Climate Change, Working Group III Contribution to the Fifth Assessment Report of the  Intergovernmental Panel on Climate Change</w:t>
      </w:r>
      <w:r w:rsidRPr="00A75714">
        <w:t xml:space="preserve"> (eds Edenhofer, O.</w:t>
      </w:r>
      <w:r w:rsidRPr="00A75714">
        <w:rPr>
          <w:i/>
        </w:rPr>
        <w:t xml:space="preserve"> et al.</w:t>
      </w:r>
      <w:r w:rsidRPr="00A75714">
        <w:t>) Ch. 10, pg. 739-810 (Cambridge University Press, 2014).</w:t>
      </w:r>
    </w:p>
    <w:p w14:paraId="42E08B7D" w14:textId="77777777" w:rsidR="00B44320" w:rsidRPr="00A75714" w:rsidRDefault="00B44320" w:rsidP="007D1114">
      <w:pPr>
        <w:pStyle w:val="EndNoteBibliography"/>
        <w:spacing w:after="0"/>
        <w:ind w:left="720" w:hanging="720"/>
      </w:pPr>
      <w:r w:rsidRPr="00A75714">
        <w:t>61</w:t>
      </w:r>
      <w:r w:rsidRPr="00A75714">
        <w:tab/>
        <w:t>International Energy Agency (IEA). World Energy Outlook 2015. ISBN:978-92-64-24366-8. (OECD/IEA, 2015).</w:t>
      </w:r>
    </w:p>
    <w:p w14:paraId="3B541DC4" w14:textId="77777777" w:rsidR="00B44320" w:rsidRPr="00A75714" w:rsidRDefault="00B44320" w:rsidP="007D1114">
      <w:pPr>
        <w:pStyle w:val="EndNoteBibliography"/>
        <w:spacing w:after="0"/>
        <w:ind w:left="720" w:hanging="720"/>
      </w:pPr>
      <w:r w:rsidRPr="00A75714">
        <w:t>62</w:t>
      </w:r>
      <w:r w:rsidRPr="00A75714">
        <w:tab/>
        <w:t>Clarke, L.</w:t>
      </w:r>
      <w:r w:rsidRPr="00A75714">
        <w:rPr>
          <w:i/>
        </w:rPr>
        <w:t xml:space="preserve"> et al.</w:t>
      </w:r>
      <w:r w:rsidRPr="00A75714">
        <w:t xml:space="preserve"> Assessing Transformation Pathways in </w:t>
      </w:r>
      <w:r w:rsidRPr="00A75714">
        <w:rPr>
          <w:i/>
        </w:rPr>
        <w:t>Climate Change 2014: Mitigation of Climate Change, Working Group III Contribution to the Fifth Assessment Report of the  Intergovernmental Panel on Climate Change</w:t>
      </w:r>
      <w:r w:rsidRPr="00A75714">
        <w:t xml:space="preserve"> (eds Edenhofer, O.</w:t>
      </w:r>
      <w:r w:rsidRPr="00A75714">
        <w:rPr>
          <w:i/>
        </w:rPr>
        <w:t xml:space="preserve"> et al.</w:t>
      </w:r>
      <w:r w:rsidRPr="00A75714">
        <w:t>) Ch. 6, pg. 413-510 (Cambridge University Press, 2014).</w:t>
      </w:r>
    </w:p>
    <w:p w14:paraId="2506BC80" w14:textId="77777777" w:rsidR="00B44320" w:rsidRPr="00A75714" w:rsidRDefault="00B44320" w:rsidP="007D1114">
      <w:pPr>
        <w:pStyle w:val="EndNoteBibliography"/>
        <w:spacing w:after="0"/>
        <w:ind w:left="720" w:hanging="720"/>
      </w:pPr>
      <w:r w:rsidRPr="00F819F8">
        <w:rPr>
          <w:rPrChange w:id="1083" w:author="GRUEBLER Arnulf" w:date="2018-02-18T14:35:00Z">
            <w:rPr>
              <w:lang w:val="de-AT"/>
            </w:rPr>
          </w:rPrChange>
        </w:rPr>
        <w:t>63</w:t>
      </w:r>
      <w:r w:rsidRPr="00F819F8">
        <w:rPr>
          <w:rPrChange w:id="1084" w:author="GRUEBLER Arnulf" w:date="2018-02-18T14:35:00Z">
            <w:rPr>
              <w:lang w:val="de-AT"/>
            </w:rPr>
          </w:rPrChange>
        </w:rPr>
        <w:tab/>
        <w:t>Haegel, N. M.</w:t>
      </w:r>
      <w:r w:rsidRPr="00F819F8">
        <w:rPr>
          <w:i/>
          <w:rPrChange w:id="1085" w:author="GRUEBLER Arnulf" w:date="2018-02-18T14:35:00Z">
            <w:rPr>
              <w:i/>
              <w:lang w:val="de-AT"/>
            </w:rPr>
          </w:rPrChange>
        </w:rPr>
        <w:t xml:space="preserve"> et al.</w:t>
      </w:r>
      <w:r w:rsidRPr="00F819F8">
        <w:rPr>
          <w:rPrChange w:id="1086" w:author="GRUEBLER Arnulf" w:date="2018-02-18T14:35:00Z">
            <w:rPr>
              <w:lang w:val="de-AT"/>
            </w:rPr>
          </w:rPrChange>
        </w:rPr>
        <w:t xml:space="preserve"> </w:t>
      </w:r>
      <w:r w:rsidRPr="00A75714">
        <w:t xml:space="preserve">Terawatt-scale photovoltaics: Trajectories and challenges. </w:t>
      </w:r>
      <w:r w:rsidRPr="00A75714">
        <w:rPr>
          <w:i/>
        </w:rPr>
        <w:t>Science</w:t>
      </w:r>
      <w:r w:rsidRPr="00A75714">
        <w:t xml:space="preserve"> </w:t>
      </w:r>
      <w:r w:rsidRPr="00A75714">
        <w:rPr>
          <w:b/>
        </w:rPr>
        <w:t>356</w:t>
      </w:r>
      <w:r w:rsidRPr="00A75714">
        <w:t>, 141-143 (2017).</w:t>
      </w:r>
    </w:p>
    <w:p w14:paraId="0E7A3B3E" w14:textId="77777777" w:rsidR="00B44320" w:rsidRPr="00A75714" w:rsidRDefault="00B44320" w:rsidP="007D1114">
      <w:pPr>
        <w:pStyle w:val="EndNoteBibliography"/>
        <w:spacing w:after="0"/>
        <w:ind w:left="720" w:hanging="720"/>
      </w:pPr>
      <w:r w:rsidRPr="00A75714">
        <w:t>64</w:t>
      </w:r>
      <w:r w:rsidRPr="00A75714">
        <w:tab/>
        <w:t>Office of Transportation and Air Quality of United States Environmental Protection Agency (EPA), National Highway Traffic Safety Administration of U.S. Department of Transportation &amp; California Air Resources Board. Draft Technical Assessment Report of the 2022-2025 Light-Duty GHG Standards. Report No.: EPA-420-D-16-900, Sections 5.2.4 and 5.3.4.3.7 (EPA, 2016).</w:t>
      </w:r>
    </w:p>
    <w:p w14:paraId="023F6A9B" w14:textId="77777777" w:rsidR="00B44320" w:rsidRPr="00A75714" w:rsidRDefault="00B44320" w:rsidP="007D1114">
      <w:pPr>
        <w:pStyle w:val="EndNoteBibliography"/>
        <w:spacing w:after="0"/>
        <w:ind w:left="720" w:hanging="720"/>
      </w:pPr>
      <w:r w:rsidRPr="00A75714">
        <w:t>65</w:t>
      </w:r>
      <w:r w:rsidRPr="00A75714">
        <w:tab/>
        <w:t>Wei, M., Smith, S. J. &amp; Sohn, M. D. Analysis of Fuel Cell Markets in Japan and the US: Experience Curve Development and Cost Reduction Disaggregation. (Lawrence Berkeley National Laboratory (LBNL), 2016).</w:t>
      </w:r>
    </w:p>
    <w:p w14:paraId="55E96ECF" w14:textId="77777777" w:rsidR="00B44320" w:rsidRPr="00A75714" w:rsidRDefault="00B44320" w:rsidP="007D1114">
      <w:pPr>
        <w:pStyle w:val="EndNoteBibliography"/>
        <w:spacing w:after="0"/>
        <w:ind w:left="720" w:hanging="720"/>
      </w:pPr>
      <w:r w:rsidRPr="00A75714">
        <w:t>66</w:t>
      </w:r>
      <w:r w:rsidRPr="00A75714">
        <w:tab/>
        <w:t>International Energy Agency, Energy Technology Systems Analysis Programme (IEA-ETSAP),, &amp; International Renewable Energy Agency (IRENA). Solar Heat for Industrial Processes. Report No.: Technology Brief E21 (IRENA Publications, 2015).</w:t>
      </w:r>
    </w:p>
    <w:p w14:paraId="774CE55F" w14:textId="77777777" w:rsidR="00B44320" w:rsidRPr="00A75714" w:rsidRDefault="00B44320" w:rsidP="007D1114">
      <w:pPr>
        <w:pStyle w:val="EndNoteBibliography"/>
        <w:spacing w:after="0"/>
        <w:ind w:left="720" w:hanging="720"/>
      </w:pPr>
      <w:r w:rsidRPr="00A75714">
        <w:t>67</w:t>
      </w:r>
      <w:r w:rsidRPr="00A75714">
        <w:tab/>
        <w:t xml:space="preserve">Gençer, E., Mallapragada, D. S., Maréchal, F., Tawarmalani, M. &amp; Agrawal, R. Round-the-clock power supply and a sustainable economy via synergistic integration of solar thermal power and hydrogen processes. </w:t>
      </w:r>
      <w:r w:rsidRPr="00A75714">
        <w:rPr>
          <w:i/>
        </w:rPr>
        <w:t>Proc Natl Acad Sci</w:t>
      </w:r>
      <w:r w:rsidRPr="00A75714">
        <w:t xml:space="preserve"> </w:t>
      </w:r>
      <w:r w:rsidRPr="00A75714">
        <w:rPr>
          <w:b/>
        </w:rPr>
        <w:t>112</w:t>
      </w:r>
      <w:r w:rsidRPr="00A75714">
        <w:t>, 15821-15826 (2015).</w:t>
      </w:r>
    </w:p>
    <w:p w14:paraId="5C086D1D" w14:textId="77777777" w:rsidR="00B44320" w:rsidRPr="00A75714" w:rsidRDefault="00B44320" w:rsidP="007D1114">
      <w:pPr>
        <w:pStyle w:val="EndNoteBibliography"/>
        <w:spacing w:after="0"/>
        <w:ind w:left="720" w:hanging="720"/>
      </w:pPr>
      <w:r w:rsidRPr="00A75714">
        <w:t>68</w:t>
      </w:r>
      <w:r w:rsidRPr="00A75714">
        <w:tab/>
        <w:t>Rogelj, J.</w:t>
      </w:r>
      <w:r w:rsidRPr="00A75714">
        <w:rPr>
          <w:i/>
        </w:rPr>
        <w:t xml:space="preserve"> et al.</w:t>
      </w:r>
      <w:r w:rsidRPr="00A75714">
        <w:t xml:space="preserve"> Transition pathways towards limiting climate change below 1.5°C. </w:t>
      </w:r>
      <w:r w:rsidRPr="00A75714">
        <w:rPr>
          <w:i/>
        </w:rPr>
        <w:t>Nat Clim Change</w:t>
      </w:r>
      <w:r w:rsidRPr="00A75714">
        <w:t xml:space="preserve"> (in review).</w:t>
      </w:r>
    </w:p>
    <w:p w14:paraId="4A4ED843" w14:textId="77777777" w:rsidR="00B44320" w:rsidRPr="00A75714" w:rsidRDefault="00B44320" w:rsidP="007D1114">
      <w:pPr>
        <w:pStyle w:val="EndNoteBibliography"/>
        <w:spacing w:after="0"/>
        <w:ind w:left="720" w:hanging="720"/>
      </w:pPr>
      <w:r w:rsidRPr="00A75714">
        <w:t>69</w:t>
      </w:r>
      <w:r w:rsidRPr="00A75714">
        <w:tab/>
        <w:t xml:space="preserve">Grübler, A. &amp; Messner, S. Technological change and the timing of mitigation measures. </w:t>
      </w:r>
      <w:r w:rsidRPr="00A75714">
        <w:rPr>
          <w:i/>
        </w:rPr>
        <w:t>Energ Econ</w:t>
      </w:r>
      <w:r w:rsidRPr="00A75714">
        <w:t xml:space="preserve"> </w:t>
      </w:r>
      <w:r w:rsidRPr="00A75714">
        <w:rPr>
          <w:b/>
        </w:rPr>
        <w:t>20</w:t>
      </w:r>
      <w:r w:rsidRPr="00A75714">
        <w:t>, 495-512 (1998).</w:t>
      </w:r>
    </w:p>
    <w:p w14:paraId="4DCB5D4D" w14:textId="77777777" w:rsidR="00B44320" w:rsidRPr="00A75714" w:rsidRDefault="00B44320" w:rsidP="007D1114">
      <w:pPr>
        <w:pStyle w:val="EndNoteBibliography"/>
        <w:spacing w:after="0"/>
        <w:ind w:left="720" w:hanging="720"/>
      </w:pPr>
      <w:r w:rsidRPr="00A75714">
        <w:t>70</w:t>
      </w:r>
      <w:r w:rsidRPr="00A75714">
        <w:tab/>
        <w:t xml:space="preserve">Wilson, C. &amp; Grubler, A. A Comparative Analysis of Annual Market Investments in Energy Supply and End-Use Technologies in </w:t>
      </w:r>
      <w:r w:rsidRPr="00A75714">
        <w:rPr>
          <w:i/>
        </w:rPr>
        <w:t>Energy Technology Innovation - Learning from Historical Successes and Failures</w:t>
      </w:r>
      <w:r w:rsidRPr="00A75714">
        <w:t xml:space="preserve"> (eds Grubler, A. &amp; Wilson, C.) Ch. 23, pg. 332-346 (Cambridge University Press 2013).</w:t>
      </w:r>
    </w:p>
    <w:p w14:paraId="0DC74072" w14:textId="77777777" w:rsidR="00B44320" w:rsidRPr="00A75714" w:rsidRDefault="00B44320" w:rsidP="007D1114">
      <w:pPr>
        <w:pStyle w:val="EndNoteBibliography"/>
        <w:spacing w:after="0"/>
        <w:ind w:left="720" w:hanging="720"/>
      </w:pPr>
      <w:r w:rsidRPr="00A75714">
        <w:t>71</w:t>
      </w:r>
      <w:r w:rsidRPr="00A75714">
        <w:tab/>
        <w:t>Grubler, A.</w:t>
      </w:r>
      <w:r w:rsidRPr="00A75714">
        <w:rPr>
          <w:i/>
        </w:rPr>
        <w:t xml:space="preserve"> et al.</w:t>
      </w:r>
      <w:r w:rsidRPr="00A75714">
        <w:t xml:space="preserve"> Policies for the Energy Technology Innovation System (ETIS) in </w:t>
      </w:r>
      <w:r w:rsidRPr="00A75714">
        <w:rPr>
          <w:i/>
        </w:rPr>
        <w:t>Global Energy Assessment - Toward a Sustainable Future</w:t>
      </w:r>
      <w:r w:rsidRPr="00A75714">
        <w:t xml:space="preserve">  Ch. 24, pg. 1665-1744 (Cambridge University Press, and the International Institute for Applied Systems Analysis (IIASA), 2012).</w:t>
      </w:r>
    </w:p>
    <w:p w14:paraId="3000175A" w14:textId="77777777" w:rsidR="00B44320" w:rsidRPr="00A75714" w:rsidRDefault="00B44320" w:rsidP="007D1114">
      <w:pPr>
        <w:pStyle w:val="EndNoteBibliography"/>
        <w:spacing w:after="0"/>
        <w:ind w:left="720" w:hanging="720"/>
      </w:pPr>
      <w:r w:rsidRPr="00A75714">
        <w:t>72</w:t>
      </w:r>
      <w:r w:rsidRPr="00A75714">
        <w:tab/>
        <w:t xml:space="preserve">Marchetti, C. &amp; Nakicenovic, N. The Dynamics of Energy Systems and the Logistic Substitution Model. </w:t>
      </w:r>
      <w:r w:rsidR="00946BEE">
        <w:t xml:space="preserve">IIASA </w:t>
      </w:r>
      <w:r w:rsidRPr="00A75714">
        <w:t>Report No.: RR-79-13, (International Institute for Applied Systems Analysis (IIASA), 1979).</w:t>
      </w:r>
    </w:p>
    <w:p w14:paraId="0E8CAB8B" w14:textId="77777777" w:rsidR="00B44320" w:rsidRPr="00A75714" w:rsidRDefault="00B44320" w:rsidP="007D1114">
      <w:pPr>
        <w:pStyle w:val="EndNoteBibliography"/>
        <w:spacing w:after="0"/>
        <w:ind w:left="720" w:hanging="720"/>
      </w:pPr>
      <w:r w:rsidRPr="00A75714">
        <w:t>73</w:t>
      </w:r>
      <w:r w:rsidRPr="00A75714">
        <w:tab/>
        <w:t xml:space="preserve">Fisher, J. C. &amp; Pry, R. H. A simple substitution model of technological change. </w:t>
      </w:r>
      <w:r w:rsidRPr="00A75714">
        <w:rPr>
          <w:i/>
        </w:rPr>
        <w:t>Technol Forecast Soc</w:t>
      </w:r>
      <w:r w:rsidRPr="00A75714">
        <w:t xml:space="preserve"> </w:t>
      </w:r>
      <w:r w:rsidRPr="00A75714">
        <w:rPr>
          <w:b/>
        </w:rPr>
        <w:t>3</w:t>
      </w:r>
      <w:r w:rsidRPr="00A75714">
        <w:t>, 75-88 (1971).</w:t>
      </w:r>
    </w:p>
    <w:p w14:paraId="459DB0CA" w14:textId="77777777" w:rsidR="00B44320" w:rsidRPr="00A75714" w:rsidRDefault="00B44320" w:rsidP="007D1114">
      <w:pPr>
        <w:pStyle w:val="EndNoteBibliography"/>
        <w:spacing w:after="0"/>
        <w:ind w:left="720" w:hanging="720"/>
      </w:pPr>
      <w:r w:rsidRPr="00A75714">
        <w:t>74</w:t>
      </w:r>
      <w:r w:rsidRPr="00A75714">
        <w:tab/>
        <w:t xml:space="preserve">Grübler, A. Diffusion: long-term patterns and discontinuities. </w:t>
      </w:r>
      <w:r w:rsidRPr="00A75714">
        <w:rPr>
          <w:i/>
        </w:rPr>
        <w:t>Technol Forecast Soc</w:t>
      </w:r>
      <w:r w:rsidRPr="00A75714">
        <w:t xml:space="preserve"> </w:t>
      </w:r>
      <w:r w:rsidRPr="00A75714">
        <w:rPr>
          <w:b/>
        </w:rPr>
        <w:t>39</w:t>
      </w:r>
      <w:r w:rsidRPr="00A75714">
        <w:t>, 159-180 (1991).</w:t>
      </w:r>
    </w:p>
    <w:p w14:paraId="4D93FF30" w14:textId="77777777" w:rsidR="00B44320" w:rsidRPr="00A75714" w:rsidRDefault="00B44320" w:rsidP="007D1114">
      <w:pPr>
        <w:pStyle w:val="EndNoteBibliography"/>
        <w:spacing w:after="0"/>
        <w:ind w:left="720" w:hanging="720"/>
      </w:pPr>
      <w:r w:rsidRPr="00A75714">
        <w:t>75</w:t>
      </w:r>
      <w:r w:rsidRPr="00A75714">
        <w:tab/>
        <w:t>Smith, K. R.</w:t>
      </w:r>
      <w:r w:rsidRPr="00A75714">
        <w:rPr>
          <w:i/>
        </w:rPr>
        <w:t xml:space="preserve"> et al.</w:t>
      </w:r>
      <w:r w:rsidRPr="00A75714">
        <w:t xml:space="preserve"> Energy and Health in </w:t>
      </w:r>
      <w:r w:rsidRPr="00A75714">
        <w:rPr>
          <w:i/>
        </w:rPr>
        <w:t>Global Energy Assessment - Toward a Sustainable Future</w:t>
      </w:r>
      <w:r w:rsidRPr="00A75714">
        <w:t xml:space="preserve">  Ch. 4, pg. 255-324 (Cambridge University Press, and the International Institute for Applied Systems Analysis (IIASA), 2012).</w:t>
      </w:r>
    </w:p>
    <w:p w14:paraId="41B1AB0E" w14:textId="77777777" w:rsidR="00B44320" w:rsidRPr="00A75714" w:rsidRDefault="00B44320" w:rsidP="007D1114">
      <w:pPr>
        <w:pStyle w:val="EndNoteBibliography"/>
        <w:spacing w:after="0"/>
        <w:ind w:left="720" w:hanging="720"/>
      </w:pPr>
      <w:r w:rsidRPr="00A75714">
        <w:t>76</w:t>
      </w:r>
      <w:r w:rsidRPr="00A75714">
        <w:tab/>
        <w:t>Lim, S. S.</w:t>
      </w:r>
      <w:r w:rsidRPr="00A75714">
        <w:rPr>
          <w:i/>
        </w:rPr>
        <w:t xml:space="preserve"> et al.</w:t>
      </w:r>
      <w:r w:rsidRPr="00A75714">
        <w:t xml:space="preserve"> A comparative risk assessment of burden of disease and injury attributable to 67 risk factors and risk factor clusters in 21 regions, 1990–2010: a systematic analysis for the Global Burden of Disease Study 2010. </w:t>
      </w:r>
      <w:r w:rsidRPr="00A75714">
        <w:rPr>
          <w:i/>
        </w:rPr>
        <w:t>Lancet</w:t>
      </w:r>
      <w:r w:rsidRPr="00A75714">
        <w:t xml:space="preserve"> </w:t>
      </w:r>
      <w:r w:rsidRPr="00A75714">
        <w:rPr>
          <w:b/>
        </w:rPr>
        <w:t>380</w:t>
      </w:r>
      <w:r w:rsidRPr="00A75714">
        <w:t>, 2224-2260 (2012).</w:t>
      </w:r>
    </w:p>
    <w:p w14:paraId="57FC1106" w14:textId="77777777" w:rsidR="00B44320" w:rsidRPr="00A75714" w:rsidRDefault="00B44320" w:rsidP="007D1114">
      <w:pPr>
        <w:pStyle w:val="EndNoteBibliography"/>
        <w:spacing w:after="0"/>
        <w:ind w:left="720" w:hanging="720"/>
      </w:pPr>
      <w:r w:rsidRPr="00A75714">
        <w:t>77</w:t>
      </w:r>
      <w:r w:rsidRPr="00A75714">
        <w:tab/>
        <w:t>Rogelj, J.</w:t>
      </w:r>
      <w:r w:rsidRPr="00A75714">
        <w:rPr>
          <w:i/>
        </w:rPr>
        <w:t xml:space="preserve"> et al.</w:t>
      </w:r>
      <w:r w:rsidRPr="00A75714">
        <w:t xml:space="preserve"> Energy system transformations for limiting end-of-century warming to below 1.5°C. </w:t>
      </w:r>
      <w:r w:rsidRPr="00A75714">
        <w:rPr>
          <w:i/>
        </w:rPr>
        <w:t>Nat Clim Change</w:t>
      </w:r>
      <w:r w:rsidRPr="00A75714">
        <w:t xml:space="preserve"> </w:t>
      </w:r>
      <w:r w:rsidRPr="00A75714">
        <w:rPr>
          <w:b/>
        </w:rPr>
        <w:t>5</w:t>
      </w:r>
      <w:r w:rsidRPr="00A75714">
        <w:t>, 519-527 (2015).</w:t>
      </w:r>
    </w:p>
    <w:p w14:paraId="7C260451" w14:textId="77777777" w:rsidR="00B44320" w:rsidRPr="00A75714" w:rsidRDefault="00B44320" w:rsidP="007D1114">
      <w:pPr>
        <w:pStyle w:val="EndNoteBibliography"/>
        <w:spacing w:after="0"/>
        <w:ind w:left="720" w:hanging="720"/>
      </w:pPr>
      <w:r w:rsidRPr="00A75714">
        <w:t>78</w:t>
      </w:r>
      <w:r w:rsidRPr="00A75714">
        <w:tab/>
        <w:t>Smith, P.</w:t>
      </w:r>
      <w:r w:rsidRPr="00A75714">
        <w:rPr>
          <w:i/>
        </w:rPr>
        <w:t xml:space="preserve"> et al.</w:t>
      </w:r>
      <w:r w:rsidRPr="00A75714">
        <w:t xml:space="preserve"> Biophysical and economic limits to negative CO2 emissions. </w:t>
      </w:r>
      <w:r w:rsidRPr="00A75714">
        <w:rPr>
          <w:i/>
        </w:rPr>
        <w:t>Nat Clim Change</w:t>
      </w:r>
      <w:r w:rsidRPr="00A75714">
        <w:t xml:space="preserve"> </w:t>
      </w:r>
      <w:r w:rsidRPr="00A75714">
        <w:rPr>
          <w:b/>
        </w:rPr>
        <w:t>6</w:t>
      </w:r>
      <w:r w:rsidRPr="00A75714">
        <w:t>, 42-50 (2016).</w:t>
      </w:r>
    </w:p>
    <w:p w14:paraId="5980A244" w14:textId="77777777" w:rsidR="00B44320" w:rsidRPr="00A75714" w:rsidRDefault="00B44320" w:rsidP="007D1114">
      <w:pPr>
        <w:pStyle w:val="EndNoteBibliography"/>
        <w:spacing w:after="0"/>
        <w:ind w:left="720" w:hanging="720"/>
      </w:pPr>
      <w:r w:rsidRPr="00A75714">
        <w:t>79</w:t>
      </w:r>
      <w:r w:rsidRPr="00A75714">
        <w:tab/>
        <w:t xml:space="preserve">Mastrucci, A. &amp; Rao, N. D. Decent housing in the developing world: Reducing life-cycle energy requirements. </w:t>
      </w:r>
      <w:r w:rsidRPr="00A75714">
        <w:rPr>
          <w:i/>
        </w:rPr>
        <w:t>Energ Buildings</w:t>
      </w:r>
      <w:r w:rsidRPr="00A75714">
        <w:t xml:space="preserve"> </w:t>
      </w:r>
      <w:r w:rsidRPr="00A75714">
        <w:rPr>
          <w:b/>
        </w:rPr>
        <w:t>152</w:t>
      </w:r>
      <w:r w:rsidRPr="00A75714">
        <w:t>, 629-642 (2017).</w:t>
      </w:r>
    </w:p>
    <w:p w14:paraId="36DDFADF" w14:textId="77777777" w:rsidR="00B44320" w:rsidRPr="00A75714" w:rsidRDefault="00B44320" w:rsidP="007D1114">
      <w:pPr>
        <w:pStyle w:val="EndNoteBibliography"/>
        <w:spacing w:after="0"/>
        <w:ind w:left="720" w:hanging="720"/>
      </w:pPr>
      <w:r w:rsidRPr="00A75714">
        <w:t>80</w:t>
      </w:r>
      <w:r w:rsidRPr="00A75714">
        <w:tab/>
        <w:t>Meinshausen, M.</w:t>
      </w:r>
      <w:r w:rsidRPr="00A75714">
        <w:rPr>
          <w:i/>
        </w:rPr>
        <w:t xml:space="preserve"> et al.</w:t>
      </w:r>
      <w:r w:rsidRPr="00A75714">
        <w:t xml:space="preserve"> Greenhouse-gas emission targets for limiting global warming to 2 C. </w:t>
      </w:r>
      <w:r w:rsidRPr="00A75714">
        <w:rPr>
          <w:i/>
        </w:rPr>
        <w:t>Nature</w:t>
      </w:r>
      <w:r w:rsidRPr="00A75714">
        <w:t xml:space="preserve"> </w:t>
      </w:r>
      <w:r w:rsidRPr="00A75714">
        <w:rPr>
          <w:b/>
        </w:rPr>
        <w:t>458</w:t>
      </w:r>
      <w:r w:rsidRPr="00A75714">
        <w:t>, 1158-1162 (2009).</w:t>
      </w:r>
    </w:p>
    <w:p w14:paraId="7CEE13A0" w14:textId="77777777" w:rsidR="00B44320" w:rsidRPr="00A75714" w:rsidRDefault="00B44320" w:rsidP="007D1114">
      <w:pPr>
        <w:pStyle w:val="EndNoteBibliography"/>
        <w:spacing w:after="0"/>
        <w:ind w:left="720" w:hanging="720"/>
      </w:pPr>
      <w:r w:rsidRPr="00A75714">
        <w:t>81</w:t>
      </w:r>
      <w:r w:rsidRPr="00A75714">
        <w:tab/>
        <w:t xml:space="preserve">Rogelj, J., Meinshausen, M., Sedláček, J. &amp; Knutti, R. Implications of potentially lower climate sensitivity on climate projections and policy. </w:t>
      </w:r>
      <w:r w:rsidRPr="00A75714">
        <w:rPr>
          <w:i/>
        </w:rPr>
        <w:t>Environ Res Lett</w:t>
      </w:r>
      <w:r w:rsidRPr="00A75714">
        <w:t xml:space="preserve"> </w:t>
      </w:r>
      <w:r w:rsidRPr="00A75714">
        <w:rPr>
          <w:b/>
        </w:rPr>
        <w:t>9</w:t>
      </w:r>
      <w:r w:rsidRPr="00A75714">
        <w:t>, 031003 (2014).</w:t>
      </w:r>
    </w:p>
    <w:p w14:paraId="5473E06D" w14:textId="77777777" w:rsidR="00B44320" w:rsidRPr="00A75714" w:rsidRDefault="00B44320" w:rsidP="007D1114">
      <w:pPr>
        <w:pStyle w:val="EndNoteBibliography"/>
        <w:spacing w:after="0"/>
        <w:ind w:left="720" w:hanging="720"/>
      </w:pPr>
      <w:r w:rsidRPr="00A75714">
        <w:t>82</w:t>
      </w:r>
      <w:r w:rsidRPr="00A75714">
        <w:tab/>
        <w:t xml:space="preserve">Doney, S. C., Fabry, V. J., Feely, R. A. &amp; Kleypas, J. A. Ocean Acidification: The Other CO2 Problem. </w:t>
      </w:r>
      <w:r w:rsidRPr="00A75714">
        <w:rPr>
          <w:i/>
        </w:rPr>
        <w:t>Annu Rev Mar Sci</w:t>
      </w:r>
      <w:r w:rsidRPr="00A75714">
        <w:t xml:space="preserve"> </w:t>
      </w:r>
      <w:r w:rsidRPr="00A75714">
        <w:rPr>
          <w:b/>
        </w:rPr>
        <w:t>1</w:t>
      </w:r>
      <w:r w:rsidRPr="00A75714">
        <w:t>, 169-192 (2016).</w:t>
      </w:r>
    </w:p>
    <w:p w14:paraId="7C75A6D0" w14:textId="77777777" w:rsidR="00B44320" w:rsidRPr="00A75714" w:rsidRDefault="00B44320" w:rsidP="007D1114">
      <w:pPr>
        <w:pStyle w:val="EndNoteBibliography"/>
        <w:spacing w:after="0"/>
        <w:ind w:left="720" w:hanging="720"/>
      </w:pPr>
      <w:r w:rsidRPr="00A75714">
        <w:t>83</w:t>
      </w:r>
      <w:r w:rsidRPr="00A75714">
        <w:tab/>
        <w:t xml:space="preserve">IPCC. </w:t>
      </w:r>
      <w:r w:rsidRPr="00A75714">
        <w:rPr>
          <w:i/>
        </w:rPr>
        <w:t>Climate Change 2013: The Physical Science Basis. Contribution of Working Group I to the Fifth Assessment Report of the Intergovernmental Panel on Climate Change</w:t>
      </w:r>
      <w:r w:rsidR="0073090D">
        <w:t xml:space="preserve">. </w:t>
      </w:r>
      <w:r w:rsidRPr="00A75714">
        <w:t>(Cambridge University Press, 2013).</w:t>
      </w:r>
    </w:p>
    <w:p w14:paraId="488D6502" w14:textId="77777777" w:rsidR="00BB33E4" w:rsidRDefault="00B44320" w:rsidP="0073090D">
      <w:pPr>
        <w:pStyle w:val="EndNoteBibliography"/>
        <w:ind w:left="720" w:hanging="720"/>
      </w:pPr>
      <w:r w:rsidRPr="00A75714">
        <w:t>84</w:t>
      </w:r>
      <w:r w:rsidRPr="00A75714">
        <w:tab/>
        <w:t xml:space="preserve">Morice, C. P., Kennedy, J. J., Rayner, N. A. &amp; Jones, P. D. Quantifying uncertainties in global and regional temperature change using an ensemble of observational estimates: The HadCRUT4 data set. </w:t>
      </w:r>
      <w:r w:rsidRPr="00A75714">
        <w:rPr>
          <w:i/>
        </w:rPr>
        <w:t>J Geophys Res-Atmos</w:t>
      </w:r>
      <w:r w:rsidRPr="00A75714">
        <w:t xml:space="preserve"> </w:t>
      </w:r>
      <w:r w:rsidRPr="00A75714">
        <w:rPr>
          <w:b/>
        </w:rPr>
        <w:t>117</w:t>
      </w:r>
      <w:r w:rsidR="0073090D">
        <w:t>, 101 (2012).</w:t>
      </w:r>
    </w:p>
    <w:sectPr w:rsidR="00BB33E4" w:rsidSect="00546B5D">
      <w:headerReference w:type="default" r:id="rId52"/>
      <w:footerReference w:type="even" r:id="rId53"/>
      <w:footerReference w:type="default" r:id="rId54"/>
      <w:pgSz w:w="11909" w:h="16834" w:code="9"/>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 w:author="GRUEBLER Arnulf" w:date="2018-02-15T09:19:00Z" w:initials="GA">
    <w:p w14:paraId="47C12A57" w14:textId="7301642E" w:rsidR="00403DBC" w:rsidRDefault="00403DBC">
      <w:pPr>
        <w:pStyle w:val="CommentText"/>
      </w:pPr>
      <w:r>
        <w:rPr>
          <w:rStyle w:val="CommentReference"/>
        </w:rPr>
        <w:annotationRef/>
      </w:r>
      <w:proofErr w:type="spellStart"/>
      <w:r>
        <w:t>Nakicenovic</w:t>
      </w:r>
      <w:proofErr w:type="spellEnd"/>
      <w:r>
        <w:t xml:space="preserve">, </w:t>
      </w:r>
      <w:proofErr w:type="spellStart"/>
      <w:r>
        <w:t>Gilli</w:t>
      </w:r>
      <w:proofErr w:type="spellEnd"/>
      <w:r>
        <w:t xml:space="preserve">, </w:t>
      </w:r>
      <w:proofErr w:type="spellStart"/>
      <w:r>
        <w:t>Kurz</w:t>
      </w:r>
      <w:proofErr w:type="spellEnd"/>
      <w:r>
        <w:t>, Regional and Global Exergy and Energy Efficiencies. Energy 21(6):223-237, 1996</w:t>
      </w:r>
    </w:p>
  </w:comment>
  <w:comment w:id="110" w:author="GRUEBLER Arnulf" w:date="2018-02-15T15:52:00Z" w:initials="GA">
    <w:p w14:paraId="1886A268" w14:textId="0011304C" w:rsidR="00403DBC" w:rsidRDefault="00403DBC">
      <w:pPr>
        <w:pStyle w:val="CommentText"/>
      </w:pPr>
      <w:r>
        <w:rPr>
          <w:rStyle w:val="CommentReference"/>
        </w:rPr>
        <w:annotationRef/>
      </w:r>
    </w:p>
  </w:comment>
  <w:comment w:id="111" w:author="GRUEBLER Arnulf" w:date="2018-02-15T15:52:00Z" w:initials="GA">
    <w:p w14:paraId="7FA5972D" w14:textId="0EA599A1" w:rsidR="00403DBC" w:rsidRDefault="00403DBC">
      <w:pPr>
        <w:pStyle w:val="CommentText"/>
      </w:pPr>
      <w:r>
        <w:rPr>
          <w:rStyle w:val="CommentReference"/>
        </w:rPr>
        <w:annotationRef/>
      </w:r>
    </w:p>
  </w:comment>
  <w:comment w:id="114" w:author="GRUEBLER Arnulf" w:date="2018-02-15T15:52:00Z" w:initials="GA">
    <w:p w14:paraId="509FF919" w14:textId="29F57DE3" w:rsidR="00403DBC" w:rsidRDefault="00403DBC">
      <w:pPr>
        <w:pStyle w:val="CommentText"/>
      </w:pPr>
      <w:r>
        <w:rPr>
          <w:rStyle w:val="CommentReference"/>
        </w:rPr>
        <w:annotationRef/>
      </w:r>
      <w:r>
        <w:rPr>
          <w:rStyle w:val="CommentReference"/>
        </w:rPr>
        <w:t>NEEDS CHECKING!!!</w:t>
      </w:r>
    </w:p>
  </w:comment>
  <w:comment w:id="191" w:author="GRUEBLER Arnulf" w:date="2018-02-13T16:24:00Z" w:initials="GA">
    <w:p w14:paraId="29F796BB" w14:textId="77777777" w:rsidR="00403DBC" w:rsidRDefault="00403DBC" w:rsidP="00D17946">
      <w:pPr>
        <w:pStyle w:val="CommentText"/>
      </w:pPr>
      <w:r>
        <w:rPr>
          <w:rStyle w:val="CommentReference"/>
        </w:rPr>
        <w:annotationRef/>
      </w:r>
      <w:r>
        <w:t>Apples and Oranges, ERSS</w:t>
      </w:r>
    </w:p>
  </w:comment>
  <w:comment w:id="434" w:author="GRUEBLER Arnulf" w:date="2018-02-19T14:24:00Z" w:initials="GA">
    <w:p w14:paraId="6502EB02" w14:textId="77777777" w:rsidR="00837CB7" w:rsidRPr="00774E84" w:rsidRDefault="00837CB7" w:rsidP="00837CB7">
      <w:pPr>
        <w:rPr>
          <w:color w:val="FF0000"/>
        </w:rPr>
      </w:pPr>
      <w:r>
        <w:rPr>
          <w:rStyle w:val="CommentReference"/>
        </w:rPr>
        <w:annotationRef/>
      </w:r>
      <w:r w:rsidRPr="00774E84">
        <w:rPr>
          <w:color w:val="FF0000"/>
          <w:highlight w:val="yellow"/>
        </w:rPr>
        <w:t>Note: Draft. Discussion and Figure to be replaced with a wider sample of scenarios (showing higher CCS and BECCS than SSP2-1.9)</w:t>
      </w:r>
    </w:p>
    <w:p w14:paraId="59201C77" w14:textId="3FF0E928" w:rsidR="00837CB7" w:rsidRPr="00837CB7" w:rsidRDefault="00837CB7">
      <w:pPr>
        <w:pStyle w:val="CommentText"/>
        <w:rPr>
          <w:lang w:val="en-GB"/>
        </w:rPr>
      </w:pPr>
    </w:p>
  </w:comment>
  <w:comment w:id="487" w:author="GRUEBLER Arnulf" w:date="2018-02-19T14:17:00Z" w:initials="GA">
    <w:p w14:paraId="59846165" w14:textId="24B4B442" w:rsidR="00B32EE6" w:rsidRDefault="00B32EE6">
      <w:pPr>
        <w:pStyle w:val="CommentText"/>
      </w:pPr>
      <w:r>
        <w:rPr>
          <w:rStyle w:val="CommentReference"/>
        </w:rPr>
        <w:annotationRef/>
      </w:r>
      <w:r>
        <w:t>References in GLOBBIOM SI-</w:t>
      </w:r>
      <w:proofErr w:type="spellStart"/>
      <w:r>
        <w:t>writeput</w:t>
      </w:r>
      <w:proofErr w:type="spellEnd"/>
    </w:p>
  </w:comment>
  <w:comment w:id="953" w:author="GRUEBLER Arnulf" w:date="2018-02-19T11:23:00Z" w:initials="GA">
    <w:p w14:paraId="3863D4C8" w14:textId="3960DB09" w:rsidR="00403DBC" w:rsidRDefault="00403DBC">
      <w:pPr>
        <w:pStyle w:val="CommentText"/>
      </w:pPr>
      <w:r>
        <w:rPr>
          <w:rStyle w:val="CommentReference"/>
        </w:rPr>
        <w:annotationRef/>
      </w:r>
      <w:r>
        <w:t>Refs in the .doc file from GAINS team</w:t>
      </w:r>
    </w:p>
  </w:comment>
  <w:comment w:id="956" w:author="GRUEBLER Arnulf" w:date="2018-02-19T11:11:00Z" w:initials="GA">
    <w:p w14:paraId="0ED7E601" w14:textId="77777777" w:rsidR="00403DBC" w:rsidRDefault="00403DBC" w:rsidP="00D10AD4">
      <w:r>
        <w:rPr>
          <w:rStyle w:val="CommentReference"/>
        </w:rPr>
        <w:annotationRef/>
      </w:r>
      <w:r>
        <w:t>Reference</w:t>
      </w:r>
    </w:p>
    <w:p w14:paraId="35D3B384" w14:textId="0B9F6ED0" w:rsidR="00403DBC" w:rsidRDefault="00403DBC" w:rsidP="00D10AD4">
      <w:pPr>
        <w:pStyle w:val="CommentText"/>
      </w:pPr>
      <w:hyperlink r:id="rId1" w:history="1">
        <w:r w:rsidRPr="00C80CA4">
          <w:rPr>
            <w:rStyle w:val="Hyperlink"/>
          </w:rPr>
          <w:t>https://doi.org/10.1016/j.envsoft.2011.07.012</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C12A57" w15:done="0"/>
  <w15:commentEx w15:paraId="1886A268" w15:done="0"/>
  <w15:commentEx w15:paraId="7FA5972D" w15:done="0"/>
  <w15:commentEx w15:paraId="509FF919" w15:done="0"/>
  <w15:commentEx w15:paraId="29F796BB" w15:done="0"/>
  <w15:commentEx w15:paraId="59201C77" w15:done="0"/>
  <w15:commentEx w15:paraId="59846165" w15:done="0"/>
  <w15:commentEx w15:paraId="3863D4C8" w15:done="0"/>
  <w15:commentEx w15:paraId="35D3B3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C12A57" w16cid:durableId="1E2FCF05"/>
  <w16cid:commentId w16cid:paraId="509FF919" w16cid:durableId="1E302B53"/>
  <w16cid:commentId w16cid:paraId="29F796BB" w16cid:durableId="1E2D8FBD"/>
  <w16cid:commentId w16cid:paraId="59201C77" w16cid:durableId="1E355C9C"/>
  <w16cid:commentId w16cid:paraId="59846165" w16cid:durableId="1E355B12"/>
  <w16cid:commentId w16cid:paraId="3863D4C8" w16cid:durableId="1E353225"/>
  <w16cid:commentId w16cid:paraId="35D3B384" w16cid:durableId="1E352F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4F4099" w14:textId="77777777" w:rsidR="00403DBC" w:rsidRDefault="00403DBC" w:rsidP="00B44320">
      <w:r>
        <w:separator/>
      </w:r>
    </w:p>
  </w:endnote>
  <w:endnote w:type="continuationSeparator" w:id="0">
    <w:p w14:paraId="04EBCE3D" w14:textId="77777777" w:rsidR="00403DBC" w:rsidRDefault="00403DBC" w:rsidP="00B443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E36FAC" w14:textId="77777777" w:rsidR="00403DBC" w:rsidRDefault="00403DBC" w:rsidP="007D111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3FFF03" w14:textId="77777777" w:rsidR="00403DBC" w:rsidRDefault="00403DBC" w:rsidP="007D111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8746DB" w14:textId="55EDF6DD" w:rsidR="00403DBC" w:rsidRDefault="00403DBC" w:rsidP="007D111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9509E">
      <w:rPr>
        <w:rStyle w:val="PageNumber"/>
        <w:noProof/>
      </w:rPr>
      <w:t>68</w:t>
    </w:r>
    <w:r>
      <w:rPr>
        <w:rStyle w:val="PageNumber"/>
      </w:rPr>
      <w:fldChar w:fldCharType="end"/>
    </w:r>
  </w:p>
  <w:p w14:paraId="1CB61DBF" w14:textId="77777777" w:rsidR="00403DBC" w:rsidRDefault="00403DBC" w:rsidP="007D1114">
    <w:pPr>
      <w:pStyle w:val="Footer"/>
      <w:ind w:right="360"/>
    </w:pPr>
    <w:r w:rsidRPr="00A5522F">
      <w:t xml:space="preserve">Supporting Information: </w:t>
    </w:r>
    <w:proofErr w:type="spellStart"/>
    <w:r w:rsidRPr="00A5522F">
      <w:t>Grubler</w:t>
    </w:r>
    <w:proofErr w:type="spellEnd"/>
    <w:r w:rsidRPr="00A5522F">
      <w:t xml:space="preserve"> et al. </w:t>
    </w:r>
    <w:r>
      <w:t>Low Energy Demand Scenario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AA0576" w14:textId="77777777" w:rsidR="00403DBC" w:rsidRDefault="00403DBC" w:rsidP="00B44320">
      <w:r>
        <w:separator/>
      </w:r>
    </w:p>
  </w:footnote>
  <w:footnote w:type="continuationSeparator" w:id="0">
    <w:p w14:paraId="7130B451" w14:textId="77777777" w:rsidR="00403DBC" w:rsidRDefault="00403DBC" w:rsidP="00B44320">
      <w:r>
        <w:continuationSeparator/>
      </w:r>
    </w:p>
  </w:footnote>
  <w:footnote w:id="1">
    <w:p w14:paraId="2D437A3B" w14:textId="540DF22E" w:rsidR="00403DBC" w:rsidRPr="00193599" w:rsidRDefault="00403DBC">
      <w:pPr>
        <w:pStyle w:val="FootnoteText"/>
        <w:rPr>
          <w:lang w:val="en-GB"/>
          <w:rPrChange w:id="55" w:author="GRUEBLER Arnulf" w:date="2018-02-15T09:26:00Z">
            <w:rPr/>
          </w:rPrChange>
        </w:rPr>
      </w:pPr>
      <w:ins w:id="56" w:author="GRUEBLER Arnulf" w:date="2018-02-15T09:25:00Z">
        <w:r>
          <w:rPr>
            <w:rStyle w:val="FootnoteReference"/>
          </w:rPr>
          <w:footnoteRef/>
        </w:r>
        <w:r>
          <w:t xml:space="preserve"> The concept of </w:t>
        </w:r>
        <w:proofErr w:type="spellStart"/>
        <w:r>
          <w:t>exergetic</w:t>
        </w:r>
        <w:proofErr w:type="spellEnd"/>
        <w:r>
          <w:t xml:space="preserve"> service efficiency </w:t>
        </w:r>
      </w:ins>
      <w:ins w:id="57" w:author="GRUEBLER Arnulf" w:date="2018-02-15T09:26:00Z">
        <w:r>
          <w:t xml:space="preserve">applies the traditional exergy calculus (Carnot efficiency) to service provision.  </w:t>
        </w:r>
        <w:r w:rsidRPr="00193599">
          <w:rPr>
            <w:lang w:val="en-GB"/>
            <w:rPrChange w:id="58" w:author="GRUEBLER Arnulf" w:date="2018-02-15T09:26:00Z">
              <w:rPr>
                <w:sz w:val="24"/>
                <w:szCs w:val="24"/>
                <w:lang w:val="en-GB"/>
              </w:rPr>
            </w:rPrChange>
          </w:rPr>
          <w:t>There realized efficiencies between useful energy input and services delivered (passenger-km transported, lumen</w:t>
        </w:r>
      </w:ins>
      <w:ins w:id="59" w:author="GRUEBLER Arnulf" w:date="2018-02-15T09:27:00Z">
        <w:r>
          <w:rPr>
            <w:lang w:val="en-GB"/>
          </w:rPr>
          <w:t>s of</w:t>
        </w:r>
      </w:ins>
      <w:ins w:id="60" w:author="GRUEBLER Arnulf" w:date="2018-02-15T09:26:00Z">
        <w:r w:rsidRPr="00193599">
          <w:rPr>
            <w:lang w:val="en-GB"/>
            <w:rPrChange w:id="61" w:author="GRUEBLER Arnulf" w:date="2018-02-15T09:26:00Z">
              <w:rPr>
                <w:sz w:val="24"/>
                <w:szCs w:val="24"/>
                <w:lang w:val="en-GB"/>
              </w:rPr>
            </w:rPrChange>
          </w:rPr>
          <w:t xml:space="preserve"> light</w:t>
        </w:r>
      </w:ins>
      <w:ins w:id="62" w:author="GRUEBLER Arnulf" w:date="2018-02-15T09:27:00Z">
        <w:r>
          <w:rPr>
            <w:lang w:val="en-GB"/>
          </w:rPr>
          <w:t>ing services</w:t>
        </w:r>
      </w:ins>
      <w:ins w:id="63" w:author="GRUEBLER Arnulf" w:date="2018-02-15T09:26:00Z">
        <w:r w:rsidRPr="00193599">
          <w:rPr>
            <w:lang w:val="en-GB"/>
            <w:rPrChange w:id="64" w:author="GRUEBLER Arnulf" w:date="2018-02-15T09:26:00Z">
              <w:rPr>
                <w:sz w:val="24"/>
                <w:szCs w:val="24"/>
                <w:lang w:val="en-GB"/>
              </w:rPr>
            </w:rPrChange>
          </w:rPr>
          <w:t xml:space="preserve">, etc.) are determined by comparing current technologies and service provision modes with best </w:t>
        </w:r>
      </w:ins>
      <w:ins w:id="65" w:author="GRUEBLER Arnulf" w:date="2018-02-15T09:28:00Z">
        <w:r>
          <w:rPr>
            <w:lang w:val="en-GB"/>
          </w:rPr>
          <w:t xml:space="preserve">available </w:t>
        </w:r>
      </w:ins>
      <w:ins w:id="66" w:author="GRUEBLER Arnulf" w:date="2018-02-15T09:26:00Z">
        <w:r w:rsidRPr="00193599">
          <w:rPr>
            <w:lang w:val="en-GB"/>
            <w:rPrChange w:id="67" w:author="GRUEBLER Arnulf" w:date="2018-02-15T09:26:00Z">
              <w:rPr>
                <w:sz w:val="24"/>
                <w:szCs w:val="24"/>
                <w:lang w:val="en-GB"/>
              </w:rPr>
            </w:rPrChange>
          </w:rPr>
          <w:t xml:space="preserve">practice </w:t>
        </w:r>
      </w:ins>
      <w:ins w:id="68" w:author="GRUEBLER Arnulf" w:date="2018-02-15T09:27:00Z">
        <w:r>
          <w:rPr>
            <w:lang w:val="en-GB"/>
          </w:rPr>
          <w:t>providing identical level</w:t>
        </w:r>
      </w:ins>
      <w:ins w:id="69" w:author="GRUEBLER Arnulf" w:date="2018-02-15T09:28:00Z">
        <w:r>
          <w:rPr>
            <w:lang w:val="en-GB"/>
          </w:rPr>
          <w:t>s</w:t>
        </w:r>
      </w:ins>
      <w:ins w:id="70" w:author="GRUEBLER Arnulf" w:date="2018-02-15T09:27:00Z">
        <w:r>
          <w:rPr>
            <w:lang w:val="en-GB"/>
          </w:rPr>
          <w:t xml:space="preserve"> and quality of energy services </w:t>
        </w:r>
      </w:ins>
      <w:ins w:id="71" w:author="GRUEBLER Arnulf" w:date="2018-02-15T09:26:00Z">
        <w:r w:rsidRPr="00193599">
          <w:rPr>
            <w:lang w:val="en-GB"/>
            <w:rPrChange w:id="72" w:author="GRUEBLER Arnulf" w:date="2018-02-15T09:26:00Z">
              <w:rPr>
                <w:sz w:val="24"/>
                <w:szCs w:val="24"/>
                <w:lang w:val="en-GB"/>
              </w:rPr>
            </w:rPrChange>
          </w:rPr>
          <w:t>(</w:t>
        </w:r>
      </w:ins>
      <w:ins w:id="73" w:author="GRUEBLER Arnulf" w:date="2018-02-15T09:31:00Z">
        <w:r>
          <w:rPr>
            <w:lang w:val="en-GB"/>
          </w:rPr>
          <w:t xml:space="preserve">comparing passenger-km transported in </w:t>
        </w:r>
      </w:ins>
      <w:ins w:id="74" w:author="GRUEBLER Arnulf" w:date="2018-02-15T09:26:00Z">
        <w:r w:rsidRPr="00193599">
          <w:rPr>
            <w:lang w:val="en-GB"/>
            <w:rPrChange w:id="75" w:author="GRUEBLER Arnulf" w:date="2018-02-15T09:26:00Z">
              <w:rPr>
                <w:sz w:val="24"/>
                <w:szCs w:val="24"/>
                <w:lang w:val="en-GB"/>
              </w:rPr>
            </w:rPrChange>
          </w:rPr>
          <w:t>an average car with average</w:t>
        </w:r>
      </w:ins>
      <w:ins w:id="76" w:author="GRUEBLER Arnulf" w:date="2018-02-15T09:27:00Z">
        <w:r>
          <w:rPr>
            <w:lang w:val="en-GB"/>
          </w:rPr>
          <w:t xml:space="preserve"> (</w:t>
        </w:r>
      </w:ins>
      <w:ins w:id="77" w:author="GRUEBLER Arnulf" w:date="2018-02-15T09:26:00Z">
        <w:r w:rsidRPr="00193599">
          <w:rPr>
            <w:lang w:val="en-GB"/>
            <w:rPrChange w:id="78" w:author="GRUEBLER Arnulf" w:date="2018-02-15T09:26:00Z">
              <w:rPr>
                <w:sz w:val="24"/>
                <w:szCs w:val="24"/>
                <w:lang w:val="en-GB"/>
              </w:rPr>
            </w:rPrChange>
          </w:rPr>
          <w:t>low</w:t>
        </w:r>
      </w:ins>
      <w:ins w:id="79" w:author="GRUEBLER Arnulf" w:date="2018-02-15T09:27:00Z">
        <w:r>
          <w:rPr>
            <w:lang w:val="en-GB"/>
          </w:rPr>
          <w:t>)</w:t>
        </w:r>
      </w:ins>
      <w:ins w:id="80" w:author="GRUEBLER Arnulf" w:date="2018-02-15T09:26:00Z">
        <w:r w:rsidRPr="00193599">
          <w:rPr>
            <w:lang w:val="en-GB"/>
            <w:rPrChange w:id="81" w:author="GRUEBLER Arnulf" w:date="2018-02-15T09:26:00Z">
              <w:rPr>
                <w:sz w:val="24"/>
                <w:szCs w:val="24"/>
                <w:lang w:val="en-GB"/>
              </w:rPr>
            </w:rPrChange>
          </w:rPr>
          <w:t xml:space="preserve"> load factor</w:t>
        </w:r>
      </w:ins>
      <w:ins w:id="82" w:author="GRUEBLER Arnulf" w:date="2018-02-15T15:42:00Z">
        <w:r>
          <w:rPr>
            <w:lang w:val="en-GB"/>
          </w:rPr>
          <w:t>s</w:t>
        </w:r>
      </w:ins>
      <w:ins w:id="83" w:author="GRUEBLER Arnulf" w:date="2018-02-15T09:28:00Z">
        <w:r>
          <w:rPr>
            <w:lang w:val="en-GB"/>
          </w:rPr>
          <w:t xml:space="preserve"> to a fuel efficient car w</w:t>
        </w:r>
      </w:ins>
      <w:ins w:id="84" w:author="GRUEBLER Arnulf" w:date="2018-02-15T09:29:00Z">
        <w:r>
          <w:rPr>
            <w:lang w:val="en-GB"/>
          </w:rPr>
          <w:t>ith 4 passengers</w:t>
        </w:r>
      </w:ins>
      <w:ins w:id="85" w:author="GRUEBLER Arnulf" w:date="2018-02-15T09:31:00Z">
        <w:r>
          <w:rPr>
            <w:lang w:val="en-GB"/>
          </w:rPr>
          <w:t xml:space="preserve"> yields a corresponding exergy efficiency of service provision</w:t>
        </w:r>
      </w:ins>
      <w:ins w:id="86" w:author="GRUEBLER Arnulf" w:date="2018-02-15T09:32:00Z">
        <w:r>
          <w:rPr>
            <w:lang w:val="en-GB"/>
          </w:rPr>
          <w:t xml:space="preserve"> and provides an energy-equivalence aggregation (in Joules)</w:t>
        </w:r>
      </w:ins>
      <w:ins w:id="87" w:author="GRUEBLER Arnulf" w:date="2018-02-15T09:33:00Z">
        <w:r>
          <w:rPr>
            <w:lang w:val="en-GB"/>
          </w:rPr>
          <w:t xml:space="preserve"> </w:t>
        </w:r>
      </w:ins>
      <w:ins w:id="88" w:author="GRUEBLER Arnulf" w:date="2018-02-15T09:32:00Z">
        <w:r>
          <w:rPr>
            <w:lang w:val="en-GB"/>
          </w:rPr>
          <w:t>of otherwise non-commensurate energy services</w:t>
        </w:r>
      </w:ins>
      <w:ins w:id="89" w:author="GRUEBLER Arnulf" w:date="2018-02-15T09:26:00Z">
        <w:r w:rsidRPr="00193599">
          <w:rPr>
            <w:lang w:val="en-GB"/>
            <w:rPrChange w:id="90" w:author="GRUEBLER Arnulf" w:date="2018-02-15T09:26:00Z">
              <w:rPr>
                <w:sz w:val="24"/>
                <w:szCs w:val="24"/>
                <w:lang w:val="en-GB"/>
              </w:rPr>
            </w:rPrChange>
          </w:rPr>
          <w:t>)</w:t>
        </w:r>
      </w:ins>
      <w:ins w:id="91" w:author="GRUEBLER Arnulf" w:date="2018-02-15T15:42:00Z">
        <w:r>
          <w:rPr>
            <w:lang w:val="en-GB"/>
          </w:rPr>
          <w:t>.</w:t>
        </w:r>
      </w:ins>
      <w:ins w:id="92" w:author="GRUEBLER Arnulf" w:date="2018-02-15T09:26:00Z">
        <w:r w:rsidRPr="00193599">
          <w:rPr>
            <w:lang w:val="en-GB"/>
            <w:rPrChange w:id="93" w:author="GRUEBLER Arnulf" w:date="2018-02-15T09:26:00Z">
              <w:rPr>
                <w:sz w:val="24"/>
                <w:szCs w:val="24"/>
                <w:lang w:val="en-GB"/>
              </w:rPr>
            </w:rPrChange>
          </w:rPr>
          <w:br/>
        </w:r>
      </w:ins>
    </w:p>
  </w:footnote>
  <w:footnote w:id="2">
    <w:p w14:paraId="0E36003F" w14:textId="77777777" w:rsidR="00403DBC" w:rsidRDefault="00403DBC" w:rsidP="007D1114">
      <w:pPr>
        <w:pStyle w:val="FootnoteText"/>
      </w:pPr>
      <w:r>
        <w:rPr>
          <w:rStyle w:val="FootnoteReference"/>
        </w:rPr>
        <w:footnoteRef/>
      </w:r>
      <w:r>
        <w:t xml:space="preserve"> These minimum requirements also include political, psychological and other social dimensions, but these aren’t intrinsically material requirements, so we set them aside here.</w:t>
      </w:r>
    </w:p>
  </w:footnote>
  <w:footnote w:id="3">
    <w:p w14:paraId="48B43093" w14:textId="77777777" w:rsidR="00403DBC" w:rsidRDefault="00403DBC" w:rsidP="007D1114">
      <w:pPr>
        <w:pStyle w:val="FootnoteText"/>
      </w:pPr>
      <w:r>
        <w:rPr>
          <w:rStyle w:val="FootnoteReference"/>
        </w:rPr>
        <w:footnoteRef/>
      </w:r>
      <w:r>
        <w:t xml:space="preserve"> The two type of service categories are usually aggregated in the available scenario studies under the category residential/commercial sector or “buildings” that customarily also aggregate thermal and other energy uses (use of electricity in appliances).  </w:t>
      </w:r>
      <w:proofErr w:type="gramStart"/>
      <w:r>
        <w:t>In order to</w:t>
      </w:r>
      <w:proofErr w:type="gramEnd"/>
      <w:r>
        <w:t xml:space="preserve"> allow comparisons with the published literature we also provide this aggregation separately here.</w:t>
      </w:r>
    </w:p>
  </w:footnote>
  <w:footnote w:id="4">
    <w:p w14:paraId="43B86061" w14:textId="77777777" w:rsidR="00403DBC" w:rsidRDefault="00403DBC" w:rsidP="007D1114">
      <w:pPr>
        <w:pStyle w:val="FootnoteText"/>
      </w:pPr>
      <w:r>
        <w:rPr>
          <w:rStyle w:val="FootnoteReference"/>
        </w:rPr>
        <w:footnoteRef/>
      </w:r>
      <w:r>
        <w:t xml:space="preserve"> Available at: </w:t>
      </w:r>
      <w:hyperlink r:id="rId1" w:history="1">
        <w:r>
          <w:rPr>
            <w:rStyle w:val="Hyperlink"/>
          </w:rPr>
          <w:t>www.fao.org/faostat</w:t>
        </w:r>
      </w:hyperlink>
      <w:r>
        <w:t>.</w:t>
      </w:r>
    </w:p>
  </w:footnote>
  <w:footnote w:id="5">
    <w:p w14:paraId="13562F13" w14:textId="77777777" w:rsidR="00403DBC" w:rsidRDefault="00403DBC" w:rsidP="007D1114">
      <w:pPr>
        <w:pStyle w:val="FootnoteText"/>
        <w:rPr>
          <w:sz w:val="16"/>
          <w:szCs w:val="16"/>
        </w:rPr>
      </w:pPr>
      <w:r>
        <w:rPr>
          <w:rStyle w:val="FootnoteReference"/>
        </w:rPr>
        <w:footnoteRef/>
      </w:r>
      <w:r>
        <w:t xml:space="preserve"> </w:t>
      </w:r>
      <w:r>
        <w:rPr>
          <w:sz w:val="16"/>
          <w:szCs w:val="16"/>
        </w:rPr>
        <w:t xml:space="preserve">Chosen as comparable to the GEA Efficiency scenario as being </w:t>
      </w:r>
      <w:proofErr w:type="spellStart"/>
      <w:r>
        <w:rPr>
          <w:sz w:val="16"/>
          <w:szCs w:val="16"/>
        </w:rPr>
        <w:t>characterised</w:t>
      </w:r>
      <w:proofErr w:type="spellEnd"/>
      <w:r>
        <w:rPr>
          <w:sz w:val="16"/>
          <w:szCs w:val="16"/>
        </w:rPr>
        <w:t xml:space="preserve"> by comparable population and GDP growth assumptions as well as staying below a 2 °C climate target. In terms of industrial final energy demand the two scenarios differ slightly (by 18%) with 209 EJ (GEA Efficiency) versus 179 EJ (ETP 2DS) by 2050.</w:t>
      </w:r>
    </w:p>
  </w:footnote>
  <w:footnote w:id="6">
    <w:p w14:paraId="6C58AA77" w14:textId="77777777" w:rsidR="00403DBC" w:rsidRDefault="00403DBC" w:rsidP="007D1114">
      <w:pPr>
        <w:pStyle w:val="FootnoteText"/>
      </w:pPr>
      <w:r>
        <w:rPr>
          <w:rStyle w:val="FootnoteReference"/>
        </w:rPr>
        <w:footnoteRef/>
      </w:r>
      <w:r>
        <w:t xml:space="preserve"> B2DS results in limiting global mean temperature change at below some 1.7 degrees </w:t>
      </w:r>
      <w:r w:rsidRPr="00E02258">
        <w:t>Celsius</w:t>
      </w:r>
      <w:r w:rsidRPr="00E02258">
        <w:rPr>
          <w:vertAlign w:val="superscript"/>
        </w:rPr>
        <w:t>16</w:t>
      </w:r>
      <w:r w:rsidRPr="00E02258">
        <w:t>, i</w:t>
      </w:r>
      <w:r>
        <w:t>.e. substantially above the LED target of 1.5 degrees.</w:t>
      </w:r>
    </w:p>
  </w:footnote>
  <w:footnote w:id="7">
    <w:p w14:paraId="20908AC6" w14:textId="77777777" w:rsidR="00403DBC" w:rsidRDefault="00403DBC" w:rsidP="007D1114">
      <w:pPr>
        <w:pStyle w:val="FootnoteText"/>
      </w:pPr>
      <w:r>
        <w:rPr>
          <w:rStyle w:val="FootnoteReference"/>
        </w:rPr>
        <w:footnoteRef/>
      </w:r>
      <w:r>
        <w:t xml:space="preserve"> The “intensity of use” variable in </w:t>
      </w:r>
      <w:r w:rsidRPr="00C1262F">
        <w:t>the Allwood and Cullen et al.</w:t>
      </w:r>
      <w:r w:rsidRPr="00C1262F">
        <w:rPr>
          <w:vertAlign w:val="superscript"/>
        </w:rPr>
        <w:t>57</w:t>
      </w:r>
      <w:r w:rsidRPr="00C1262F">
        <w:t>model</w:t>
      </w:r>
      <w:r>
        <w:t xml:space="preserve"> has a great degree of overlap with our “dematerialization” variable. </w:t>
      </w:r>
      <w:proofErr w:type="gramStart"/>
      <w:r>
        <w:t>In order to</w:t>
      </w:r>
      <w:proofErr w:type="gramEnd"/>
      <w:r>
        <w:t xml:space="preserve"> avoid double counting we have set that variable parameter to 1 in the Allwood-Cullen model for those categories (e.g. vehicles) covered in our dematerialization term, i.e. assuming no further reduction potentials beyond those reported in our “dematerialization” variable.</w:t>
      </w:r>
    </w:p>
  </w:footnote>
  <w:footnote w:id="8">
    <w:p w14:paraId="1A4A5903" w14:textId="2F90D159" w:rsidR="001E7BEB" w:rsidRDefault="001E7BEB">
      <w:pPr>
        <w:pStyle w:val="FootnoteText"/>
      </w:pPr>
      <w:ins w:id="329" w:author="GRUEBLER Arnulf" w:date="2018-02-19T14:28:00Z">
        <w:r>
          <w:rPr>
            <w:rStyle w:val="FootnoteReference"/>
          </w:rPr>
          <w:footnoteRef/>
        </w:r>
        <w:r>
          <w:t xml:space="preserve"> Energy intensities (final energy per </w:t>
        </w:r>
      </w:ins>
      <w:ins w:id="330" w:author="GRUEBLER Arnulf" w:date="2018-02-19T14:29:00Z">
        <w:r>
          <w:t>GD</w:t>
        </w:r>
      </w:ins>
      <w:ins w:id="331" w:author="GRUEBLER Arnulf" w:date="2018-02-19T14:28:00Z">
        <w:r>
          <w:t>P PPP) declined by 1.7 %/</w:t>
        </w:r>
        <w:proofErr w:type="spellStart"/>
        <w:r>
          <w:t>yr</w:t>
        </w:r>
        <w:proofErr w:type="spellEnd"/>
        <w:r>
          <w:t xml:space="preserve"> in the Global North and by </w:t>
        </w:r>
      </w:ins>
      <w:ins w:id="332" w:author="GRUEBLER Arnulf" w:date="2018-02-19T14:29:00Z">
        <w:r>
          <w:t>1.3 %/</w:t>
        </w:r>
        <w:proofErr w:type="spellStart"/>
        <w:r>
          <w:t>yr</w:t>
        </w:r>
        <w:proofErr w:type="spellEnd"/>
        <w:r>
          <w:t xml:space="preserve"> in the Global South (World average: 1.5 %/</w:t>
        </w:r>
        <w:proofErr w:type="spellStart"/>
        <w:r>
          <w:t>yr</w:t>
        </w:r>
        <w:proofErr w:type="spellEnd"/>
        <w:r>
          <w:t>) in the period 1970 to 2014 (</w:t>
        </w:r>
        <w:r w:rsidRPr="001E7BEB">
          <w:rPr>
            <w:highlight w:val="yellow"/>
            <w:rPrChange w:id="333" w:author="GRUEBLER Arnulf" w:date="2018-02-19T14:29:00Z">
              <w:rPr/>
            </w:rPrChange>
          </w:rPr>
          <w:t>PFUDB, 2018</w:t>
        </w:r>
        <w:r w:rsidRPr="009843B4">
          <w:t>)</w:t>
        </w:r>
        <w:r w:rsidRPr="009843B4">
          <w:rPr>
            <w:rPrChange w:id="334" w:author="GRUEBLER Arnulf" w:date="2018-02-19T14:30:00Z">
              <w:rPr>
                <w:highlight w:val="yellow"/>
              </w:rPr>
            </w:rPrChange>
          </w:rPr>
          <w:t>. Note that these intensit</w:t>
        </w:r>
      </w:ins>
      <w:ins w:id="335" w:author="GRUEBLER Arnulf" w:date="2018-02-19T14:30:00Z">
        <w:r w:rsidR="009843B4">
          <w:t>y improvements</w:t>
        </w:r>
      </w:ins>
      <w:ins w:id="336" w:author="GRUEBLER Arnulf" w:date="2018-02-19T14:29:00Z">
        <w:r w:rsidRPr="009843B4">
          <w:rPr>
            <w:rPrChange w:id="337" w:author="GRUEBLER Arnulf" w:date="2018-02-19T14:30:00Z">
              <w:rPr>
                <w:highlight w:val="yellow"/>
              </w:rPr>
            </w:rPrChange>
          </w:rPr>
          <w:t xml:space="preserve"> ten</w:t>
        </w:r>
      </w:ins>
      <w:ins w:id="338" w:author="GRUEBLER Arnulf" w:date="2018-02-19T14:30:00Z">
        <w:r w:rsidRPr="009843B4">
          <w:rPr>
            <w:rPrChange w:id="339" w:author="GRUEBLER Arnulf" w:date="2018-02-19T14:30:00Z">
              <w:rPr>
                <w:highlight w:val="yellow"/>
              </w:rPr>
            </w:rPrChange>
          </w:rPr>
          <w:t xml:space="preserve">d to be higher than corresponding intensities </w:t>
        </w:r>
        <w:r w:rsidR="009843B4" w:rsidRPr="009843B4">
          <w:rPr>
            <w:rPrChange w:id="340" w:author="GRUEBLER Arnulf" w:date="2018-02-19T14:30:00Z">
              <w:rPr>
                <w:highlight w:val="yellow"/>
              </w:rPr>
            </w:rPrChange>
          </w:rPr>
          <w:t>measuring primary energy inputs</w:t>
        </w:r>
        <w:r w:rsidR="009843B4">
          <w:t xml:space="preserve">, where intensity improvements at the final energy level are </w:t>
        </w:r>
      </w:ins>
      <w:ins w:id="341" w:author="GRUEBLER Arnulf" w:date="2018-02-19T14:31:00Z">
        <w:r w:rsidR="009843B4">
          <w:t>partly compensated by increasing conversion losses between primary to final energy (e.g. via increased electrification).</w:t>
        </w:r>
      </w:ins>
    </w:p>
  </w:footnote>
  <w:footnote w:id="9">
    <w:p w14:paraId="76F8F9A3" w14:textId="77777777" w:rsidR="00403DBC" w:rsidRDefault="00403DBC" w:rsidP="00D10AD4">
      <w:pPr>
        <w:pStyle w:val="FootnoteText"/>
        <w:rPr>
          <w:ins w:id="959" w:author="GRUEBLER Arnulf" w:date="2018-02-19T11:10:00Z"/>
        </w:rPr>
      </w:pPr>
      <w:ins w:id="960" w:author="GRUEBLER Arnulf" w:date="2018-02-19T11:10:00Z">
        <w:r>
          <w:rPr>
            <w:rStyle w:val="FootnoteReference"/>
          </w:rPr>
          <w:footnoteRef/>
        </w:r>
        <w:r>
          <w:t xml:space="preserve"> </w:t>
        </w:r>
        <w:r w:rsidRPr="00C746F3">
          <w:t xml:space="preserve">The set regions, each represented by </w:t>
        </w:r>
        <w:r>
          <w:t>individual</w:t>
        </w:r>
        <w:r w:rsidRPr="00C746F3">
          <w:t xml:space="preserve"> countries</w:t>
        </w:r>
        <w:r>
          <w:t xml:space="preserve"> or provinces</w:t>
        </w:r>
        <w:r w:rsidRPr="00C746F3">
          <w:t xml:space="preserve">, </w:t>
        </w:r>
        <w:r>
          <w:t>include</w:t>
        </w:r>
        <w:r w:rsidRPr="00C746F3">
          <w:t xml:space="preserve"> Asia, EU28, Other Europe, and G20 Other (</w:t>
        </w:r>
        <w:r>
          <w:t>i.e.,</w:t>
        </w:r>
        <w:r w:rsidRPr="00C746F3">
          <w:t xml:space="preserve"> Canada, Russian Federation, Turkey, South Africa, Brazil, Argentina, Australia, and United States of America).</w:t>
        </w:r>
      </w:ins>
    </w:p>
  </w:footnote>
  <w:footnote w:id="10">
    <w:p w14:paraId="64288500" w14:textId="77777777" w:rsidR="00403DBC" w:rsidRDefault="00403DBC" w:rsidP="007D1114">
      <w:pPr>
        <w:pStyle w:val="FootnoteText"/>
      </w:pPr>
      <w:r>
        <w:rPr>
          <w:rStyle w:val="FootnoteReference"/>
        </w:rPr>
        <w:footnoteRef/>
      </w:r>
      <w:r>
        <w:t xml:space="preserve"> Assuming an electric resistance no-storage heater with 80 percent efficiency.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C61D0F" w14:textId="77777777" w:rsidR="00403DBC" w:rsidRDefault="00403D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83A3E"/>
    <w:multiLevelType w:val="hybridMultilevel"/>
    <w:tmpl w:val="4202DBB0"/>
    <w:lvl w:ilvl="0" w:tplc="0409000F">
      <w:start w:val="1"/>
      <w:numFmt w:val="decimal"/>
      <w:lvlText w:val="%1."/>
      <w:lvlJc w:val="left"/>
      <w:pPr>
        <w:ind w:left="360" w:hanging="360"/>
      </w:pPr>
    </w:lvl>
    <w:lvl w:ilvl="1" w:tplc="04090019">
      <w:start w:val="1"/>
      <w:numFmt w:val="lowerLetter"/>
      <w:lvlText w:val="%2."/>
      <w:lvlJc w:val="left"/>
      <w:pPr>
        <w:ind w:left="993"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BB25318"/>
    <w:multiLevelType w:val="hybridMultilevel"/>
    <w:tmpl w:val="98965E48"/>
    <w:lvl w:ilvl="0" w:tplc="D8908DB4">
      <w:numFmt w:val="bullet"/>
      <w:lvlText w:val="-"/>
      <w:lvlJc w:val="left"/>
      <w:pPr>
        <w:ind w:left="720" w:hanging="360"/>
      </w:pPr>
      <w:rPr>
        <w:rFonts w:ascii="Calibri" w:eastAsiaTheme="minorHAnsi"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40D32734"/>
    <w:multiLevelType w:val="hybridMultilevel"/>
    <w:tmpl w:val="6E6ED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655A7B91"/>
    <w:multiLevelType w:val="hybridMultilevel"/>
    <w:tmpl w:val="927625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71D36DA0"/>
    <w:multiLevelType w:val="hybridMultilevel"/>
    <w:tmpl w:val="C25CD9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Times New Roman"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Times New Roman"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Times New Roman"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75A768F5"/>
    <w:multiLevelType w:val="multilevel"/>
    <w:tmpl w:val="7BF60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81470A9"/>
    <w:multiLevelType w:val="hybridMultilevel"/>
    <w:tmpl w:val="B1BAC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4"/>
  </w:num>
  <w:num w:numId="4">
    <w:abstractNumId w:val="2"/>
  </w:num>
  <w:num w:numId="5">
    <w:abstractNumId w:val="1"/>
  </w:num>
  <w:num w:numId="6">
    <w:abstractNumId w:val="6"/>
  </w:num>
  <w:num w:numId="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UEBLER Arnulf">
    <w15:presenceInfo w15:providerId="AD" w15:userId="S-1-5-21-2867065932-3971483559-2346384291-16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trackRevision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B44320"/>
    <w:rsid w:val="000056E5"/>
    <w:rsid w:val="00073313"/>
    <w:rsid w:val="00075F55"/>
    <w:rsid w:val="000C3D90"/>
    <w:rsid w:val="000D0AA4"/>
    <w:rsid w:val="000E2A58"/>
    <w:rsid w:val="00103A63"/>
    <w:rsid w:val="0012649B"/>
    <w:rsid w:val="00140419"/>
    <w:rsid w:val="00182CE3"/>
    <w:rsid w:val="00193599"/>
    <w:rsid w:val="001A237D"/>
    <w:rsid w:val="001A43C0"/>
    <w:rsid w:val="001E7BEB"/>
    <w:rsid w:val="002235AC"/>
    <w:rsid w:val="00241B2C"/>
    <w:rsid w:val="00283993"/>
    <w:rsid w:val="002E7EF4"/>
    <w:rsid w:val="0035093B"/>
    <w:rsid w:val="003865FF"/>
    <w:rsid w:val="00387212"/>
    <w:rsid w:val="00402D2B"/>
    <w:rsid w:val="00403DBC"/>
    <w:rsid w:val="00444795"/>
    <w:rsid w:val="00446B1D"/>
    <w:rsid w:val="00476319"/>
    <w:rsid w:val="004B5996"/>
    <w:rsid w:val="004D37F2"/>
    <w:rsid w:val="004E7B0B"/>
    <w:rsid w:val="00532A56"/>
    <w:rsid w:val="00546B5D"/>
    <w:rsid w:val="005E3C7D"/>
    <w:rsid w:val="005F3E34"/>
    <w:rsid w:val="00630243"/>
    <w:rsid w:val="00635181"/>
    <w:rsid w:val="006372A8"/>
    <w:rsid w:val="006458C2"/>
    <w:rsid w:val="006C0A2F"/>
    <w:rsid w:val="0073090D"/>
    <w:rsid w:val="00771F20"/>
    <w:rsid w:val="007726DD"/>
    <w:rsid w:val="007753BD"/>
    <w:rsid w:val="007C2042"/>
    <w:rsid w:val="007D1114"/>
    <w:rsid w:val="00820C54"/>
    <w:rsid w:val="00834010"/>
    <w:rsid w:val="00837CB7"/>
    <w:rsid w:val="0094602C"/>
    <w:rsid w:val="00946BEE"/>
    <w:rsid w:val="009760DE"/>
    <w:rsid w:val="009843B4"/>
    <w:rsid w:val="00986788"/>
    <w:rsid w:val="00987B11"/>
    <w:rsid w:val="009A1646"/>
    <w:rsid w:val="009E562D"/>
    <w:rsid w:val="009F0519"/>
    <w:rsid w:val="00B32EE6"/>
    <w:rsid w:val="00B44320"/>
    <w:rsid w:val="00BB33E4"/>
    <w:rsid w:val="00BD3B25"/>
    <w:rsid w:val="00C8085E"/>
    <w:rsid w:val="00CA68FD"/>
    <w:rsid w:val="00CB5656"/>
    <w:rsid w:val="00D10AD4"/>
    <w:rsid w:val="00D17946"/>
    <w:rsid w:val="00D27ABB"/>
    <w:rsid w:val="00D3420B"/>
    <w:rsid w:val="00D9509E"/>
    <w:rsid w:val="00D95D2E"/>
    <w:rsid w:val="00DB0730"/>
    <w:rsid w:val="00DB2E55"/>
    <w:rsid w:val="00DE05B0"/>
    <w:rsid w:val="00DE4BC9"/>
    <w:rsid w:val="00E1338B"/>
    <w:rsid w:val="00E21467"/>
    <w:rsid w:val="00F21B17"/>
    <w:rsid w:val="00F5318A"/>
    <w:rsid w:val="00F805EB"/>
    <w:rsid w:val="00F819F8"/>
    <w:rsid w:val="00FC1897"/>
    <w:rsid w:val="00FD30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7180C5E"/>
  <w15:chartTrackingRefBased/>
  <w15:docId w15:val="{62A0DD6B-C61F-4580-8095-B355B15A2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44320"/>
    <w:rPr>
      <w:sz w:val="24"/>
      <w:szCs w:val="24"/>
      <w:lang w:val="en-GB"/>
    </w:rPr>
  </w:style>
  <w:style w:type="paragraph" w:styleId="Heading1">
    <w:name w:val="heading 1"/>
    <w:basedOn w:val="Normal"/>
    <w:next w:val="Normal"/>
    <w:link w:val="Heading1Char"/>
    <w:uiPriority w:val="9"/>
    <w:qFormat/>
    <w:rsid w:val="00B4432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B44320"/>
    <w:pPr>
      <w:spacing w:before="100" w:beforeAutospacing="1" w:after="100" w:afterAutospacing="1"/>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4320"/>
    <w:rPr>
      <w:rFonts w:asciiTheme="majorHAnsi" w:eastAsiaTheme="majorEastAsia" w:hAnsiTheme="majorHAnsi" w:cstheme="majorBidi"/>
      <w:color w:val="2E74B5" w:themeColor="accent1" w:themeShade="BF"/>
      <w:sz w:val="32"/>
      <w:szCs w:val="32"/>
      <w:lang w:val="en-GB"/>
    </w:rPr>
  </w:style>
  <w:style w:type="character" w:customStyle="1" w:styleId="Heading3Char">
    <w:name w:val="Heading 3 Char"/>
    <w:basedOn w:val="DefaultParagraphFont"/>
    <w:link w:val="Heading3"/>
    <w:uiPriority w:val="9"/>
    <w:rsid w:val="00B44320"/>
    <w:rPr>
      <w:rFonts w:ascii="Times New Roman" w:eastAsia="Times New Roman" w:hAnsi="Times New Roman" w:cs="Times New Roman"/>
      <w:b/>
      <w:bCs/>
      <w:sz w:val="27"/>
      <w:szCs w:val="27"/>
    </w:rPr>
  </w:style>
  <w:style w:type="paragraph" w:styleId="ListParagraph">
    <w:name w:val="List Paragraph"/>
    <w:basedOn w:val="Normal"/>
    <w:uiPriority w:val="34"/>
    <w:qFormat/>
    <w:rsid w:val="00B44320"/>
    <w:pPr>
      <w:spacing w:after="200" w:line="276" w:lineRule="auto"/>
      <w:ind w:left="720"/>
      <w:contextualSpacing/>
    </w:pPr>
    <w:rPr>
      <w:sz w:val="22"/>
      <w:szCs w:val="22"/>
      <w:lang w:val="en-US"/>
    </w:rPr>
  </w:style>
  <w:style w:type="paragraph" w:styleId="Footer">
    <w:name w:val="footer"/>
    <w:basedOn w:val="Normal"/>
    <w:link w:val="FooterChar"/>
    <w:uiPriority w:val="99"/>
    <w:unhideWhenUsed/>
    <w:rsid w:val="00B44320"/>
    <w:pPr>
      <w:tabs>
        <w:tab w:val="center" w:pos="4513"/>
        <w:tab w:val="right" w:pos="9026"/>
      </w:tabs>
    </w:pPr>
  </w:style>
  <w:style w:type="character" w:customStyle="1" w:styleId="FooterChar">
    <w:name w:val="Footer Char"/>
    <w:basedOn w:val="DefaultParagraphFont"/>
    <w:link w:val="Footer"/>
    <w:uiPriority w:val="99"/>
    <w:rsid w:val="00B44320"/>
    <w:rPr>
      <w:sz w:val="24"/>
      <w:szCs w:val="24"/>
      <w:lang w:val="en-GB"/>
    </w:rPr>
  </w:style>
  <w:style w:type="character" w:styleId="PageNumber">
    <w:name w:val="page number"/>
    <w:basedOn w:val="DefaultParagraphFont"/>
    <w:uiPriority w:val="99"/>
    <w:semiHidden/>
    <w:unhideWhenUsed/>
    <w:rsid w:val="00B44320"/>
  </w:style>
  <w:style w:type="paragraph" w:styleId="Header">
    <w:name w:val="header"/>
    <w:basedOn w:val="Normal"/>
    <w:link w:val="HeaderChar"/>
    <w:uiPriority w:val="99"/>
    <w:unhideWhenUsed/>
    <w:rsid w:val="00B44320"/>
    <w:pPr>
      <w:tabs>
        <w:tab w:val="center" w:pos="4513"/>
        <w:tab w:val="right" w:pos="9026"/>
      </w:tabs>
    </w:pPr>
  </w:style>
  <w:style w:type="character" w:customStyle="1" w:styleId="HeaderChar">
    <w:name w:val="Header Char"/>
    <w:basedOn w:val="DefaultParagraphFont"/>
    <w:link w:val="Header"/>
    <w:uiPriority w:val="99"/>
    <w:rsid w:val="00B44320"/>
    <w:rPr>
      <w:sz w:val="24"/>
      <w:szCs w:val="24"/>
      <w:lang w:val="en-GB"/>
    </w:rPr>
  </w:style>
  <w:style w:type="paragraph" w:styleId="FootnoteText">
    <w:name w:val="footnote text"/>
    <w:basedOn w:val="Normal"/>
    <w:link w:val="FootnoteTextChar"/>
    <w:uiPriority w:val="99"/>
    <w:semiHidden/>
    <w:unhideWhenUsed/>
    <w:rsid w:val="00B44320"/>
    <w:rPr>
      <w:sz w:val="20"/>
      <w:szCs w:val="20"/>
      <w:lang w:val="en-US"/>
    </w:rPr>
  </w:style>
  <w:style w:type="character" w:customStyle="1" w:styleId="FootnoteTextChar">
    <w:name w:val="Footnote Text Char"/>
    <w:basedOn w:val="DefaultParagraphFont"/>
    <w:link w:val="FootnoteText"/>
    <w:uiPriority w:val="99"/>
    <w:semiHidden/>
    <w:rsid w:val="00B44320"/>
    <w:rPr>
      <w:sz w:val="20"/>
      <w:szCs w:val="20"/>
    </w:rPr>
  </w:style>
  <w:style w:type="character" w:styleId="FootnoteReference">
    <w:name w:val="footnote reference"/>
    <w:basedOn w:val="DefaultParagraphFont"/>
    <w:uiPriority w:val="99"/>
    <w:semiHidden/>
    <w:unhideWhenUsed/>
    <w:rsid w:val="00B44320"/>
    <w:rPr>
      <w:vertAlign w:val="superscript"/>
    </w:rPr>
  </w:style>
  <w:style w:type="table" w:styleId="TableGrid">
    <w:name w:val="Table Grid"/>
    <w:basedOn w:val="TableNormal"/>
    <w:uiPriority w:val="39"/>
    <w:rsid w:val="00B44320"/>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44320"/>
    <w:rPr>
      <w:rFonts w:ascii="Tahoma" w:hAnsi="Tahoma" w:cs="Tahoma"/>
      <w:sz w:val="16"/>
      <w:szCs w:val="16"/>
    </w:rPr>
  </w:style>
  <w:style w:type="character" w:customStyle="1" w:styleId="BalloonTextChar">
    <w:name w:val="Balloon Text Char"/>
    <w:basedOn w:val="DefaultParagraphFont"/>
    <w:link w:val="BalloonText"/>
    <w:uiPriority w:val="99"/>
    <w:semiHidden/>
    <w:rsid w:val="00B44320"/>
    <w:rPr>
      <w:rFonts w:ascii="Tahoma" w:hAnsi="Tahoma" w:cs="Tahoma"/>
      <w:sz w:val="16"/>
      <w:szCs w:val="16"/>
      <w:lang w:val="en-GB"/>
    </w:rPr>
  </w:style>
  <w:style w:type="character" w:styleId="Hyperlink">
    <w:name w:val="Hyperlink"/>
    <w:basedOn w:val="DefaultParagraphFont"/>
    <w:uiPriority w:val="99"/>
    <w:unhideWhenUsed/>
    <w:rsid w:val="00B44320"/>
    <w:rPr>
      <w:color w:val="0563C1" w:themeColor="hyperlink"/>
      <w:u w:val="single"/>
    </w:rPr>
  </w:style>
  <w:style w:type="character" w:styleId="FollowedHyperlink">
    <w:name w:val="FollowedHyperlink"/>
    <w:basedOn w:val="DefaultParagraphFont"/>
    <w:uiPriority w:val="99"/>
    <w:semiHidden/>
    <w:unhideWhenUsed/>
    <w:rsid w:val="00B44320"/>
    <w:rPr>
      <w:color w:val="954F72" w:themeColor="followedHyperlink"/>
      <w:u w:val="single"/>
    </w:rPr>
  </w:style>
  <w:style w:type="paragraph" w:styleId="Caption">
    <w:name w:val="caption"/>
    <w:basedOn w:val="Normal"/>
    <w:next w:val="Normal"/>
    <w:uiPriority w:val="35"/>
    <w:semiHidden/>
    <w:unhideWhenUsed/>
    <w:qFormat/>
    <w:rsid w:val="00B44320"/>
    <w:pPr>
      <w:spacing w:after="200"/>
    </w:pPr>
    <w:rPr>
      <w:i/>
      <w:iCs/>
      <w:color w:val="44546A" w:themeColor="text2"/>
      <w:sz w:val="18"/>
      <w:szCs w:val="18"/>
      <w:lang w:val="en-US"/>
    </w:rPr>
  </w:style>
  <w:style w:type="character" w:styleId="PlaceholderText">
    <w:name w:val="Placeholder Text"/>
    <w:basedOn w:val="DefaultParagraphFont"/>
    <w:uiPriority w:val="99"/>
    <w:semiHidden/>
    <w:rsid w:val="00B44320"/>
    <w:rPr>
      <w:color w:val="808080"/>
    </w:rPr>
  </w:style>
  <w:style w:type="table" w:customStyle="1" w:styleId="Tabelacomgrelha1">
    <w:name w:val="Tabela com grelha1"/>
    <w:basedOn w:val="TableNormal"/>
    <w:uiPriority w:val="59"/>
    <w:rsid w:val="00B44320"/>
    <w:rPr>
      <w:rFonts w:eastAsia="MS Minch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rsid w:val="00B4432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qFormat/>
    <w:rsid w:val="00B44320"/>
    <w:rPr>
      <w:sz w:val="16"/>
      <w:szCs w:val="16"/>
    </w:rPr>
  </w:style>
  <w:style w:type="paragraph" w:styleId="CommentText">
    <w:name w:val="annotation text"/>
    <w:basedOn w:val="Normal"/>
    <w:link w:val="CommentTextChar"/>
    <w:uiPriority w:val="99"/>
    <w:unhideWhenUsed/>
    <w:qFormat/>
    <w:rsid w:val="00B44320"/>
    <w:pPr>
      <w:spacing w:after="160"/>
    </w:pPr>
    <w:rPr>
      <w:sz w:val="20"/>
      <w:szCs w:val="20"/>
      <w:lang w:val="en-US"/>
    </w:rPr>
  </w:style>
  <w:style w:type="character" w:customStyle="1" w:styleId="CommentTextChar">
    <w:name w:val="Comment Text Char"/>
    <w:basedOn w:val="DefaultParagraphFont"/>
    <w:link w:val="CommentText"/>
    <w:uiPriority w:val="99"/>
    <w:qFormat/>
    <w:rsid w:val="00B44320"/>
    <w:rPr>
      <w:sz w:val="20"/>
      <w:szCs w:val="20"/>
    </w:rPr>
  </w:style>
  <w:style w:type="character" w:customStyle="1" w:styleId="EndNoteBibliographyChar">
    <w:name w:val="EndNote Bibliography Char"/>
    <w:basedOn w:val="DefaultParagraphFont"/>
    <w:link w:val="EndNoteBibliography"/>
    <w:locked/>
    <w:rsid w:val="00B44320"/>
    <w:rPr>
      <w:rFonts w:ascii="Calibri" w:hAnsi="Calibri"/>
      <w:noProof/>
      <w:sz w:val="24"/>
    </w:rPr>
  </w:style>
  <w:style w:type="paragraph" w:customStyle="1" w:styleId="EndNoteBibliography">
    <w:name w:val="EndNote Bibliography"/>
    <w:basedOn w:val="Normal"/>
    <w:link w:val="EndNoteBibliographyChar"/>
    <w:rsid w:val="00B44320"/>
    <w:pPr>
      <w:spacing w:after="160"/>
    </w:pPr>
    <w:rPr>
      <w:rFonts w:ascii="Calibri" w:hAnsi="Calibri"/>
      <w:noProof/>
      <w:szCs w:val="22"/>
      <w:lang w:val="en-US"/>
    </w:rPr>
  </w:style>
  <w:style w:type="character" w:customStyle="1" w:styleId="InternetLink">
    <w:name w:val="Internet Link"/>
    <w:basedOn w:val="DefaultParagraphFont"/>
    <w:uiPriority w:val="99"/>
    <w:unhideWhenUsed/>
    <w:rsid w:val="00B44320"/>
    <w:rPr>
      <w:color w:val="0563C1" w:themeColor="hyperlink"/>
      <w:u w:val="single"/>
    </w:rPr>
  </w:style>
  <w:style w:type="table" w:customStyle="1" w:styleId="TabelaSimples21">
    <w:name w:val="Tabela Simples 21"/>
    <w:basedOn w:val="TableNormal"/>
    <w:uiPriority w:val="42"/>
    <w:rsid w:val="00B44320"/>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ommentSubject">
    <w:name w:val="annotation subject"/>
    <w:basedOn w:val="CommentText"/>
    <w:next w:val="CommentText"/>
    <w:link w:val="CommentSubjectChar"/>
    <w:uiPriority w:val="99"/>
    <w:semiHidden/>
    <w:unhideWhenUsed/>
    <w:rsid w:val="00B44320"/>
    <w:pPr>
      <w:spacing w:after="0"/>
    </w:pPr>
    <w:rPr>
      <w:b/>
      <w:bCs/>
      <w:lang w:val="en-GB"/>
    </w:rPr>
  </w:style>
  <w:style w:type="character" w:customStyle="1" w:styleId="CommentSubjectChar">
    <w:name w:val="Comment Subject Char"/>
    <w:basedOn w:val="CommentTextChar"/>
    <w:link w:val="CommentSubject"/>
    <w:uiPriority w:val="99"/>
    <w:semiHidden/>
    <w:rsid w:val="00B44320"/>
    <w:rPr>
      <w:b/>
      <w:bCs/>
      <w:sz w:val="20"/>
      <w:szCs w:val="20"/>
      <w:lang w:val="en-GB"/>
    </w:rPr>
  </w:style>
  <w:style w:type="paragraph" w:styleId="Revision">
    <w:name w:val="Revision"/>
    <w:hidden/>
    <w:uiPriority w:val="99"/>
    <w:semiHidden/>
    <w:rsid w:val="00B44320"/>
    <w:rPr>
      <w:sz w:val="24"/>
      <w:szCs w:val="24"/>
      <w:lang w:val="en-GB"/>
    </w:rPr>
  </w:style>
  <w:style w:type="table" w:customStyle="1" w:styleId="PlainTable22">
    <w:name w:val="Plain Table 22"/>
    <w:basedOn w:val="TableNormal"/>
    <w:uiPriority w:val="42"/>
    <w:rsid w:val="00B44320"/>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EndNoteBibliographyTitle">
    <w:name w:val="EndNote Bibliography Title"/>
    <w:basedOn w:val="Normal"/>
    <w:rsid w:val="00B44320"/>
    <w:pPr>
      <w:jc w:val="center"/>
    </w:pPr>
    <w:rPr>
      <w:rFonts w:ascii="Calibri" w:eastAsiaTheme="minorEastAsia" w:hAnsi="Calibri"/>
      <w:lang w:val="en-US"/>
    </w:rPr>
  </w:style>
  <w:style w:type="character" w:customStyle="1" w:styleId="author-name">
    <w:name w:val="author-name"/>
    <w:basedOn w:val="DefaultParagraphFont"/>
    <w:rsid w:val="00B44320"/>
  </w:style>
  <w:style w:type="character" w:customStyle="1" w:styleId="affiliation">
    <w:name w:val="affiliation"/>
    <w:basedOn w:val="DefaultParagraphFont"/>
    <w:rsid w:val="00B44320"/>
  </w:style>
  <w:style w:type="character" w:customStyle="1" w:styleId="separator">
    <w:name w:val="separator"/>
    <w:basedOn w:val="DefaultParagraphFont"/>
    <w:rsid w:val="00B44320"/>
  </w:style>
  <w:style w:type="character" w:customStyle="1" w:styleId="Normal1">
    <w:name w:val="Normal1"/>
    <w:basedOn w:val="DefaultParagraphFont"/>
    <w:rsid w:val="00B44320"/>
  </w:style>
  <w:style w:type="paragraph" w:styleId="NormalWeb">
    <w:name w:val="Normal (Web)"/>
    <w:basedOn w:val="Normal"/>
    <w:uiPriority w:val="99"/>
    <w:unhideWhenUsed/>
    <w:rsid w:val="00B44320"/>
    <w:rPr>
      <w:rFonts w:ascii="Times New Roman" w:hAnsi="Times New Roman" w:cs="Times New Roman"/>
      <w:lang w:val="en-US"/>
    </w:rPr>
  </w:style>
  <w:style w:type="table" w:customStyle="1" w:styleId="Tabelacomgrelha11">
    <w:name w:val="Tabela com grelha11"/>
    <w:basedOn w:val="TableNormal"/>
    <w:next w:val="TableGrid"/>
    <w:uiPriority w:val="59"/>
    <w:rsid w:val="00B44320"/>
    <w:rPr>
      <w:rFonts w:eastAsia="Times New Roman"/>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mples211">
    <w:name w:val="Tabela Simples 211"/>
    <w:basedOn w:val="TableNormal"/>
    <w:uiPriority w:val="42"/>
    <w:rsid w:val="00B44320"/>
    <w:tblPr>
      <w:tblStyleRowBandSize w:val="1"/>
      <w:tblStyleColBandSize w:val="1"/>
      <w:tblInd w:w="0" w:type="nil"/>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LineNumber">
    <w:name w:val="line number"/>
    <w:basedOn w:val="DefaultParagraphFont"/>
    <w:uiPriority w:val="99"/>
    <w:semiHidden/>
    <w:unhideWhenUsed/>
    <w:rsid w:val="00546B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3622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016/j.envsoft.2011.07.012"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image" Target="media/image24.png"/><Relationship Id="rId21" Type="http://schemas.openxmlformats.org/officeDocument/2006/relationships/image" Target="media/image11.emf"/><Relationship Id="rId34" Type="http://schemas.openxmlformats.org/officeDocument/2006/relationships/image" Target="media/image20.png"/><Relationship Id="rId42" Type="http://schemas.openxmlformats.org/officeDocument/2006/relationships/image" Target="media/image230.png"/><Relationship Id="rId47" Type="http://schemas.openxmlformats.org/officeDocument/2006/relationships/image" Target="media/image31.emf"/><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4.emf"/><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7.emf"/><Relationship Id="rId41" Type="http://schemas.openxmlformats.org/officeDocument/2006/relationships/image" Target="media/image26.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emf"/><Relationship Id="rId32" Type="http://schemas.openxmlformats.org/officeDocument/2006/relationships/image" Target="media/image18.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yperlink" Target="https://tntcat.iiasa.ac.at/SspDb/dsd?Action=htmlpage&amp;page=about" TargetMode="External"/><Relationship Id="rId28" Type="http://schemas.openxmlformats.org/officeDocument/2006/relationships/image" Target="media/image16.emf"/><Relationship Id="rId36" Type="http://schemas.openxmlformats.org/officeDocument/2006/relationships/image" Target="media/image21.emf"/><Relationship Id="rId49" Type="http://schemas.openxmlformats.org/officeDocument/2006/relationships/image" Target="media/image33.png"/><Relationship Id="rId57"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9.emf"/><Relationship Id="rId31" Type="http://schemas.openxmlformats.org/officeDocument/2006/relationships/hyperlink" Target="http://www.iiasa.ac.at/web/home/research/researchPrograms/Energy/Global-Energy-Assessment-Database.en.html" TargetMode="External"/><Relationship Id="rId44" Type="http://schemas.openxmlformats.org/officeDocument/2006/relationships/image" Target="media/image28.png"/><Relationship Id="rId52"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package" Target="embeddings/Microsoft_Excel_Worksheet.xlsx"/><Relationship Id="rId30" Type="http://schemas.openxmlformats.org/officeDocument/2006/relationships/hyperlink" Target="http://www.iiasa.ac.at/web/home/research/researchPrograms/TransitionstoNewTechnologies/PFUDB.en.html" TargetMode="External"/><Relationship Id="rId35" Type="http://schemas.openxmlformats.org/officeDocument/2006/relationships/hyperlink" Target="https://tntcat.iiasa.ac.at/SspDb/" TargetMode="External"/><Relationship Id="rId43" Type="http://schemas.openxmlformats.org/officeDocument/2006/relationships/image" Target="media/image27.png"/><Relationship Id="rId48" Type="http://schemas.openxmlformats.org/officeDocument/2006/relationships/image" Target="media/image32.emf"/><Relationship Id="rId56" Type="http://schemas.microsoft.com/office/2011/relationships/people" Target="people.xml"/><Relationship Id="rId8" Type="http://schemas.openxmlformats.org/officeDocument/2006/relationships/comments" Target="comments.xml"/><Relationship Id="rId51" Type="http://schemas.openxmlformats.org/officeDocument/2006/relationships/hyperlink" Target="http://dx.doi.org/10.1787/data-00510-en"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www.fao.org/faost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0F15B-68E1-426D-95BC-D5E4E254D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107</Pages>
  <Words>35431</Words>
  <Characters>201959</Characters>
  <Application>Microsoft Office Word</Application>
  <DocSecurity>0</DocSecurity>
  <Lines>1682</Lines>
  <Paragraphs>473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BOZA-KISS Benigna</dc:creator>
  <cp:keywords/>
  <dc:description/>
  <cp:lastModifiedBy>GRUEBLER Arnulf</cp:lastModifiedBy>
  <cp:revision>39</cp:revision>
  <cp:lastPrinted>2018-02-14T13:31:00Z</cp:lastPrinted>
  <dcterms:created xsi:type="dcterms:W3CDTF">2018-02-12T15:43:00Z</dcterms:created>
  <dcterms:modified xsi:type="dcterms:W3CDTF">2018-02-19T13:32:00Z</dcterms:modified>
</cp:coreProperties>
</file>